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bookmarkStart w:id="0" w:name="_GoBack"/>
          <w:bookmarkEnd w:id="0"/>
        </w:p>
        <w:p w14:paraId="0C201E9B" w14:textId="77777777" w:rsidR="00E60C3A"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8939178" w:history="1">
            <w:r w:rsidR="00E60C3A" w:rsidRPr="00BB341A">
              <w:rPr>
                <w:rStyle w:val="Hyperlink"/>
                <w:noProof/>
              </w:rPr>
              <w:t>1.</w:t>
            </w:r>
            <w:r w:rsidR="00E60C3A">
              <w:rPr>
                <w:rFonts w:eastAsiaTheme="minorEastAsia"/>
                <w:noProof/>
                <w:lang w:val="hr-BA" w:eastAsia="hr-BA"/>
              </w:rPr>
              <w:tab/>
            </w:r>
            <w:r w:rsidR="00E60C3A" w:rsidRPr="00BB341A">
              <w:rPr>
                <w:rStyle w:val="Hyperlink"/>
                <w:noProof/>
              </w:rPr>
              <w:t>UVOD</w:t>
            </w:r>
            <w:r w:rsidR="00E60C3A">
              <w:rPr>
                <w:noProof/>
                <w:webHidden/>
              </w:rPr>
              <w:tab/>
            </w:r>
            <w:r w:rsidR="00E60C3A">
              <w:rPr>
                <w:noProof/>
                <w:webHidden/>
              </w:rPr>
              <w:fldChar w:fldCharType="begin"/>
            </w:r>
            <w:r w:rsidR="00E60C3A">
              <w:rPr>
                <w:noProof/>
                <w:webHidden/>
              </w:rPr>
              <w:instrText xml:space="preserve"> PAGEREF _Toc478939178 \h </w:instrText>
            </w:r>
            <w:r w:rsidR="00E60C3A">
              <w:rPr>
                <w:noProof/>
                <w:webHidden/>
              </w:rPr>
            </w:r>
            <w:r w:rsidR="00E60C3A">
              <w:rPr>
                <w:noProof/>
                <w:webHidden/>
              </w:rPr>
              <w:fldChar w:fldCharType="separate"/>
            </w:r>
            <w:r w:rsidR="00E60C3A">
              <w:rPr>
                <w:noProof/>
                <w:webHidden/>
              </w:rPr>
              <w:t>1</w:t>
            </w:r>
            <w:r w:rsidR="00E60C3A">
              <w:rPr>
                <w:noProof/>
                <w:webHidden/>
              </w:rPr>
              <w:fldChar w:fldCharType="end"/>
            </w:r>
          </w:hyperlink>
        </w:p>
        <w:p w14:paraId="4742D116" w14:textId="77777777" w:rsidR="00E60C3A" w:rsidRDefault="00E60C3A">
          <w:pPr>
            <w:pStyle w:val="TOC1"/>
            <w:tabs>
              <w:tab w:val="left" w:pos="440"/>
              <w:tab w:val="right" w:leader="dot" w:pos="9344"/>
            </w:tabs>
            <w:rPr>
              <w:rFonts w:eastAsiaTheme="minorEastAsia"/>
              <w:noProof/>
              <w:lang w:val="hr-BA" w:eastAsia="hr-BA"/>
            </w:rPr>
          </w:pPr>
          <w:hyperlink w:anchor="_Toc478939179" w:history="1">
            <w:r w:rsidRPr="00BB341A">
              <w:rPr>
                <w:rStyle w:val="Hyperlink"/>
                <w:noProof/>
              </w:rPr>
              <w:t>2.</w:t>
            </w:r>
            <w:r>
              <w:rPr>
                <w:rFonts w:eastAsiaTheme="minorEastAsia"/>
                <w:noProof/>
                <w:lang w:val="hr-BA" w:eastAsia="hr-BA"/>
              </w:rPr>
              <w:tab/>
            </w:r>
            <w:r w:rsidRPr="00BB341A">
              <w:rPr>
                <w:rStyle w:val="Hyperlink"/>
                <w:noProof/>
              </w:rPr>
              <w:t>RAČUNALNO RASPOZNAVANJE EMOCIJA</w:t>
            </w:r>
            <w:r>
              <w:rPr>
                <w:noProof/>
                <w:webHidden/>
              </w:rPr>
              <w:tab/>
            </w:r>
            <w:r>
              <w:rPr>
                <w:noProof/>
                <w:webHidden/>
              </w:rPr>
              <w:fldChar w:fldCharType="begin"/>
            </w:r>
            <w:r>
              <w:rPr>
                <w:noProof/>
                <w:webHidden/>
              </w:rPr>
              <w:instrText xml:space="preserve"> PAGEREF _Toc478939179 \h </w:instrText>
            </w:r>
            <w:r>
              <w:rPr>
                <w:noProof/>
                <w:webHidden/>
              </w:rPr>
            </w:r>
            <w:r>
              <w:rPr>
                <w:noProof/>
                <w:webHidden/>
              </w:rPr>
              <w:fldChar w:fldCharType="separate"/>
            </w:r>
            <w:r>
              <w:rPr>
                <w:noProof/>
                <w:webHidden/>
              </w:rPr>
              <w:t>2</w:t>
            </w:r>
            <w:r>
              <w:rPr>
                <w:noProof/>
                <w:webHidden/>
              </w:rPr>
              <w:fldChar w:fldCharType="end"/>
            </w:r>
          </w:hyperlink>
        </w:p>
        <w:p w14:paraId="695C1C58" w14:textId="77777777" w:rsidR="00E60C3A" w:rsidRDefault="00E60C3A">
          <w:pPr>
            <w:pStyle w:val="TOC2"/>
            <w:tabs>
              <w:tab w:val="left" w:pos="880"/>
              <w:tab w:val="right" w:leader="dot" w:pos="9344"/>
            </w:tabs>
            <w:rPr>
              <w:rFonts w:eastAsiaTheme="minorEastAsia"/>
              <w:noProof/>
              <w:lang w:val="hr-BA" w:eastAsia="hr-BA"/>
            </w:rPr>
          </w:pPr>
          <w:hyperlink w:anchor="_Toc478939180" w:history="1">
            <w:r w:rsidRPr="00BB341A">
              <w:rPr>
                <w:rStyle w:val="Hyperlink"/>
                <w:noProof/>
              </w:rPr>
              <w:t>2.1.</w:t>
            </w:r>
            <w:r>
              <w:rPr>
                <w:rFonts w:eastAsiaTheme="minorEastAsia"/>
                <w:noProof/>
                <w:lang w:val="hr-BA" w:eastAsia="hr-BA"/>
              </w:rPr>
              <w:tab/>
            </w:r>
            <w:r w:rsidRPr="00BB341A">
              <w:rPr>
                <w:rStyle w:val="Hyperlink"/>
                <w:noProof/>
              </w:rPr>
              <w:t>Emocije i afekt</w:t>
            </w:r>
            <w:r>
              <w:rPr>
                <w:noProof/>
                <w:webHidden/>
              </w:rPr>
              <w:tab/>
            </w:r>
            <w:r>
              <w:rPr>
                <w:noProof/>
                <w:webHidden/>
              </w:rPr>
              <w:fldChar w:fldCharType="begin"/>
            </w:r>
            <w:r>
              <w:rPr>
                <w:noProof/>
                <w:webHidden/>
              </w:rPr>
              <w:instrText xml:space="preserve"> PAGEREF _Toc478939180 \h </w:instrText>
            </w:r>
            <w:r>
              <w:rPr>
                <w:noProof/>
                <w:webHidden/>
              </w:rPr>
            </w:r>
            <w:r>
              <w:rPr>
                <w:noProof/>
                <w:webHidden/>
              </w:rPr>
              <w:fldChar w:fldCharType="separate"/>
            </w:r>
            <w:r>
              <w:rPr>
                <w:noProof/>
                <w:webHidden/>
              </w:rPr>
              <w:t>2</w:t>
            </w:r>
            <w:r>
              <w:rPr>
                <w:noProof/>
                <w:webHidden/>
              </w:rPr>
              <w:fldChar w:fldCharType="end"/>
            </w:r>
          </w:hyperlink>
        </w:p>
        <w:p w14:paraId="0DB856A1" w14:textId="77777777" w:rsidR="00E60C3A" w:rsidRDefault="00E60C3A">
          <w:pPr>
            <w:pStyle w:val="TOC2"/>
            <w:tabs>
              <w:tab w:val="left" w:pos="880"/>
              <w:tab w:val="right" w:leader="dot" w:pos="9344"/>
            </w:tabs>
            <w:rPr>
              <w:rFonts w:eastAsiaTheme="minorEastAsia"/>
              <w:noProof/>
              <w:lang w:val="hr-BA" w:eastAsia="hr-BA"/>
            </w:rPr>
          </w:pPr>
          <w:hyperlink w:anchor="_Toc478939181" w:history="1">
            <w:r w:rsidRPr="00BB341A">
              <w:rPr>
                <w:rStyle w:val="Hyperlink"/>
                <w:noProof/>
              </w:rPr>
              <w:t>2.2.</w:t>
            </w:r>
            <w:r>
              <w:rPr>
                <w:rFonts w:eastAsiaTheme="minorEastAsia"/>
                <w:noProof/>
                <w:lang w:val="hr-BA" w:eastAsia="hr-BA"/>
              </w:rPr>
              <w:tab/>
            </w:r>
            <w:r w:rsidRPr="00BB341A">
              <w:rPr>
                <w:rStyle w:val="Hyperlink"/>
                <w:noProof/>
              </w:rPr>
              <w:t>Modaliteti podataka</w:t>
            </w:r>
            <w:r>
              <w:rPr>
                <w:noProof/>
                <w:webHidden/>
              </w:rPr>
              <w:tab/>
            </w:r>
            <w:r>
              <w:rPr>
                <w:noProof/>
                <w:webHidden/>
              </w:rPr>
              <w:fldChar w:fldCharType="begin"/>
            </w:r>
            <w:r>
              <w:rPr>
                <w:noProof/>
                <w:webHidden/>
              </w:rPr>
              <w:instrText xml:space="preserve"> PAGEREF _Toc478939181 \h </w:instrText>
            </w:r>
            <w:r>
              <w:rPr>
                <w:noProof/>
                <w:webHidden/>
              </w:rPr>
            </w:r>
            <w:r>
              <w:rPr>
                <w:noProof/>
                <w:webHidden/>
              </w:rPr>
              <w:fldChar w:fldCharType="separate"/>
            </w:r>
            <w:r>
              <w:rPr>
                <w:noProof/>
                <w:webHidden/>
              </w:rPr>
              <w:t>3</w:t>
            </w:r>
            <w:r>
              <w:rPr>
                <w:noProof/>
                <w:webHidden/>
              </w:rPr>
              <w:fldChar w:fldCharType="end"/>
            </w:r>
          </w:hyperlink>
        </w:p>
        <w:p w14:paraId="73E01F39" w14:textId="77777777" w:rsidR="00E60C3A" w:rsidRDefault="00E60C3A">
          <w:pPr>
            <w:pStyle w:val="TOC3"/>
            <w:tabs>
              <w:tab w:val="left" w:pos="1320"/>
              <w:tab w:val="right" w:leader="dot" w:pos="9344"/>
            </w:tabs>
            <w:rPr>
              <w:rFonts w:eastAsiaTheme="minorEastAsia"/>
              <w:noProof/>
              <w:lang w:val="hr-BA" w:eastAsia="hr-BA"/>
            </w:rPr>
          </w:pPr>
          <w:hyperlink w:anchor="_Toc478939182" w:history="1">
            <w:r w:rsidRPr="00BB341A">
              <w:rPr>
                <w:rStyle w:val="Hyperlink"/>
                <w:noProof/>
              </w:rPr>
              <w:t>2.2.1.</w:t>
            </w:r>
            <w:r>
              <w:rPr>
                <w:rFonts w:eastAsiaTheme="minorEastAsia"/>
                <w:noProof/>
                <w:lang w:val="hr-BA" w:eastAsia="hr-BA"/>
              </w:rPr>
              <w:tab/>
            </w:r>
            <w:r w:rsidRPr="00BB341A">
              <w:rPr>
                <w:rStyle w:val="Hyperlink"/>
                <w:noProof/>
              </w:rPr>
              <w:t>Psihološki modaliteti podataka</w:t>
            </w:r>
            <w:r>
              <w:rPr>
                <w:noProof/>
                <w:webHidden/>
              </w:rPr>
              <w:tab/>
            </w:r>
            <w:r>
              <w:rPr>
                <w:noProof/>
                <w:webHidden/>
              </w:rPr>
              <w:fldChar w:fldCharType="begin"/>
            </w:r>
            <w:r>
              <w:rPr>
                <w:noProof/>
                <w:webHidden/>
              </w:rPr>
              <w:instrText xml:space="preserve"> PAGEREF _Toc478939182 \h </w:instrText>
            </w:r>
            <w:r>
              <w:rPr>
                <w:noProof/>
                <w:webHidden/>
              </w:rPr>
            </w:r>
            <w:r>
              <w:rPr>
                <w:noProof/>
                <w:webHidden/>
              </w:rPr>
              <w:fldChar w:fldCharType="separate"/>
            </w:r>
            <w:r>
              <w:rPr>
                <w:noProof/>
                <w:webHidden/>
              </w:rPr>
              <w:t>3</w:t>
            </w:r>
            <w:r>
              <w:rPr>
                <w:noProof/>
                <w:webHidden/>
              </w:rPr>
              <w:fldChar w:fldCharType="end"/>
            </w:r>
          </w:hyperlink>
        </w:p>
        <w:p w14:paraId="781ACB82" w14:textId="77777777" w:rsidR="00E60C3A" w:rsidRDefault="00E60C3A">
          <w:pPr>
            <w:pStyle w:val="TOC3"/>
            <w:tabs>
              <w:tab w:val="left" w:pos="1320"/>
              <w:tab w:val="right" w:leader="dot" w:pos="9344"/>
            </w:tabs>
            <w:rPr>
              <w:rFonts w:eastAsiaTheme="minorEastAsia"/>
              <w:noProof/>
              <w:lang w:val="hr-BA" w:eastAsia="hr-BA"/>
            </w:rPr>
          </w:pPr>
          <w:hyperlink w:anchor="_Toc478939183" w:history="1">
            <w:r w:rsidRPr="00BB341A">
              <w:rPr>
                <w:rStyle w:val="Hyperlink"/>
                <w:noProof/>
              </w:rPr>
              <w:t>2.2.2.</w:t>
            </w:r>
            <w:r>
              <w:rPr>
                <w:rFonts w:eastAsiaTheme="minorEastAsia"/>
                <w:noProof/>
                <w:lang w:val="hr-BA" w:eastAsia="hr-BA"/>
              </w:rPr>
              <w:tab/>
            </w:r>
            <w:r w:rsidRPr="00BB341A">
              <w:rPr>
                <w:rStyle w:val="Hyperlink"/>
                <w:noProof/>
              </w:rPr>
              <w:t>Fiziološki modaliteti podataka</w:t>
            </w:r>
            <w:r>
              <w:rPr>
                <w:noProof/>
                <w:webHidden/>
              </w:rPr>
              <w:tab/>
            </w:r>
            <w:r>
              <w:rPr>
                <w:noProof/>
                <w:webHidden/>
              </w:rPr>
              <w:fldChar w:fldCharType="begin"/>
            </w:r>
            <w:r>
              <w:rPr>
                <w:noProof/>
                <w:webHidden/>
              </w:rPr>
              <w:instrText xml:space="preserve"> PAGEREF _Toc478939183 \h </w:instrText>
            </w:r>
            <w:r>
              <w:rPr>
                <w:noProof/>
                <w:webHidden/>
              </w:rPr>
            </w:r>
            <w:r>
              <w:rPr>
                <w:noProof/>
                <w:webHidden/>
              </w:rPr>
              <w:fldChar w:fldCharType="separate"/>
            </w:r>
            <w:r>
              <w:rPr>
                <w:noProof/>
                <w:webHidden/>
              </w:rPr>
              <w:t>4</w:t>
            </w:r>
            <w:r>
              <w:rPr>
                <w:noProof/>
                <w:webHidden/>
              </w:rPr>
              <w:fldChar w:fldCharType="end"/>
            </w:r>
          </w:hyperlink>
        </w:p>
        <w:p w14:paraId="36FE3988" w14:textId="77777777" w:rsidR="00E60C3A" w:rsidRDefault="00E60C3A">
          <w:pPr>
            <w:pStyle w:val="TOC2"/>
            <w:tabs>
              <w:tab w:val="left" w:pos="880"/>
              <w:tab w:val="right" w:leader="dot" w:pos="9344"/>
            </w:tabs>
            <w:rPr>
              <w:rFonts w:eastAsiaTheme="minorEastAsia"/>
              <w:noProof/>
              <w:lang w:val="hr-BA" w:eastAsia="hr-BA"/>
            </w:rPr>
          </w:pPr>
          <w:hyperlink w:anchor="_Toc478939184" w:history="1">
            <w:r w:rsidRPr="00BB341A">
              <w:rPr>
                <w:rStyle w:val="Hyperlink"/>
                <w:noProof/>
              </w:rPr>
              <w:t>2.3.</w:t>
            </w:r>
            <w:r>
              <w:rPr>
                <w:rFonts w:eastAsiaTheme="minorEastAsia"/>
                <w:noProof/>
                <w:lang w:val="hr-BA" w:eastAsia="hr-BA"/>
              </w:rPr>
              <w:tab/>
            </w:r>
            <w:r w:rsidRPr="00BB341A">
              <w:rPr>
                <w:rStyle w:val="Hyperlink"/>
                <w:noProof/>
              </w:rPr>
              <w:t>Klasifikacija</w:t>
            </w:r>
            <w:r>
              <w:rPr>
                <w:noProof/>
                <w:webHidden/>
              </w:rPr>
              <w:tab/>
            </w:r>
            <w:r>
              <w:rPr>
                <w:noProof/>
                <w:webHidden/>
              </w:rPr>
              <w:fldChar w:fldCharType="begin"/>
            </w:r>
            <w:r>
              <w:rPr>
                <w:noProof/>
                <w:webHidden/>
              </w:rPr>
              <w:instrText xml:space="preserve"> PAGEREF _Toc478939184 \h </w:instrText>
            </w:r>
            <w:r>
              <w:rPr>
                <w:noProof/>
                <w:webHidden/>
              </w:rPr>
            </w:r>
            <w:r>
              <w:rPr>
                <w:noProof/>
                <w:webHidden/>
              </w:rPr>
              <w:fldChar w:fldCharType="separate"/>
            </w:r>
            <w:r>
              <w:rPr>
                <w:noProof/>
                <w:webHidden/>
              </w:rPr>
              <w:t>5</w:t>
            </w:r>
            <w:r>
              <w:rPr>
                <w:noProof/>
                <w:webHidden/>
              </w:rPr>
              <w:fldChar w:fldCharType="end"/>
            </w:r>
          </w:hyperlink>
        </w:p>
        <w:p w14:paraId="51F1E142" w14:textId="77777777" w:rsidR="00E60C3A" w:rsidRDefault="00E60C3A">
          <w:pPr>
            <w:pStyle w:val="TOC2"/>
            <w:tabs>
              <w:tab w:val="left" w:pos="880"/>
              <w:tab w:val="right" w:leader="dot" w:pos="9344"/>
            </w:tabs>
            <w:rPr>
              <w:rFonts w:eastAsiaTheme="minorEastAsia"/>
              <w:noProof/>
              <w:lang w:val="hr-BA" w:eastAsia="hr-BA"/>
            </w:rPr>
          </w:pPr>
          <w:hyperlink w:anchor="_Toc478939185" w:history="1">
            <w:r w:rsidRPr="00BB341A">
              <w:rPr>
                <w:rStyle w:val="Hyperlink"/>
                <w:noProof/>
              </w:rPr>
              <w:t>2.4.</w:t>
            </w:r>
            <w:r>
              <w:rPr>
                <w:rFonts w:eastAsiaTheme="minorEastAsia"/>
                <w:noProof/>
                <w:lang w:val="hr-BA" w:eastAsia="hr-BA"/>
              </w:rPr>
              <w:tab/>
            </w:r>
            <w:r w:rsidRPr="00BB341A">
              <w:rPr>
                <w:rStyle w:val="Hyperlink"/>
                <w:noProof/>
              </w:rPr>
              <w:t>Postupci dohvaćanja značajki</w:t>
            </w:r>
            <w:r>
              <w:rPr>
                <w:noProof/>
                <w:webHidden/>
              </w:rPr>
              <w:tab/>
            </w:r>
            <w:r>
              <w:rPr>
                <w:noProof/>
                <w:webHidden/>
              </w:rPr>
              <w:fldChar w:fldCharType="begin"/>
            </w:r>
            <w:r>
              <w:rPr>
                <w:noProof/>
                <w:webHidden/>
              </w:rPr>
              <w:instrText xml:space="preserve"> PAGEREF _Toc478939185 \h </w:instrText>
            </w:r>
            <w:r>
              <w:rPr>
                <w:noProof/>
                <w:webHidden/>
              </w:rPr>
            </w:r>
            <w:r>
              <w:rPr>
                <w:noProof/>
                <w:webHidden/>
              </w:rPr>
              <w:fldChar w:fldCharType="separate"/>
            </w:r>
            <w:r>
              <w:rPr>
                <w:noProof/>
                <w:webHidden/>
              </w:rPr>
              <w:t>6</w:t>
            </w:r>
            <w:r>
              <w:rPr>
                <w:noProof/>
                <w:webHidden/>
              </w:rPr>
              <w:fldChar w:fldCharType="end"/>
            </w:r>
          </w:hyperlink>
        </w:p>
        <w:p w14:paraId="475B8C6C" w14:textId="77777777" w:rsidR="00E60C3A" w:rsidRDefault="00E60C3A">
          <w:pPr>
            <w:pStyle w:val="TOC3"/>
            <w:tabs>
              <w:tab w:val="left" w:pos="1320"/>
              <w:tab w:val="right" w:leader="dot" w:pos="9344"/>
            </w:tabs>
            <w:rPr>
              <w:rFonts w:eastAsiaTheme="minorEastAsia"/>
              <w:noProof/>
              <w:lang w:val="hr-BA" w:eastAsia="hr-BA"/>
            </w:rPr>
          </w:pPr>
          <w:hyperlink w:anchor="_Toc478939186" w:history="1">
            <w:r w:rsidRPr="00BB341A">
              <w:rPr>
                <w:rStyle w:val="Hyperlink"/>
                <w:noProof/>
              </w:rPr>
              <w:t>2.4.1.</w:t>
            </w:r>
            <w:r>
              <w:rPr>
                <w:rFonts w:eastAsiaTheme="minorEastAsia"/>
                <w:noProof/>
                <w:lang w:val="hr-BA" w:eastAsia="hr-BA"/>
              </w:rPr>
              <w:tab/>
            </w:r>
            <w:r w:rsidRPr="00BB341A">
              <w:rPr>
                <w:rStyle w:val="Hyperlink"/>
                <w:noProof/>
              </w:rPr>
              <w:t>Histogram</w:t>
            </w:r>
            <w:r>
              <w:rPr>
                <w:noProof/>
                <w:webHidden/>
              </w:rPr>
              <w:tab/>
            </w:r>
            <w:r>
              <w:rPr>
                <w:noProof/>
                <w:webHidden/>
              </w:rPr>
              <w:fldChar w:fldCharType="begin"/>
            </w:r>
            <w:r>
              <w:rPr>
                <w:noProof/>
                <w:webHidden/>
              </w:rPr>
              <w:instrText xml:space="preserve"> PAGEREF _Toc478939186 \h </w:instrText>
            </w:r>
            <w:r>
              <w:rPr>
                <w:noProof/>
                <w:webHidden/>
              </w:rPr>
            </w:r>
            <w:r>
              <w:rPr>
                <w:noProof/>
                <w:webHidden/>
              </w:rPr>
              <w:fldChar w:fldCharType="separate"/>
            </w:r>
            <w:r>
              <w:rPr>
                <w:noProof/>
                <w:webHidden/>
              </w:rPr>
              <w:t>6</w:t>
            </w:r>
            <w:r>
              <w:rPr>
                <w:noProof/>
                <w:webHidden/>
              </w:rPr>
              <w:fldChar w:fldCharType="end"/>
            </w:r>
          </w:hyperlink>
        </w:p>
        <w:p w14:paraId="1E26F735" w14:textId="77777777" w:rsidR="00E60C3A" w:rsidRDefault="00E60C3A">
          <w:pPr>
            <w:pStyle w:val="TOC3"/>
            <w:tabs>
              <w:tab w:val="left" w:pos="1320"/>
              <w:tab w:val="right" w:leader="dot" w:pos="9344"/>
            </w:tabs>
            <w:rPr>
              <w:rFonts w:eastAsiaTheme="minorEastAsia"/>
              <w:noProof/>
              <w:lang w:val="hr-BA" w:eastAsia="hr-BA"/>
            </w:rPr>
          </w:pPr>
          <w:hyperlink w:anchor="_Toc478939187" w:history="1">
            <w:r w:rsidRPr="00BB341A">
              <w:rPr>
                <w:rStyle w:val="Hyperlink"/>
                <w:noProof/>
              </w:rPr>
              <w:t>2.4.2.</w:t>
            </w:r>
            <w:r>
              <w:rPr>
                <w:rFonts w:eastAsiaTheme="minorEastAsia"/>
                <w:noProof/>
                <w:lang w:val="hr-BA" w:eastAsia="hr-BA"/>
              </w:rPr>
              <w:tab/>
            </w:r>
            <w:r w:rsidRPr="00BB341A">
              <w:rPr>
                <w:rStyle w:val="Hyperlink"/>
                <w:noProof/>
              </w:rPr>
              <w:t>Lokalni binarni uzorci</w:t>
            </w:r>
            <w:r>
              <w:rPr>
                <w:noProof/>
                <w:webHidden/>
              </w:rPr>
              <w:tab/>
            </w:r>
            <w:r>
              <w:rPr>
                <w:noProof/>
                <w:webHidden/>
              </w:rPr>
              <w:fldChar w:fldCharType="begin"/>
            </w:r>
            <w:r>
              <w:rPr>
                <w:noProof/>
                <w:webHidden/>
              </w:rPr>
              <w:instrText xml:space="preserve"> PAGEREF _Toc478939187 \h </w:instrText>
            </w:r>
            <w:r>
              <w:rPr>
                <w:noProof/>
                <w:webHidden/>
              </w:rPr>
            </w:r>
            <w:r>
              <w:rPr>
                <w:noProof/>
                <w:webHidden/>
              </w:rPr>
              <w:fldChar w:fldCharType="separate"/>
            </w:r>
            <w:r>
              <w:rPr>
                <w:noProof/>
                <w:webHidden/>
              </w:rPr>
              <w:t>7</w:t>
            </w:r>
            <w:r>
              <w:rPr>
                <w:noProof/>
                <w:webHidden/>
              </w:rPr>
              <w:fldChar w:fldCharType="end"/>
            </w:r>
          </w:hyperlink>
        </w:p>
        <w:p w14:paraId="57E67C47" w14:textId="77777777" w:rsidR="00E60C3A" w:rsidRDefault="00E60C3A">
          <w:pPr>
            <w:pStyle w:val="TOC3"/>
            <w:tabs>
              <w:tab w:val="left" w:pos="1320"/>
              <w:tab w:val="right" w:leader="dot" w:pos="9344"/>
            </w:tabs>
            <w:rPr>
              <w:rFonts w:eastAsiaTheme="minorEastAsia"/>
              <w:noProof/>
              <w:lang w:val="hr-BA" w:eastAsia="hr-BA"/>
            </w:rPr>
          </w:pPr>
          <w:hyperlink w:anchor="_Toc478939188" w:history="1">
            <w:r w:rsidRPr="00BB341A">
              <w:rPr>
                <w:rStyle w:val="Hyperlink"/>
                <w:noProof/>
              </w:rPr>
              <w:t>2.4.3.</w:t>
            </w:r>
            <w:r>
              <w:rPr>
                <w:rFonts w:eastAsiaTheme="minorEastAsia"/>
                <w:noProof/>
                <w:lang w:val="hr-BA" w:eastAsia="hr-BA"/>
              </w:rPr>
              <w:tab/>
            </w:r>
            <w:r w:rsidRPr="00BB341A">
              <w:rPr>
                <w:rStyle w:val="Hyperlink"/>
                <w:noProof/>
              </w:rPr>
              <w:t>Gaborovi filteri</w:t>
            </w:r>
            <w:r>
              <w:rPr>
                <w:noProof/>
                <w:webHidden/>
              </w:rPr>
              <w:tab/>
            </w:r>
            <w:r>
              <w:rPr>
                <w:noProof/>
                <w:webHidden/>
              </w:rPr>
              <w:fldChar w:fldCharType="begin"/>
            </w:r>
            <w:r>
              <w:rPr>
                <w:noProof/>
                <w:webHidden/>
              </w:rPr>
              <w:instrText xml:space="preserve"> PAGEREF _Toc478939188 \h </w:instrText>
            </w:r>
            <w:r>
              <w:rPr>
                <w:noProof/>
                <w:webHidden/>
              </w:rPr>
            </w:r>
            <w:r>
              <w:rPr>
                <w:noProof/>
                <w:webHidden/>
              </w:rPr>
              <w:fldChar w:fldCharType="separate"/>
            </w:r>
            <w:r>
              <w:rPr>
                <w:noProof/>
                <w:webHidden/>
              </w:rPr>
              <w:t>7</w:t>
            </w:r>
            <w:r>
              <w:rPr>
                <w:noProof/>
                <w:webHidden/>
              </w:rPr>
              <w:fldChar w:fldCharType="end"/>
            </w:r>
          </w:hyperlink>
        </w:p>
        <w:p w14:paraId="403A8955" w14:textId="77777777" w:rsidR="00E60C3A" w:rsidRDefault="00E60C3A">
          <w:pPr>
            <w:pStyle w:val="TOC3"/>
            <w:tabs>
              <w:tab w:val="left" w:pos="1320"/>
              <w:tab w:val="right" w:leader="dot" w:pos="9344"/>
            </w:tabs>
            <w:rPr>
              <w:rFonts w:eastAsiaTheme="minorEastAsia"/>
              <w:noProof/>
              <w:lang w:val="hr-BA" w:eastAsia="hr-BA"/>
            </w:rPr>
          </w:pPr>
          <w:hyperlink w:anchor="_Toc478939189" w:history="1">
            <w:r w:rsidRPr="00BB341A">
              <w:rPr>
                <w:rStyle w:val="Hyperlink"/>
                <w:noProof/>
              </w:rPr>
              <w:t>2.4.4.</w:t>
            </w:r>
            <w:r>
              <w:rPr>
                <w:rFonts w:eastAsiaTheme="minorEastAsia"/>
                <w:noProof/>
                <w:lang w:val="hr-BA" w:eastAsia="hr-BA"/>
              </w:rPr>
              <w:tab/>
            </w:r>
            <w:r w:rsidRPr="00BB341A">
              <w:rPr>
                <w:rStyle w:val="Hyperlink"/>
                <w:noProof/>
              </w:rPr>
              <w:t>Analiza glavnih komponenti</w:t>
            </w:r>
            <w:r>
              <w:rPr>
                <w:noProof/>
                <w:webHidden/>
              </w:rPr>
              <w:tab/>
            </w:r>
            <w:r>
              <w:rPr>
                <w:noProof/>
                <w:webHidden/>
              </w:rPr>
              <w:fldChar w:fldCharType="begin"/>
            </w:r>
            <w:r>
              <w:rPr>
                <w:noProof/>
                <w:webHidden/>
              </w:rPr>
              <w:instrText xml:space="preserve"> PAGEREF _Toc478939189 \h </w:instrText>
            </w:r>
            <w:r>
              <w:rPr>
                <w:noProof/>
                <w:webHidden/>
              </w:rPr>
            </w:r>
            <w:r>
              <w:rPr>
                <w:noProof/>
                <w:webHidden/>
              </w:rPr>
              <w:fldChar w:fldCharType="separate"/>
            </w:r>
            <w:r>
              <w:rPr>
                <w:noProof/>
                <w:webHidden/>
              </w:rPr>
              <w:t>8</w:t>
            </w:r>
            <w:r>
              <w:rPr>
                <w:noProof/>
                <w:webHidden/>
              </w:rPr>
              <w:fldChar w:fldCharType="end"/>
            </w:r>
          </w:hyperlink>
        </w:p>
        <w:p w14:paraId="20B35E0B" w14:textId="77777777" w:rsidR="00E60C3A" w:rsidRDefault="00E60C3A">
          <w:pPr>
            <w:pStyle w:val="TOC2"/>
            <w:tabs>
              <w:tab w:val="left" w:pos="880"/>
              <w:tab w:val="right" w:leader="dot" w:pos="9344"/>
            </w:tabs>
            <w:rPr>
              <w:rFonts w:eastAsiaTheme="minorEastAsia"/>
              <w:noProof/>
              <w:lang w:val="hr-BA" w:eastAsia="hr-BA"/>
            </w:rPr>
          </w:pPr>
          <w:hyperlink w:anchor="_Toc478939190" w:history="1">
            <w:r w:rsidRPr="00BB341A">
              <w:rPr>
                <w:rStyle w:val="Hyperlink"/>
                <w:noProof/>
              </w:rPr>
              <w:t>2.5.</w:t>
            </w:r>
            <w:r>
              <w:rPr>
                <w:rFonts w:eastAsiaTheme="minorEastAsia"/>
                <w:noProof/>
                <w:lang w:val="hr-BA" w:eastAsia="hr-BA"/>
              </w:rPr>
              <w:tab/>
            </w:r>
            <w:r w:rsidRPr="00BB341A">
              <w:rPr>
                <w:rStyle w:val="Hyperlink"/>
                <w:noProof/>
              </w:rPr>
              <w:t>Klasifikatori</w:t>
            </w:r>
            <w:r>
              <w:rPr>
                <w:noProof/>
                <w:webHidden/>
              </w:rPr>
              <w:tab/>
            </w:r>
            <w:r>
              <w:rPr>
                <w:noProof/>
                <w:webHidden/>
              </w:rPr>
              <w:fldChar w:fldCharType="begin"/>
            </w:r>
            <w:r>
              <w:rPr>
                <w:noProof/>
                <w:webHidden/>
              </w:rPr>
              <w:instrText xml:space="preserve"> PAGEREF _Toc478939190 \h </w:instrText>
            </w:r>
            <w:r>
              <w:rPr>
                <w:noProof/>
                <w:webHidden/>
              </w:rPr>
            </w:r>
            <w:r>
              <w:rPr>
                <w:noProof/>
                <w:webHidden/>
              </w:rPr>
              <w:fldChar w:fldCharType="separate"/>
            </w:r>
            <w:r>
              <w:rPr>
                <w:noProof/>
                <w:webHidden/>
              </w:rPr>
              <w:t>9</w:t>
            </w:r>
            <w:r>
              <w:rPr>
                <w:noProof/>
                <w:webHidden/>
              </w:rPr>
              <w:fldChar w:fldCharType="end"/>
            </w:r>
          </w:hyperlink>
        </w:p>
        <w:p w14:paraId="1C2B8F82" w14:textId="77777777" w:rsidR="00E60C3A" w:rsidRDefault="00E60C3A">
          <w:pPr>
            <w:pStyle w:val="TOC3"/>
            <w:tabs>
              <w:tab w:val="left" w:pos="1320"/>
              <w:tab w:val="right" w:leader="dot" w:pos="9344"/>
            </w:tabs>
            <w:rPr>
              <w:rFonts w:eastAsiaTheme="minorEastAsia"/>
              <w:noProof/>
              <w:lang w:val="hr-BA" w:eastAsia="hr-BA"/>
            </w:rPr>
          </w:pPr>
          <w:hyperlink w:anchor="_Toc478939191" w:history="1">
            <w:r w:rsidRPr="00BB341A">
              <w:rPr>
                <w:rStyle w:val="Hyperlink"/>
                <w:noProof/>
              </w:rPr>
              <w:t>2.5.1.</w:t>
            </w:r>
            <w:r>
              <w:rPr>
                <w:rFonts w:eastAsiaTheme="minorEastAsia"/>
                <w:noProof/>
                <w:lang w:val="hr-BA" w:eastAsia="hr-BA"/>
              </w:rPr>
              <w:tab/>
            </w:r>
            <w:r w:rsidRPr="00BB341A">
              <w:rPr>
                <w:rStyle w:val="Hyperlink"/>
                <w:noProof/>
              </w:rPr>
              <w:t>Naivni Bayesov klasifikator</w:t>
            </w:r>
            <w:r>
              <w:rPr>
                <w:noProof/>
                <w:webHidden/>
              </w:rPr>
              <w:tab/>
            </w:r>
            <w:r>
              <w:rPr>
                <w:noProof/>
                <w:webHidden/>
              </w:rPr>
              <w:fldChar w:fldCharType="begin"/>
            </w:r>
            <w:r>
              <w:rPr>
                <w:noProof/>
                <w:webHidden/>
              </w:rPr>
              <w:instrText xml:space="preserve"> PAGEREF _Toc478939191 \h </w:instrText>
            </w:r>
            <w:r>
              <w:rPr>
                <w:noProof/>
                <w:webHidden/>
              </w:rPr>
            </w:r>
            <w:r>
              <w:rPr>
                <w:noProof/>
                <w:webHidden/>
              </w:rPr>
              <w:fldChar w:fldCharType="separate"/>
            </w:r>
            <w:r>
              <w:rPr>
                <w:noProof/>
                <w:webHidden/>
              </w:rPr>
              <w:t>9</w:t>
            </w:r>
            <w:r>
              <w:rPr>
                <w:noProof/>
                <w:webHidden/>
              </w:rPr>
              <w:fldChar w:fldCharType="end"/>
            </w:r>
          </w:hyperlink>
        </w:p>
        <w:p w14:paraId="4E2D3AF4" w14:textId="77777777" w:rsidR="00E60C3A" w:rsidRDefault="00E60C3A">
          <w:pPr>
            <w:pStyle w:val="TOC3"/>
            <w:tabs>
              <w:tab w:val="left" w:pos="1320"/>
              <w:tab w:val="right" w:leader="dot" w:pos="9344"/>
            </w:tabs>
            <w:rPr>
              <w:rFonts w:eastAsiaTheme="minorEastAsia"/>
              <w:noProof/>
              <w:lang w:val="hr-BA" w:eastAsia="hr-BA"/>
            </w:rPr>
          </w:pPr>
          <w:hyperlink w:anchor="_Toc478939192" w:history="1">
            <w:r w:rsidRPr="00BB341A">
              <w:rPr>
                <w:rStyle w:val="Hyperlink"/>
                <w:noProof/>
              </w:rPr>
              <w:t>2.5.2.</w:t>
            </w:r>
            <w:r>
              <w:rPr>
                <w:rFonts w:eastAsiaTheme="minorEastAsia"/>
                <w:noProof/>
                <w:lang w:val="hr-BA" w:eastAsia="hr-BA"/>
              </w:rPr>
              <w:tab/>
            </w:r>
            <w:r w:rsidRPr="00BB341A">
              <w:rPr>
                <w:rStyle w:val="Hyperlink"/>
                <w:noProof/>
              </w:rPr>
              <w:t>Metoda najbližih susjeda</w:t>
            </w:r>
            <w:r>
              <w:rPr>
                <w:noProof/>
                <w:webHidden/>
              </w:rPr>
              <w:tab/>
            </w:r>
            <w:r>
              <w:rPr>
                <w:noProof/>
                <w:webHidden/>
              </w:rPr>
              <w:fldChar w:fldCharType="begin"/>
            </w:r>
            <w:r>
              <w:rPr>
                <w:noProof/>
                <w:webHidden/>
              </w:rPr>
              <w:instrText xml:space="preserve"> PAGEREF _Toc478939192 \h </w:instrText>
            </w:r>
            <w:r>
              <w:rPr>
                <w:noProof/>
                <w:webHidden/>
              </w:rPr>
            </w:r>
            <w:r>
              <w:rPr>
                <w:noProof/>
                <w:webHidden/>
              </w:rPr>
              <w:fldChar w:fldCharType="separate"/>
            </w:r>
            <w:r>
              <w:rPr>
                <w:noProof/>
                <w:webHidden/>
              </w:rPr>
              <w:t>9</w:t>
            </w:r>
            <w:r>
              <w:rPr>
                <w:noProof/>
                <w:webHidden/>
              </w:rPr>
              <w:fldChar w:fldCharType="end"/>
            </w:r>
          </w:hyperlink>
        </w:p>
        <w:p w14:paraId="383B7C7B" w14:textId="77777777" w:rsidR="00E60C3A" w:rsidRDefault="00E60C3A">
          <w:pPr>
            <w:pStyle w:val="TOC3"/>
            <w:tabs>
              <w:tab w:val="left" w:pos="1320"/>
              <w:tab w:val="right" w:leader="dot" w:pos="9344"/>
            </w:tabs>
            <w:rPr>
              <w:rFonts w:eastAsiaTheme="minorEastAsia"/>
              <w:noProof/>
              <w:lang w:val="hr-BA" w:eastAsia="hr-BA"/>
            </w:rPr>
          </w:pPr>
          <w:hyperlink w:anchor="_Toc478939193" w:history="1">
            <w:r w:rsidRPr="00BB341A">
              <w:rPr>
                <w:rStyle w:val="Hyperlink"/>
                <w:noProof/>
              </w:rPr>
              <w:t>2.5.3.</w:t>
            </w:r>
            <w:r>
              <w:rPr>
                <w:rFonts w:eastAsiaTheme="minorEastAsia"/>
                <w:noProof/>
                <w:lang w:val="hr-BA" w:eastAsia="hr-BA"/>
              </w:rPr>
              <w:tab/>
            </w:r>
            <w:r w:rsidRPr="00BB341A">
              <w:rPr>
                <w:rStyle w:val="Hyperlink"/>
                <w:noProof/>
              </w:rPr>
              <w:t>Umjetna neuronska mreža</w:t>
            </w:r>
            <w:r>
              <w:rPr>
                <w:noProof/>
                <w:webHidden/>
              </w:rPr>
              <w:tab/>
            </w:r>
            <w:r>
              <w:rPr>
                <w:noProof/>
                <w:webHidden/>
              </w:rPr>
              <w:fldChar w:fldCharType="begin"/>
            </w:r>
            <w:r>
              <w:rPr>
                <w:noProof/>
                <w:webHidden/>
              </w:rPr>
              <w:instrText xml:space="preserve"> PAGEREF _Toc478939193 \h </w:instrText>
            </w:r>
            <w:r>
              <w:rPr>
                <w:noProof/>
                <w:webHidden/>
              </w:rPr>
            </w:r>
            <w:r>
              <w:rPr>
                <w:noProof/>
                <w:webHidden/>
              </w:rPr>
              <w:fldChar w:fldCharType="separate"/>
            </w:r>
            <w:r>
              <w:rPr>
                <w:noProof/>
                <w:webHidden/>
              </w:rPr>
              <w:t>10</w:t>
            </w:r>
            <w:r>
              <w:rPr>
                <w:noProof/>
                <w:webHidden/>
              </w:rPr>
              <w:fldChar w:fldCharType="end"/>
            </w:r>
          </w:hyperlink>
        </w:p>
        <w:p w14:paraId="5D234C5B" w14:textId="77777777" w:rsidR="00E60C3A" w:rsidRDefault="00E60C3A">
          <w:pPr>
            <w:pStyle w:val="TOC3"/>
            <w:tabs>
              <w:tab w:val="left" w:pos="1320"/>
              <w:tab w:val="right" w:leader="dot" w:pos="9344"/>
            </w:tabs>
            <w:rPr>
              <w:rFonts w:eastAsiaTheme="minorEastAsia"/>
              <w:noProof/>
              <w:lang w:val="hr-BA" w:eastAsia="hr-BA"/>
            </w:rPr>
          </w:pPr>
          <w:hyperlink w:anchor="_Toc478939194" w:history="1">
            <w:r w:rsidRPr="00BB341A">
              <w:rPr>
                <w:rStyle w:val="Hyperlink"/>
                <w:noProof/>
              </w:rPr>
              <w:t>2.5.4.</w:t>
            </w:r>
            <w:r>
              <w:rPr>
                <w:rFonts w:eastAsiaTheme="minorEastAsia"/>
                <w:noProof/>
                <w:lang w:val="hr-BA" w:eastAsia="hr-BA"/>
              </w:rPr>
              <w:tab/>
            </w:r>
            <w:r w:rsidRPr="00BB341A">
              <w:rPr>
                <w:rStyle w:val="Hyperlink"/>
                <w:noProof/>
              </w:rPr>
              <w:t>Stabla odluke</w:t>
            </w:r>
            <w:r>
              <w:rPr>
                <w:noProof/>
                <w:webHidden/>
              </w:rPr>
              <w:tab/>
            </w:r>
            <w:r>
              <w:rPr>
                <w:noProof/>
                <w:webHidden/>
              </w:rPr>
              <w:fldChar w:fldCharType="begin"/>
            </w:r>
            <w:r>
              <w:rPr>
                <w:noProof/>
                <w:webHidden/>
              </w:rPr>
              <w:instrText xml:space="preserve"> PAGEREF _Toc478939194 \h </w:instrText>
            </w:r>
            <w:r>
              <w:rPr>
                <w:noProof/>
                <w:webHidden/>
              </w:rPr>
            </w:r>
            <w:r>
              <w:rPr>
                <w:noProof/>
                <w:webHidden/>
              </w:rPr>
              <w:fldChar w:fldCharType="separate"/>
            </w:r>
            <w:r>
              <w:rPr>
                <w:noProof/>
                <w:webHidden/>
              </w:rPr>
              <w:t>11</w:t>
            </w:r>
            <w:r>
              <w:rPr>
                <w:noProof/>
                <w:webHidden/>
              </w:rPr>
              <w:fldChar w:fldCharType="end"/>
            </w:r>
          </w:hyperlink>
        </w:p>
        <w:p w14:paraId="2E351873" w14:textId="77777777" w:rsidR="00E60C3A" w:rsidRDefault="00E60C3A">
          <w:pPr>
            <w:pStyle w:val="TOC3"/>
            <w:tabs>
              <w:tab w:val="left" w:pos="1320"/>
              <w:tab w:val="right" w:leader="dot" w:pos="9344"/>
            </w:tabs>
            <w:rPr>
              <w:rFonts w:eastAsiaTheme="minorEastAsia"/>
              <w:noProof/>
              <w:lang w:val="hr-BA" w:eastAsia="hr-BA"/>
            </w:rPr>
          </w:pPr>
          <w:hyperlink w:anchor="_Toc478939195" w:history="1">
            <w:r w:rsidRPr="00BB341A">
              <w:rPr>
                <w:rStyle w:val="Hyperlink"/>
                <w:noProof/>
              </w:rPr>
              <w:t>2.5.5.</w:t>
            </w:r>
            <w:r>
              <w:rPr>
                <w:rFonts w:eastAsiaTheme="minorEastAsia"/>
                <w:noProof/>
                <w:lang w:val="hr-BA" w:eastAsia="hr-BA"/>
              </w:rPr>
              <w:tab/>
            </w:r>
            <w:r w:rsidRPr="00BB341A">
              <w:rPr>
                <w:rStyle w:val="Hyperlink"/>
                <w:noProof/>
              </w:rPr>
              <w:t>Šume odluke</w:t>
            </w:r>
            <w:r>
              <w:rPr>
                <w:noProof/>
                <w:webHidden/>
              </w:rPr>
              <w:tab/>
            </w:r>
            <w:r>
              <w:rPr>
                <w:noProof/>
                <w:webHidden/>
              </w:rPr>
              <w:fldChar w:fldCharType="begin"/>
            </w:r>
            <w:r>
              <w:rPr>
                <w:noProof/>
                <w:webHidden/>
              </w:rPr>
              <w:instrText xml:space="preserve"> PAGEREF _Toc478939195 \h </w:instrText>
            </w:r>
            <w:r>
              <w:rPr>
                <w:noProof/>
                <w:webHidden/>
              </w:rPr>
            </w:r>
            <w:r>
              <w:rPr>
                <w:noProof/>
                <w:webHidden/>
              </w:rPr>
              <w:fldChar w:fldCharType="separate"/>
            </w:r>
            <w:r>
              <w:rPr>
                <w:noProof/>
                <w:webHidden/>
              </w:rPr>
              <w:t>11</w:t>
            </w:r>
            <w:r>
              <w:rPr>
                <w:noProof/>
                <w:webHidden/>
              </w:rPr>
              <w:fldChar w:fldCharType="end"/>
            </w:r>
          </w:hyperlink>
        </w:p>
        <w:p w14:paraId="45F7C201" w14:textId="77777777" w:rsidR="00E60C3A" w:rsidRDefault="00E60C3A">
          <w:pPr>
            <w:pStyle w:val="TOC3"/>
            <w:tabs>
              <w:tab w:val="left" w:pos="1320"/>
              <w:tab w:val="right" w:leader="dot" w:pos="9344"/>
            </w:tabs>
            <w:rPr>
              <w:rFonts w:eastAsiaTheme="minorEastAsia"/>
              <w:noProof/>
              <w:lang w:val="hr-BA" w:eastAsia="hr-BA"/>
            </w:rPr>
          </w:pPr>
          <w:hyperlink w:anchor="_Toc478939196" w:history="1">
            <w:r w:rsidRPr="00BB341A">
              <w:rPr>
                <w:rStyle w:val="Hyperlink"/>
                <w:noProof/>
              </w:rPr>
              <w:t>2.5.6.</w:t>
            </w:r>
            <w:r>
              <w:rPr>
                <w:rFonts w:eastAsiaTheme="minorEastAsia"/>
                <w:noProof/>
                <w:lang w:val="hr-BA" w:eastAsia="hr-BA"/>
              </w:rPr>
              <w:tab/>
            </w:r>
            <w:r w:rsidRPr="00BB341A">
              <w:rPr>
                <w:rStyle w:val="Hyperlink"/>
                <w:noProof/>
              </w:rPr>
              <w:t>Vektori podrške</w:t>
            </w:r>
            <w:r>
              <w:rPr>
                <w:noProof/>
                <w:webHidden/>
              </w:rPr>
              <w:tab/>
            </w:r>
            <w:r>
              <w:rPr>
                <w:noProof/>
                <w:webHidden/>
              </w:rPr>
              <w:fldChar w:fldCharType="begin"/>
            </w:r>
            <w:r>
              <w:rPr>
                <w:noProof/>
                <w:webHidden/>
              </w:rPr>
              <w:instrText xml:space="preserve"> PAGEREF _Toc478939196 \h </w:instrText>
            </w:r>
            <w:r>
              <w:rPr>
                <w:noProof/>
                <w:webHidden/>
              </w:rPr>
            </w:r>
            <w:r>
              <w:rPr>
                <w:noProof/>
                <w:webHidden/>
              </w:rPr>
              <w:fldChar w:fldCharType="separate"/>
            </w:r>
            <w:r>
              <w:rPr>
                <w:noProof/>
                <w:webHidden/>
              </w:rPr>
              <w:t>12</w:t>
            </w:r>
            <w:r>
              <w:rPr>
                <w:noProof/>
                <w:webHidden/>
              </w:rPr>
              <w:fldChar w:fldCharType="end"/>
            </w:r>
          </w:hyperlink>
        </w:p>
        <w:p w14:paraId="4CDA6C1E" w14:textId="77777777" w:rsidR="00E60C3A" w:rsidRDefault="00E60C3A">
          <w:pPr>
            <w:pStyle w:val="TOC2"/>
            <w:tabs>
              <w:tab w:val="left" w:pos="880"/>
              <w:tab w:val="right" w:leader="dot" w:pos="9344"/>
            </w:tabs>
            <w:rPr>
              <w:rFonts w:eastAsiaTheme="minorEastAsia"/>
              <w:noProof/>
              <w:lang w:val="hr-BA" w:eastAsia="hr-BA"/>
            </w:rPr>
          </w:pPr>
          <w:hyperlink w:anchor="_Toc478939197" w:history="1">
            <w:r w:rsidRPr="00BB341A">
              <w:rPr>
                <w:rStyle w:val="Hyperlink"/>
                <w:noProof/>
              </w:rPr>
              <w:t>2.6.</w:t>
            </w:r>
            <w:r>
              <w:rPr>
                <w:rFonts w:eastAsiaTheme="minorEastAsia"/>
                <w:noProof/>
                <w:lang w:val="hr-BA" w:eastAsia="hr-BA"/>
              </w:rPr>
              <w:tab/>
            </w:r>
            <w:r w:rsidRPr="00BB341A">
              <w:rPr>
                <w:rStyle w:val="Hyperlink"/>
                <w:noProof/>
              </w:rPr>
              <w:t>Viola-Jones algoritam</w:t>
            </w:r>
            <w:r>
              <w:rPr>
                <w:noProof/>
                <w:webHidden/>
              </w:rPr>
              <w:tab/>
            </w:r>
            <w:r>
              <w:rPr>
                <w:noProof/>
                <w:webHidden/>
              </w:rPr>
              <w:fldChar w:fldCharType="begin"/>
            </w:r>
            <w:r>
              <w:rPr>
                <w:noProof/>
                <w:webHidden/>
              </w:rPr>
              <w:instrText xml:space="preserve"> PAGEREF _Toc478939197 \h </w:instrText>
            </w:r>
            <w:r>
              <w:rPr>
                <w:noProof/>
                <w:webHidden/>
              </w:rPr>
            </w:r>
            <w:r>
              <w:rPr>
                <w:noProof/>
                <w:webHidden/>
              </w:rPr>
              <w:fldChar w:fldCharType="separate"/>
            </w:r>
            <w:r>
              <w:rPr>
                <w:noProof/>
                <w:webHidden/>
              </w:rPr>
              <w:t>14</w:t>
            </w:r>
            <w:r>
              <w:rPr>
                <w:noProof/>
                <w:webHidden/>
              </w:rPr>
              <w:fldChar w:fldCharType="end"/>
            </w:r>
          </w:hyperlink>
        </w:p>
        <w:p w14:paraId="727286DF" w14:textId="77777777" w:rsidR="00E60C3A" w:rsidRDefault="00E60C3A">
          <w:pPr>
            <w:pStyle w:val="TOC2"/>
            <w:tabs>
              <w:tab w:val="left" w:pos="880"/>
              <w:tab w:val="right" w:leader="dot" w:pos="9344"/>
            </w:tabs>
            <w:rPr>
              <w:rFonts w:eastAsiaTheme="minorEastAsia"/>
              <w:noProof/>
              <w:lang w:val="hr-BA" w:eastAsia="hr-BA"/>
            </w:rPr>
          </w:pPr>
          <w:hyperlink w:anchor="_Toc478939198" w:history="1">
            <w:r w:rsidRPr="00BB341A">
              <w:rPr>
                <w:rStyle w:val="Hyperlink"/>
                <w:noProof/>
              </w:rPr>
              <w:t>2.7.</w:t>
            </w:r>
            <w:r>
              <w:rPr>
                <w:rFonts w:eastAsiaTheme="minorEastAsia"/>
                <w:noProof/>
                <w:lang w:val="hr-BA" w:eastAsia="hr-BA"/>
              </w:rPr>
              <w:tab/>
            </w:r>
            <w:r w:rsidRPr="00BB341A">
              <w:rPr>
                <w:rStyle w:val="Hyperlink"/>
                <w:noProof/>
              </w:rPr>
              <w:t>Analiza performansi klasifikatora</w:t>
            </w:r>
            <w:r>
              <w:rPr>
                <w:noProof/>
                <w:webHidden/>
              </w:rPr>
              <w:tab/>
            </w:r>
            <w:r>
              <w:rPr>
                <w:noProof/>
                <w:webHidden/>
              </w:rPr>
              <w:fldChar w:fldCharType="begin"/>
            </w:r>
            <w:r>
              <w:rPr>
                <w:noProof/>
                <w:webHidden/>
              </w:rPr>
              <w:instrText xml:space="preserve"> PAGEREF _Toc478939198 \h </w:instrText>
            </w:r>
            <w:r>
              <w:rPr>
                <w:noProof/>
                <w:webHidden/>
              </w:rPr>
            </w:r>
            <w:r>
              <w:rPr>
                <w:noProof/>
                <w:webHidden/>
              </w:rPr>
              <w:fldChar w:fldCharType="separate"/>
            </w:r>
            <w:r>
              <w:rPr>
                <w:noProof/>
                <w:webHidden/>
              </w:rPr>
              <w:t>15</w:t>
            </w:r>
            <w:r>
              <w:rPr>
                <w:noProof/>
                <w:webHidden/>
              </w:rPr>
              <w:fldChar w:fldCharType="end"/>
            </w:r>
          </w:hyperlink>
        </w:p>
        <w:p w14:paraId="2EAD2042" w14:textId="77777777" w:rsidR="00E60C3A" w:rsidRDefault="00E60C3A">
          <w:pPr>
            <w:pStyle w:val="TOC2"/>
            <w:tabs>
              <w:tab w:val="left" w:pos="880"/>
              <w:tab w:val="right" w:leader="dot" w:pos="9344"/>
            </w:tabs>
            <w:rPr>
              <w:rFonts w:eastAsiaTheme="minorEastAsia"/>
              <w:noProof/>
              <w:lang w:val="hr-BA" w:eastAsia="hr-BA"/>
            </w:rPr>
          </w:pPr>
          <w:hyperlink w:anchor="_Toc478939199" w:history="1">
            <w:r w:rsidRPr="00BB341A">
              <w:rPr>
                <w:rStyle w:val="Hyperlink"/>
                <w:noProof/>
              </w:rPr>
              <w:t>2.8.</w:t>
            </w:r>
            <w:r>
              <w:rPr>
                <w:rFonts w:eastAsiaTheme="minorEastAsia"/>
                <w:noProof/>
                <w:lang w:val="hr-BA" w:eastAsia="hr-BA"/>
              </w:rPr>
              <w:tab/>
            </w:r>
            <w:r w:rsidRPr="00BB341A">
              <w:rPr>
                <w:rStyle w:val="Hyperlink"/>
                <w:noProof/>
              </w:rPr>
              <w:t>Prikaz rezultata</w:t>
            </w:r>
            <w:r>
              <w:rPr>
                <w:noProof/>
                <w:webHidden/>
              </w:rPr>
              <w:tab/>
            </w:r>
            <w:r>
              <w:rPr>
                <w:noProof/>
                <w:webHidden/>
              </w:rPr>
              <w:fldChar w:fldCharType="begin"/>
            </w:r>
            <w:r>
              <w:rPr>
                <w:noProof/>
                <w:webHidden/>
              </w:rPr>
              <w:instrText xml:space="preserve"> PAGEREF _Toc478939199 \h </w:instrText>
            </w:r>
            <w:r>
              <w:rPr>
                <w:noProof/>
                <w:webHidden/>
              </w:rPr>
            </w:r>
            <w:r>
              <w:rPr>
                <w:noProof/>
                <w:webHidden/>
              </w:rPr>
              <w:fldChar w:fldCharType="separate"/>
            </w:r>
            <w:r>
              <w:rPr>
                <w:noProof/>
                <w:webHidden/>
              </w:rPr>
              <w:t>16</w:t>
            </w:r>
            <w:r>
              <w:rPr>
                <w:noProof/>
                <w:webHidden/>
              </w:rPr>
              <w:fldChar w:fldCharType="end"/>
            </w:r>
          </w:hyperlink>
        </w:p>
        <w:p w14:paraId="42BB5892" w14:textId="77777777" w:rsidR="00E60C3A" w:rsidRDefault="00E60C3A">
          <w:pPr>
            <w:pStyle w:val="TOC2"/>
            <w:tabs>
              <w:tab w:val="left" w:pos="880"/>
              <w:tab w:val="right" w:leader="dot" w:pos="9344"/>
            </w:tabs>
            <w:rPr>
              <w:rFonts w:eastAsiaTheme="minorEastAsia"/>
              <w:noProof/>
              <w:lang w:val="hr-BA" w:eastAsia="hr-BA"/>
            </w:rPr>
          </w:pPr>
          <w:hyperlink w:anchor="_Toc478939200" w:history="1">
            <w:r w:rsidRPr="00BB341A">
              <w:rPr>
                <w:rStyle w:val="Hyperlink"/>
                <w:noProof/>
              </w:rPr>
              <w:t>2.9.</w:t>
            </w:r>
            <w:r>
              <w:rPr>
                <w:rFonts w:eastAsiaTheme="minorEastAsia"/>
                <w:noProof/>
                <w:lang w:val="hr-BA" w:eastAsia="hr-BA"/>
              </w:rPr>
              <w:tab/>
            </w:r>
            <w:r w:rsidRPr="00BB341A">
              <w:rPr>
                <w:rStyle w:val="Hyperlink"/>
                <w:noProof/>
              </w:rPr>
              <w:t>Komercijalna rješenja za računalno raspoznavanje emocija</w:t>
            </w:r>
            <w:r>
              <w:rPr>
                <w:noProof/>
                <w:webHidden/>
              </w:rPr>
              <w:tab/>
            </w:r>
            <w:r>
              <w:rPr>
                <w:noProof/>
                <w:webHidden/>
              </w:rPr>
              <w:fldChar w:fldCharType="begin"/>
            </w:r>
            <w:r>
              <w:rPr>
                <w:noProof/>
                <w:webHidden/>
              </w:rPr>
              <w:instrText xml:space="preserve"> PAGEREF _Toc478939200 \h </w:instrText>
            </w:r>
            <w:r>
              <w:rPr>
                <w:noProof/>
                <w:webHidden/>
              </w:rPr>
            </w:r>
            <w:r>
              <w:rPr>
                <w:noProof/>
                <w:webHidden/>
              </w:rPr>
              <w:fldChar w:fldCharType="separate"/>
            </w:r>
            <w:r>
              <w:rPr>
                <w:noProof/>
                <w:webHidden/>
              </w:rPr>
              <w:t>16</w:t>
            </w:r>
            <w:r>
              <w:rPr>
                <w:noProof/>
                <w:webHidden/>
              </w:rPr>
              <w:fldChar w:fldCharType="end"/>
            </w:r>
          </w:hyperlink>
        </w:p>
        <w:p w14:paraId="2841B5A7" w14:textId="77777777" w:rsidR="00E60C3A" w:rsidRDefault="00E60C3A">
          <w:pPr>
            <w:pStyle w:val="TOC1"/>
            <w:tabs>
              <w:tab w:val="left" w:pos="440"/>
              <w:tab w:val="right" w:leader="dot" w:pos="9344"/>
            </w:tabs>
            <w:rPr>
              <w:rFonts w:eastAsiaTheme="minorEastAsia"/>
              <w:noProof/>
              <w:lang w:val="hr-BA" w:eastAsia="hr-BA"/>
            </w:rPr>
          </w:pPr>
          <w:hyperlink w:anchor="_Toc478939201" w:history="1">
            <w:r w:rsidRPr="00BB341A">
              <w:rPr>
                <w:rStyle w:val="Hyperlink"/>
                <w:noProof/>
              </w:rPr>
              <w:t>3.</w:t>
            </w:r>
            <w:r>
              <w:rPr>
                <w:rFonts w:eastAsiaTheme="minorEastAsia"/>
                <w:noProof/>
                <w:lang w:val="hr-BA" w:eastAsia="hr-BA"/>
              </w:rPr>
              <w:tab/>
            </w:r>
            <w:r w:rsidRPr="00BB341A">
              <w:rPr>
                <w:rStyle w:val="Hyperlink"/>
                <w:noProof/>
              </w:rPr>
              <w:t>RJEŠENJE ZA RASPOZNAVANJE EMOCIJA NA OSNOVI LICA</w:t>
            </w:r>
            <w:r>
              <w:rPr>
                <w:noProof/>
                <w:webHidden/>
              </w:rPr>
              <w:tab/>
            </w:r>
            <w:r>
              <w:rPr>
                <w:noProof/>
                <w:webHidden/>
              </w:rPr>
              <w:fldChar w:fldCharType="begin"/>
            </w:r>
            <w:r>
              <w:rPr>
                <w:noProof/>
                <w:webHidden/>
              </w:rPr>
              <w:instrText xml:space="preserve"> PAGEREF _Toc478939201 \h </w:instrText>
            </w:r>
            <w:r>
              <w:rPr>
                <w:noProof/>
                <w:webHidden/>
              </w:rPr>
            </w:r>
            <w:r>
              <w:rPr>
                <w:noProof/>
                <w:webHidden/>
              </w:rPr>
              <w:fldChar w:fldCharType="separate"/>
            </w:r>
            <w:r>
              <w:rPr>
                <w:noProof/>
                <w:webHidden/>
              </w:rPr>
              <w:t>17</w:t>
            </w:r>
            <w:r>
              <w:rPr>
                <w:noProof/>
                <w:webHidden/>
              </w:rPr>
              <w:fldChar w:fldCharType="end"/>
            </w:r>
          </w:hyperlink>
        </w:p>
        <w:p w14:paraId="7BE28E9F" w14:textId="77777777" w:rsidR="00E60C3A" w:rsidRDefault="00E60C3A">
          <w:pPr>
            <w:pStyle w:val="TOC2"/>
            <w:tabs>
              <w:tab w:val="left" w:pos="880"/>
              <w:tab w:val="right" w:leader="dot" w:pos="9344"/>
            </w:tabs>
            <w:rPr>
              <w:rFonts w:eastAsiaTheme="minorEastAsia"/>
              <w:noProof/>
              <w:lang w:val="hr-BA" w:eastAsia="hr-BA"/>
            </w:rPr>
          </w:pPr>
          <w:hyperlink w:anchor="_Toc478939202" w:history="1">
            <w:r w:rsidRPr="00BB341A">
              <w:rPr>
                <w:rStyle w:val="Hyperlink"/>
                <w:noProof/>
              </w:rPr>
              <w:t>3.1.</w:t>
            </w:r>
            <w:r>
              <w:rPr>
                <w:rFonts w:eastAsiaTheme="minorEastAsia"/>
                <w:noProof/>
                <w:lang w:val="hr-BA" w:eastAsia="hr-BA"/>
              </w:rPr>
              <w:tab/>
            </w:r>
            <w:r w:rsidRPr="00BB341A">
              <w:rPr>
                <w:rStyle w:val="Hyperlink"/>
                <w:noProof/>
              </w:rPr>
              <w:t>Specifikacije i zahtjevi</w:t>
            </w:r>
            <w:r>
              <w:rPr>
                <w:noProof/>
                <w:webHidden/>
              </w:rPr>
              <w:tab/>
            </w:r>
            <w:r>
              <w:rPr>
                <w:noProof/>
                <w:webHidden/>
              </w:rPr>
              <w:fldChar w:fldCharType="begin"/>
            </w:r>
            <w:r>
              <w:rPr>
                <w:noProof/>
                <w:webHidden/>
              </w:rPr>
              <w:instrText xml:space="preserve"> PAGEREF _Toc478939202 \h </w:instrText>
            </w:r>
            <w:r>
              <w:rPr>
                <w:noProof/>
                <w:webHidden/>
              </w:rPr>
            </w:r>
            <w:r>
              <w:rPr>
                <w:noProof/>
                <w:webHidden/>
              </w:rPr>
              <w:fldChar w:fldCharType="separate"/>
            </w:r>
            <w:r>
              <w:rPr>
                <w:noProof/>
                <w:webHidden/>
              </w:rPr>
              <w:t>17</w:t>
            </w:r>
            <w:r>
              <w:rPr>
                <w:noProof/>
                <w:webHidden/>
              </w:rPr>
              <w:fldChar w:fldCharType="end"/>
            </w:r>
          </w:hyperlink>
        </w:p>
        <w:p w14:paraId="3D866A7D" w14:textId="77777777" w:rsidR="00E60C3A" w:rsidRDefault="00E60C3A">
          <w:pPr>
            <w:pStyle w:val="TOC2"/>
            <w:tabs>
              <w:tab w:val="left" w:pos="880"/>
              <w:tab w:val="right" w:leader="dot" w:pos="9344"/>
            </w:tabs>
            <w:rPr>
              <w:rFonts w:eastAsiaTheme="minorEastAsia"/>
              <w:noProof/>
              <w:lang w:val="hr-BA" w:eastAsia="hr-BA"/>
            </w:rPr>
          </w:pPr>
          <w:hyperlink w:anchor="_Toc478939203" w:history="1">
            <w:r w:rsidRPr="00BB341A">
              <w:rPr>
                <w:rStyle w:val="Hyperlink"/>
                <w:noProof/>
              </w:rPr>
              <w:t>3.2.</w:t>
            </w:r>
            <w:r>
              <w:rPr>
                <w:rFonts w:eastAsiaTheme="minorEastAsia"/>
                <w:noProof/>
                <w:lang w:val="hr-BA" w:eastAsia="hr-BA"/>
              </w:rPr>
              <w:tab/>
            </w:r>
            <w:r w:rsidRPr="00BB341A">
              <w:rPr>
                <w:rStyle w:val="Hyperlink"/>
                <w:noProof/>
              </w:rPr>
              <w:t>Korišteni alati i tehnologije</w:t>
            </w:r>
            <w:r>
              <w:rPr>
                <w:noProof/>
                <w:webHidden/>
              </w:rPr>
              <w:tab/>
            </w:r>
            <w:r>
              <w:rPr>
                <w:noProof/>
                <w:webHidden/>
              </w:rPr>
              <w:fldChar w:fldCharType="begin"/>
            </w:r>
            <w:r>
              <w:rPr>
                <w:noProof/>
                <w:webHidden/>
              </w:rPr>
              <w:instrText xml:space="preserve"> PAGEREF _Toc478939203 \h </w:instrText>
            </w:r>
            <w:r>
              <w:rPr>
                <w:noProof/>
                <w:webHidden/>
              </w:rPr>
            </w:r>
            <w:r>
              <w:rPr>
                <w:noProof/>
                <w:webHidden/>
              </w:rPr>
              <w:fldChar w:fldCharType="separate"/>
            </w:r>
            <w:r>
              <w:rPr>
                <w:noProof/>
                <w:webHidden/>
              </w:rPr>
              <w:t>19</w:t>
            </w:r>
            <w:r>
              <w:rPr>
                <w:noProof/>
                <w:webHidden/>
              </w:rPr>
              <w:fldChar w:fldCharType="end"/>
            </w:r>
          </w:hyperlink>
        </w:p>
        <w:p w14:paraId="68B019A5" w14:textId="77777777" w:rsidR="00E60C3A" w:rsidRDefault="00E60C3A">
          <w:pPr>
            <w:pStyle w:val="TOC3"/>
            <w:tabs>
              <w:tab w:val="left" w:pos="1320"/>
              <w:tab w:val="right" w:leader="dot" w:pos="9344"/>
            </w:tabs>
            <w:rPr>
              <w:rFonts w:eastAsiaTheme="minorEastAsia"/>
              <w:noProof/>
              <w:lang w:val="hr-BA" w:eastAsia="hr-BA"/>
            </w:rPr>
          </w:pPr>
          <w:hyperlink w:anchor="_Toc478939204" w:history="1">
            <w:r w:rsidRPr="00BB341A">
              <w:rPr>
                <w:rStyle w:val="Hyperlink"/>
                <w:rFonts w:cs="Times New Roman"/>
                <w:noProof/>
              </w:rPr>
              <w:t>3.2.1.</w:t>
            </w:r>
            <w:r>
              <w:rPr>
                <w:rFonts w:eastAsiaTheme="minorEastAsia"/>
                <w:noProof/>
                <w:lang w:val="hr-BA" w:eastAsia="hr-BA"/>
              </w:rPr>
              <w:tab/>
            </w:r>
            <w:r w:rsidRPr="00BB341A">
              <w:rPr>
                <w:rStyle w:val="Hyperlink"/>
                <w:rFonts w:cs="Times New Roman"/>
                <w:noProof/>
              </w:rPr>
              <w:t>OpenCV</w:t>
            </w:r>
            <w:r>
              <w:rPr>
                <w:noProof/>
                <w:webHidden/>
              </w:rPr>
              <w:tab/>
            </w:r>
            <w:r>
              <w:rPr>
                <w:noProof/>
                <w:webHidden/>
              </w:rPr>
              <w:fldChar w:fldCharType="begin"/>
            </w:r>
            <w:r>
              <w:rPr>
                <w:noProof/>
                <w:webHidden/>
              </w:rPr>
              <w:instrText xml:space="preserve"> PAGEREF _Toc478939204 \h </w:instrText>
            </w:r>
            <w:r>
              <w:rPr>
                <w:noProof/>
                <w:webHidden/>
              </w:rPr>
            </w:r>
            <w:r>
              <w:rPr>
                <w:noProof/>
                <w:webHidden/>
              </w:rPr>
              <w:fldChar w:fldCharType="separate"/>
            </w:r>
            <w:r>
              <w:rPr>
                <w:noProof/>
                <w:webHidden/>
              </w:rPr>
              <w:t>19</w:t>
            </w:r>
            <w:r>
              <w:rPr>
                <w:noProof/>
                <w:webHidden/>
              </w:rPr>
              <w:fldChar w:fldCharType="end"/>
            </w:r>
          </w:hyperlink>
        </w:p>
        <w:p w14:paraId="46D4BFC9" w14:textId="77777777" w:rsidR="00E60C3A" w:rsidRDefault="00E60C3A">
          <w:pPr>
            <w:pStyle w:val="TOC3"/>
            <w:tabs>
              <w:tab w:val="left" w:pos="1320"/>
              <w:tab w:val="right" w:leader="dot" w:pos="9344"/>
            </w:tabs>
            <w:rPr>
              <w:rFonts w:eastAsiaTheme="minorEastAsia"/>
              <w:noProof/>
              <w:lang w:val="hr-BA" w:eastAsia="hr-BA"/>
            </w:rPr>
          </w:pPr>
          <w:hyperlink w:anchor="_Toc478939205" w:history="1">
            <w:r w:rsidRPr="00BB341A">
              <w:rPr>
                <w:rStyle w:val="Hyperlink"/>
                <w:rFonts w:cs="Times New Roman"/>
                <w:noProof/>
              </w:rPr>
              <w:t>3.2.2.</w:t>
            </w:r>
            <w:r>
              <w:rPr>
                <w:rFonts w:eastAsiaTheme="minorEastAsia"/>
                <w:noProof/>
                <w:lang w:val="hr-BA" w:eastAsia="hr-BA"/>
              </w:rPr>
              <w:tab/>
            </w:r>
            <w:r w:rsidRPr="00BB341A">
              <w:rPr>
                <w:rStyle w:val="Hyperlink"/>
                <w:rFonts w:cs="Times New Roman"/>
                <w:noProof/>
              </w:rPr>
              <w:t>EmguCV</w:t>
            </w:r>
            <w:r>
              <w:rPr>
                <w:noProof/>
                <w:webHidden/>
              </w:rPr>
              <w:tab/>
            </w:r>
            <w:r>
              <w:rPr>
                <w:noProof/>
                <w:webHidden/>
              </w:rPr>
              <w:fldChar w:fldCharType="begin"/>
            </w:r>
            <w:r>
              <w:rPr>
                <w:noProof/>
                <w:webHidden/>
              </w:rPr>
              <w:instrText xml:space="preserve"> PAGEREF _Toc478939205 \h </w:instrText>
            </w:r>
            <w:r>
              <w:rPr>
                <w:noProof/>
                <w:webHidden/>
              </w:rPr>
            </w:r>
            <w:r>
              <w:rPr>
                <w:noProof/>
                <w:webHidden/>
              </w:rPr>
              <w:fldChar w:fldCharType="separate"/>
            </w:r>
            <w:r>
              <w:rPr>
                <w:noProof/>
                <w:webHidden/>
              </w:rPr>
              <w:t>19</w:t>
            </w:r>
            <w:r>
              <w:rPr>
                <w:noProof/>
                <w:webHidden/>
              </w:rPr>
              <w:fldChar w:fldCharType="end"/>
            </w:r>
          </w:hyperlink>
        </w:p>
        <w:p w14:paraId="6ACE4A9F" w14:textId="77777777" w:rsidR="00E60C3A" w:rsidRDefault="00E60C3A">
          <w:pPr>
            <w:pStyle w:val="TOC3"/>
            <w:tabs>
              <w:tab w:val="left" w:pos="1320"/>
              <w:tab w:val="right" w:leader="dot" w:pos="9344"/>
            </w:tabs>
            <w:rPr>
              <w:rFonts w:eastAsiaTheme="minorEastAsia"/>
              <w:noProof/>
              <w:lang w:val="hr-BA" w:eastAsia="hr-BA"/>
            </w:rPr>
          </w:pPr>
          <w:hyperlink w:anchor="_Toc478939206" w:history="1">
            <w:r w:rsidRPr="00BB341A">
              <w:rPr>
                <w:rStyle w:val="Hyperlink"/>
                <w:rFonts w:cs="Times New Roman"/>
                <w:noProof/>
              </w:rPr>
              <w:t>3.2.3.</w:t>
            </w:r>
            <w:r>
              <w:rPr>
                <w:rFonts w:eastAsiaTheme="minorEastAsia"/>
                <w:noProof/>
                <w:lang w:val="hr-BA" w:eastAsia="hr-BA"/>
              </w:rPr>
              <w:tab/>
            </w:r>
            <w:r w:rsidRPr="00BB341A">
              <w:rPr>
                <w:rStyle w:val="Hyperlink"/>
                <w:rFonts w:cs="Times New Roman"/>
                <w:noProof/>
              </w:rPr>
              <w:t>Accord.NET</w:t>
            </w:r>
            <w:r>
              <w:rPr>
                <w:noProof/>
                <w:webHidden/>
              </w:rPr>
              <w:tab/>
            </w:r>
            <w:r>
              <w:rPr>
                <w:noProof/>
                <w:webHidden/>
              </w:rPr>
              <w:fldChar w:fldCharType="begin"/>
            </w:r>
            <w:r>
              <w:rPr>
                <w:noProof/>
                <w:webHidden/>
              </w:rPr>
              <w:instrText xml:space="preserve"> PAGEREF _Toc478939206 \h </w:instrText>
            </w:r>
            <w:r>
              <w:rPr>
                <w:noProof/>
                <w:webHidden/>
              </w:rPr>
            </w:r>
            <w:r>
              <w:rPr>
                <w:noProof/>
                <w:webHidden/>
              </w:rPr>
              <w:fldChar w:fldCharType="separate"/>
            </w:r>
            <w:r>
              <w:rPr>
                <w:noProof/>
                <w:webHidden/>
              </w:rPr>
              <w:t>20</w:t>
            </w:r>
            <w:r>
              <w:rPr>
                <w:noProof/>
                <w:webHidden/>
              </w:rPr>
              <w:fldChar w:fldCharType="end"/>
            </w:r>
          </w:hyperlink>
        </w:p>
        <w:p w14:paraId="0711B658" w14:textId="77777777" w:rsidR="00E60C3A" w:rsidRDefault="00E60C3A">
          <w:pPr>
            <w:pStyle w:val="TOC3"/>
            <w:tabs>
              <w:tab w:val="left" w:pos="1320"/>
              <w:tab w:val="right" w:leader="dot" w:pos="9344"/>
            </w:tabs>
            <w:rPr>
              <w:rFonts w:eastAsiaTheme="minorEastAsia"/>
              <w:noProof/>
              <w:lang w:val="hr-BA" w:eastAsia="hr-BA"/>
            </w:rPr>
          </w:pPr>
          <w:hyperlink w:anchor="_Toc478939207" w:history="1">
            <w:r w:rsidRPr="00BB341A">
              <w:rPr>
                <w:rStyle w:val="Hyperlink"/>
                <w:rFonts w:cs="Times New Roman"/>
                <w:noProof/>
              </w:rPr>
              <w:t>3.2.4.</w:t>
            </w:r>
            <w:r>
              <w:rPr>
                <w:rFonts w:eastAsiaTheme="minorEastAsia"/>
                <w:noProof/>
                <w:lang w:val="hr-BA" w:eastAsia="hr-BA"/>
              </w:rPr>
              <w:tab/>
            </w:r>
            <w:r w:rsidRPr="00BB341A">
              <w:rPr>
                <w:rStyle w:val="Hyperlink"/>
                <w:rFonts w:cs="Times New Roman"/>
                <w:noProof/>
              </w:rPr>
              <w:t>AForge.NET</w:t>
            </w:r>
            <w:r>
              <w:rPr>
                <w:noProof/>
                <w:webHidden/>
              </w:rPr>
              <w:tab/>
            </w:r>
            <w:r>
              <w:rPr>
                <w:noProof/>
                <w:webHidden/>
              </w:rPr>
              <w:fldChar w:fldCharType="begin"/>
            </w:r>
            <w:r>
              <w:rPr>
                <w:noProof/>
                <w:webHidden/>
              </w:rPr>
              <w:instrText xml:space="preserve"> PAGEREF _Toc478939207 \h </w:instrText>
            </w:r>
            <w:r>
              <w:rPr>
                <w:noProof/>
                <w:webHidden/>
              </w:rPr>
            </w:r>
            <w:r>
              <w:rPr>
                <w:noProof/>
                <w:webHidden/>
              </w:rPr>
              <w:fldChar w:fldCharType="separate"/>
            </w:r>
            <w:r>
              <w:rPr>
                <w:noProof/>
                <w:webHidden/>
              </w:rPr>
              <w:t>20</w:t>
            </w:r>
            <w:r>
              <w:rPr>
                <w:noProof/>
                <w:webHidden/>
              </w:rPr>
              <w:fldChar w:fldCharType="end"/>
            </w:r>
          </w:hyperlink>
        </w:p>
        <w:p w14:paraId="4D8CF5C1" w14:textId="77777777" w:rsidR="00E60C3A" w:rsidRDefault="00E60C3A">
          <w:pPr>
            <w:pStyle w:val="TOC3"/>
            <w:tabs>
              <w:tab w:val="left" w:pos="1320"/>
              <w:tab w:val="right" w:leader="dot" w:pos="9344"/>
            </w:tabs>
            <w:rPr>
              <w:rFonts w:eastAsiaTheme="minorEastAsia"/>
              <w:noProof/>
              <w:lang w:val="hr-BA" w:eastAsia="hr-BA"/>
            </w:rPr>
          </w:pPr>
          <w:hyperlink w:anchor="_Toc478939208" w:history="1">
            <w:r w:rsidRPr="00BB341A">
              <w:rPr>
                <w:rStyle w:val="Hyperlink"/>
                <w:rFonts w:cs="Times New Roman"/>
                <w:noProof/>
              </w:rPr>
              <w:t>3.2.5.</w:t>
            </w:r>
            <w:r>
              <w:rPr>
                <w:rFonts w:eastAsiaTheme="minorEastAsia"/>
                <w:noProof/>
                <w:lang w:val="hr-BA" w:eastAsia="hr-BA"/>
              </w:rPr>
              <w:tab/>
            </w:r>
            <w:r w:rsidRPr="00BB341A">
              <w:rPr>
                <w:rStyle w:val="Hyperlink"/>
                <w:rFonts w:cs="Times New Roman"/>
                <w:noProof/>
              </w:rPr>
              <w:t>Weka</w:t>
            </w:r>
            <w:r>
              <w:rPr>
                <w:noProof/>
                <w:webHidden/>
              </w:rPr>
              <w:tab/>
            </w:r>
            <w:r>
              <w:rPr>
                <w:noProof/>
                <w:webHidden/>
              </w:rPr>
              <w:fldChar w:fldCharType="begin"/>
            </w:r>
            <w:r>
              <w:rPr>
                <w:noProof/>
                <w:webHidden/>
              </w:rPr>
              <w:instrText xml:space="preserve"> PAGEREF _Toc478939208 \h </w:instrText>
            </w:r>
            <w:r>
              <w:rPr>
                <w:noProof/>
                <w:webHidden/>
              </w:rPr>
            </w:r>
            <w:r>
              <w:rPr>
                <w:noProof/>
                <w:webHidden/>
              </w:rPr>
              <w:fldChar w:fldCharType="separate"/>
            </w:r>
            <w:r>
              <w:rPr>
                <w:noProof/>
                <w:webHidden/>
              </w:rPr>
              <w:t>20</w:t>
            </w:r>
            <w:r>
              <w:rPr>
                <w:noProof/>
                <w:webHidden/>
              </w:rPr>
              <w:fldChar w:fldCharType="end"/>
            </w:r>
          </w:hyperlink>
        </w:p>
        <w:p w14:paraId="33BCD843" w14:textId="77777777" w:rsidR="00E60C3A" w:rsidRDefault="00E60C3A">
          <w:pPr>
            <w:pStyle w:val="TOC3"/>
            <w:tabs>
              <w:tab w:val="left" w:pos="1320"/>
              <w:tab w:val="right" w:leader="dot" w:pos="9344"/>
            </w:tabs>
            <w:rPr>
              <w:rFonts w:eastAsiaTheme="minorEastAsia"/>
              <w:noProof/>
              <w:lang w:val="hr-BA" w:eastAsia="hr-BA"/>
            </w:rPr>
          </w:pPr>
          <w:hyperlink w:anchor="_Toc478939209" w:history="1">
            <w:r w:rsidRPr="00BB341A">
              <w:rPr>
                <w:rStyle w:val="Hyperlink"/>
                <w:rFonts w:cs="Times New Roman"/>
                <w:noProof/>
              </w:rPr>
              <w:t>3.2.6.</w:t>
            </w:r>
            <w:r>
              <w:rPr>
                <w:rFonts w:eastAsiaTheme="minorEastAsia"/>
                <w:noProof/>
                <w:lang w:val="hr-BA" w:eastAsia="hr-BA"/>
              </w:rPr>
              <w:tab/>
            </w:r>
            <w:r w:rsidRPr="00BB341A">
              <w:rPr>
                <w:rStyle w:val="Hyperlink"/>
                <w:rFonts w:cs="Times New Roman"/>
                <w:noProof/>
              </w:rPr>
              <w:t>ARFF format</w:t>
            </w:r>
            <w:r>
              <w:rPr>
                <w:noProof/>
                <w:webHidden/>
              </w:rPr>
              <w:tab/>
            </w:r>
            <w:r>
              <w:rPr>
                <w:noProof/>
                <w:webHidden/>
              </w:rPr>
              <w:fldChar w:fldCharType="begin"/>
            </w:r>
            <w:r>
              <w:rPr>
                <w:noProof/>
                <w:webHidden/>
              </w:rPr>
              <w:instrText xml:space="preserve"> PAGEREF _Toc478939209 \h </w:instrText>
            </w:r>
            <w:r>
              <w:rPr>
                <w:noProof/>
                <w:webHidden/>
              </w:rPr>
            </w:r>
            <w:r>
              <w:rPr>
                <w:noProof/>
                <w:webHidden/>
              </w:rPr>
              <w:fldChar w:fldCharType="separate"/>
            </w:r>
            <w:r>
              <w:rPr>
                <w:noProof/>
                <w:webHidden/>
              </w:rPr>
              <w:t>22</w:t>
            </w:r>
            <w:r>
              <w:rPr>
                <w:noProof/>
                <w:webHidden/>
              </w:rPr>
              <w:fldChar w:fldCharType="end"/>
            </w:r>
          </w:hyperlink>
        </w:p>
        <w:p w14:paraId="6EC15270" w14:textId="77777777" w:rsidR="00E60C3A" w:rsidRDefault="00E60C3A">
          <w:pPr>
            <w:pStyle w:val="TOC2"/>
            <w:tabs>
              <w:tab w:val="left" w:pos="880"/>
              <w:tab w:val="right" w:leader="dot" w:pos="9344"/>
            </w:tabs>
            <w:rPr>
              <w:rFonts w:eastAsiaTheme="minorEastAsia"/>
              <w:noProof/>
              <w:lang w:val="hr-BA" w:eastAsia="hr-BA"/>
            </w:rPr>
          </w:pPr>
          <w:hyperlink w:anchor="_Toc478939210" w:history="1">
            <w:r w:rsidRPr="00BB341A">
              <w:rPr>
                <w:rStyle w:val="Hyperlink"/>
                <w:noProof/>
              </w:rPr>
              <w:t>3.3.</w:t>
            </w:r>
            <w:r>
              <w:rPr>
                <w:rFonts w:eastAsiaTheme="minorEastAsia"/>
                <w:noProof/>
                <w:lang w:val="hr-BA" w:eastAsia="hr-BA"/>
              </w:rPr>
              <w:tab/>
            </w:r>
            <w:r w:rsidRPr="00BB341A">
              <w:rPr>
                <w:rStyle w:val="Hyperlink"/>
                <w:noProof/>
              </w:rPr>
              <w:t>Prikaz ključnih elemenata rješenja</w:t>
            </w:r>
            <w:r>
              <w:rPr>
                <w:noProof/>
                <w:webHidden/>
              </w:rPr>
              <w:tab/>
            </w:r>
            <w:r>
              <w:rPr>
                <w:noProof/>
                <w:webHidden/>
              </w:rPr>
              <w:fldChar w:fldCharType="begin"/>
            </w:r>
            <w:r>
              <w:rPr>
                <w:noProof/>
                <w:webHidden/>
              </w:rPr>
              <w:instrText xml:space="preserve"> PAGEREF _Toc478939210 \h </w:instrText>
            </w:r>
            <w:r>
              <w:rPr>
                <w:noProof/>
                <w:webHidden/>
              </w:rPr>
            </w:r>
            <w:r>
              <w:rPr>
                <w:noProof/>
                <w:webHidden/>
              </w:rPr>
              <w:fldChar w:fldCharType="separate"/>
            </w:r>
            <w:r>
              <w:rPr>
                <w:noProof/>
                <w:webHidden/>
              </w:rPr>
              <w:t>22</w:t>
            </w:r>
            <w:r>
              <w:rPr>
                <w:noProof/>
                <w:webHidden/>
              </w:rPr>
              <w:fldChar w:fldCharType="end"/>
            </w:r>
          </w:hyperlink>
        </w:p>
        <w:p w14:paraId="09847333" w14:textId="77777777" w:rsidR="00E60C3A" w:rsidRDefault="00E60C3A">
          <w:pPr>
            <w:pStyle w:val="TOC2"/>
            <w:tabs>
              <w:tab w:val="left" w:pos="880"/>
              <w:tab w:val="right" w:leader="dot" w:pos="9344"/>
            </w:tabs>
            <w:rPr>
              <w:rFonts w:eastAsiaTheme="minorEastAsia"/>
              <w:noProof/>
              <w:lang w:val="hr-BA" w:eastAsia="hr-BA"/>
            </w:rPr>
          </w:pPr>
          <w:hyperlink w:anchor="_Toc478939211" w:history="1">
            <w:r w:rsidRPr="00BB341A">
              <w:rPr>
                <w:rStyle w:val="Hyperlink"/>
                <w:noProof/>
              </w:rPr>
              <w:t>3.4.</w:t>
            </w:r>
            <w:r>
              <w:rPr>
                <w:rFonts w:eastAsiaTheme="minorEastAsia"/>
                <w:noProof/>
                <w:lang w:val="hr-BA" w:eastAsia="hr-BA"/>
              </w:rPr>
              <w:tab/>
            </w:r>
            <w:r w:rsidRPr="00BB341A">
              <w:rPr>
                <w:rStyle w:val="Hyperlink"/>
                <w:noProof/>
              </w:rPr>
              <w:t>Prikaz izgleda, rad i uporaba rješenja</w:t>
            </w:r>
            <w:r>
              <w:rPr>
                <w:noProof/>
                <w:webHidden/>
              </w:rPr>
              <w:tab/>
            </w:r>
            <w:r>
              <w:rPr>
                <w:noProof/>
                <w:webHidden/>
              </w:rPr>
              <w:fldChar w:fldCharType="begin"/>
            </w:r>
            <w:r>
              <w:rPr>
                <w:noProof/>
                <w:webHidden/>
              </w:rPr>
              <w:instrText xml:space="preserve"> PAGEREF _Toc478939211 \h </w:instrText>
            </w:r>
            <w:r>
              <w:rPr>
                <w:noProof/>
                <w:webHidden/>
              </w:rPr>
            </w:r>
            <w:r>
              <w:rPr>
                <w:noProof/>
                <w:webHidden/>
              </w:rPr>
              <w:fldChar w:fldCharType="separate"/>
            </w:r>
            <w:r>
              <w:rPr>
                <w:noProof/>
                <w:webHidden/>
              </w:rPr>
              <w:t>26</w:t>
            </w:r>
            <w:r>
              <w:rPr>
                <w:noProof/>
                <w:webHidden/>
              </w:rPr>
              <w:fldChar w:fldCharType="end"/>
            </w:r>
          </w:hyperlink>
        </w:p>
        <w:p w14:paraId="39441D35" w14:textId="77777777" w:rsidR="00E60C3A" w:rsidRDefault="00E60C3A">
          <w:pPr>
            <w:pStyle w:val="TOC2"/>
            <w:tabs>
              <w:tab w:val="left" w:pos="880"/>
              <w:tab w:val="right" w:leader="dot" w:pos="9344"/>
            </w:tabs>
            <w:rPr>
              <w:rFonts w:eastAsiaTheme="minorEastAsia"/>
              <w:noProof/>
              <w:lang w:val="hr-BA" w:eastAsia="hr-BA"/>
            </w:rPr>
          </w:pPr>
          <w:hyperlink w:anchor="_Toc478939212" w:history="1">
            <w:r w:rsidRPr="00BB341A">
              <w:rPr>
                <w:rStyle w:val="Hyperlink"/>
                <w:noProof/>
              </w:rPr>
              <w:t>3.5.</w:t>
            </w:r>
            <w:r>
              <w:rPr>
                <w:rFonts w:eastAsiaTheme="minorEastAsia"/>
                <w:noProof/>
                <w:lang w:val="hr-BA" w:eastAsia="hr-BA"/>
              </w:rPr>
              <w:tab/>
            </w:r>
            <w:r w:rsidRPr="00BB341A">
              <w:rPr>
                <w:rStyle w:val="Hyperlink"/>
                <w:noProof/>
              </w:rPr>
              <w:t>Analiza ponašanja i performansi</w:t>
            </w:r>
            <w:r>
              <w:rPr>
                <w:noProof/>
                <w:webHidden/>
              </w:rPr>
              <w:tab/>
            </w:r>
            <w:r>
              <w:rPr>
                <w:noProof/>
                <w:webHidden/>
              </w:rPr>
              <w:fldChar w:fldCharType="begin"/>
            </w:r>
            <w:r>
              <w:rPr>
                <w:noProof/>
                <w:webHidden/>
              </w:rPr>
              <w:instrText xml:space="preserve"> PAGEREF _Toc478939212 \h </w:instrText>
            </w:r>
            <w:r>
              <w:rPr>
                <w:noProof/>
                <w:webHidden/>
              </w:rPr>
            </w:r>
            <w:r>
              <w:rPr>
                <w:noProof/>
                <w:webHidden/>
              </w:rPr>
              <w:fldChar w:fldCharType="separate"/>
            </w:r>
            <w:r>
              <w:rPr>
                <w:noProof/>
                <w:webHidden/>
              </w:rPr>
              <w:t>30</w:t>
            </w:r>
            <w:r>
              <w:rPr>
                <w:noProof/>
                <w:webHidden/>
              </w:rPr>
              <w:fldChar w:fldCharType="end"/>
            </w:r>
          </w:hyperlink>
        </w:p>
        <w:p w14:paraId="05213E25" w14:textId="77777777" w:rsidR="00E60C3A" w:rsidRDefault="00E60C3A">
          <w:pPr>
            <w:pStyle w:val="TOC3"/>
            <w:tabs>
              <w:tab w:val="left" w:pos="1320"/>
              <w:tab w:val="right" w:leader="dot" w:pos="9344"/>
            </w:tabs>
            <w:rPr>
              <w:rFonts w:eastAsiaTheme="minorEastAsia"/>
              <w:noProof/>
              <w:lang w:val="hr-BA" w:eastAsia="hr-BA"/>
            </w:rPr>
          </w:pPr>
          <w:hyperlink w:anchor="_Toc478939213" w:history="1">
            <w:r w:rsidRPr="00BB341A">
              <w:rPr>
                <w:rStyle w:val="Hyperlink"/>
                <w:noProof/>
              </w:rPr>
              <w:t>3.5.1.</w:t>
            </w:r>
            <w:r>
              <w:rPr>
                <w:rFonts w:eastAsiaTheme="minorEastAsia"/>
                <w:noProof/>
                <w:lang w:val="hr-BA" w:eastAsia="hr-BA"/>
              </w:rPr>
              <w:tab/>
            </w:r>
            <w:r w:rsidRPr="00BB341A">
              <w:rPr>
                <w:rStyle w:val="Hyperlink"/>
                <w:noProof/>
              </w:rPr>
              <w:t>Analiza rezultata na trening podatcima</w:t>
            </w:r>
            <w:r>
              <w:rPr>
                <w:noProof/>
                <w:webHidden/>
              </w:rPr>
              <w:tab/>
            </w:r>
            <w:r>
              <w:rPr>
                <w:noProof/>
                <w:webHidden/>
              </w:rPr>
              <w:fldChar w:fldCharType="begin"/>
            </w:r>
            <w:r>
              <w:rPr>
                <w:noProof/>
                <w:webHidden/>
              </w:rPr>
              <w:instrText xml:space="preserve"> PAGEREF _Toc478939213 \h </w:instrText>
            </w:r>
            <w:r>
              <w:rPr>
                <w:noProof/>
                <w:webHidden/>
              </w:rPr>
            </w:r>
            <w:r>
              <w:rPr>
                <w:noProof/>
                <w:webHidden/>
              </w:rPr>
              <w:fldChar w:fldCharType="separate"/>
            </w:r>
            <w:r>
              <w:rPr>
                <w:noProof/>
                <w:webHidden/>
              </w:rPr>
              <w:t>31</w:t>
            </w:r>
            <w:r>
              <w:rPr>
                <w:noProof/>
                <w:webHidden/>
              </w:rPr>
              <w:fldChar w:fldCharType="end"/>
            </w:r>
          </w:hyperlink>
        </w:p>
        <w:p w14:paraId="6759B448" w14:textId="77777777" w:rsidR="00E60C3A" w:rsidRDefault="00E60C3A">
          <w:pPr>
            <w:pStyle w:val="TOC3"/>
            <w:tabs>
              <w:tab w:val="left" w:pos="1320"/>
              <w:tab w:val="right" w:leader="dot" w:pos="9344"/>
            </w:tabs>
            <w:rPr>
              <w:rFonts w:eastAsiaTheme="minorEastAsia"/>
              <w:noProof/>
              <w:lang w:val="hr-BA" w:eastAsia="hr-BA"/>
            </w:rPr>
          </w:pPr>
          <w:hyperlink w:anchor="_Toc478939214" w:history="1">
            <w:r w:rsidRPr="00BB341A">
              <w:rPr>
                <w:rStyle w:val="Hyperlink"/>
                <w:noProof/>
              </w:rPr>
              <w:t>3.5.2.</w:t>
            </w:r>
            <w:r>
              <w:rPr>
                <w:rFonts w:eastAsiaTheme="minorEastAsia"/>
                <w:noProof/>
                <w:lang w:val="hr-BA" w:eastAsia="hr-BA"/>
              </w:rPr>
              <w:tab/>
            </w:r>
            <w:r w:rsidRPr="00BB341A">
              <w:rPr>
                <w:rStyle w:val="Hyperlink"/>
                <w:noProof/>
              </w:rPr>
              <w:t>Analiza rezultata na nepoznatim podatcima</w:t>
            </w:r>
            <w:r>
              <w:rPr>
                <w:noProof/>
                <w:webHidden/>
              </w:rPr>
              <w:tab/>
            </w:r>
            <w:r>
              <w:rPr>
                <w:noProof/>
                <w:webHidden/>
              </w:rPr>
              <w:fldChar w:fldCharType="begin"/>
            </w:r>
            <w:r>
              <w:rPr>
                <w:noProof/>
                <w:webHidden/>
              </w:rPr>
              <w:instrText xml:space="preserve"> PAGEREF _Toc478939214 \h </w:instrText>
            </w:r>
            <w:r>
              <w:rPr>
                <w:noProof/>
                <w:webHidden/>
              </w:rPr>
            </w:r>
            <w:r>
              <w:rPr>
                <w:noProof/>
                <w:webHidden/>
              </w:rPr>
              <w:fldChar w:fldCharType="separate"/>
            </w:r>
            <w:r>
              <w:rPr>
                <w:noProof/>
                <w:webHidden/>
              </w:rPr>
              <w:t>32</w:t>
            </w:r>
            <w:r>
              <w:rPr>
                <w:noProof/>
                <w:webHidden/>
              </w:rPr>
              <w:fldChar w:fldCharType="end"/>
            </w:r>
          </w:hyperlink>
        </w:p>
        <w:p w14:paraId="776619C0" w14:textId="77777777" w:rsidR="00E60C3A" w:rsidRDefault="00E60C3A">
          <w:pPr>
            <w:pStyle w:val="TOC2"/>
            <w:tabs>
              <w:tab w:val="left" w:pos="880"/>
              <w:tab w:val="right" w:leader="dot" w:pos="9344"/>
            </w:tabs>
            <w:rPr>
              <w:rFonts w:eastAsiaTheme="minorEastAsia"/>
              <w:noProof/>
              <w:lang w:val="hr-BA" w:eastAsia="hr-BA"/>
            </w:rPr>
          </w:pPr>
          <w:hyperlink w:anchor="_Toc478939215" w:history="1">
            <w:r w:rsidRPr="00BB341A">
              <w:rPr>
                <w:rStyle w:val="Hyperlink"/>
                <w:noProof/>
              </w:rPr>
              <w:t>3.6.</w:t>
            </w:r>
            <w:r>
              <w:rPr>
                <w:rFonts w:eastAsiaTheme="minorEastAsia"/>
                <w:noProof/>
                <w:lang w:val="hr-BA" w:eastAsia="hr-BA"/>
              </w:rPr>
              <w:tab/>
            </w:r>
            <w:r w:rsidRPr="00BB341A">
              <w:rPr>
                <w:rStyle w:val="Hyperlink"/>
                <w:noProof/>
              </w:rPr>
              <w:t>Osvrt i mogućnost unaprjeđenja</w:t>
            </w:r>
            <w:r>
              <w:rPr>
                <w:noProof/>
                <w:webHidden/>
              </w:rPr>
              <w:tab/>
            </w:r>
            <w:r>
              <w:rPr>
                <w:noProof/>
                <w:webHidden/>
              </w:rPr>
              <w:fldChar w:fldCharType="begin"/>
            </w:r>
            <w:r>
              <w:rPr>
                <w:noProof/>
                <w:webHidden/>
              </w:rPr>
              <w:instrText xml:space="preserve"> PAGEREF _Toc478939215 \h </w:instrText>
            </w:r>
            <w:r>
              <w:rPr>
                <w:noProof/>
                <w:webHidden/>
              </w:rPr>
            </w:r>
            <w:r>
              <w:rPr>
                <w:noProof/>
                <w:webHidden/>
              </w:rPr>
              <w:fldChar w:fldCharType="separate"/>
            </w:r>
            <w:r>
              <w:rPr>
                <w:noProof/>
                <w:webHidden/>
              </w:rPr>
              <w:t>33</w:t>
            </w:r>
            <w:r>
              <w:rPr>
                <w:noProof/>
                <w:webHidden/>
              </w:rPr>
              <w:fldChar w:fldCharType="end"/>
            </w:r>
          </w:hyperlink>
        </w:p>
        <w:p w14:paraId="22F6D4A9" w14:textId="77777777" w:rsidR="00E60C3A" w:rsidRDefault="00E60C3A">
          <w:pPr>
            <w:pStyle w:val="TOC1"/>
            <w:tabs>
              <w:tab w:val="left" w:pos="440"/>
              <w:tab w:val="right" w:leader="dot" w:pos="9344"/>
            </w:tabs>
            <w:rPr>
              <w:rFonts w:eastAsiaTheme="minorEastAsia"/>
              <w:noProof/>
              <w:lang w:val="hr-BA" w:eastAsia="hr-BA"/>
            </w:rPr>
          </w:pPr>
          <w:hyperlink w:anchor="_Toc478939216" w:history="1">
            <w:r w:rsidRPr="00BB341A">
              <w:rPr>
                <w:rStyle w:val="Hyperlink"/>
                <w:noProof/>
              </w:rPr>
              <w:t>4.</w:t>
            </w:r>
            <w:r>
              <w:rPr>
                <w:rFonts w:eastAsiaTheme="minorEastAsia"/>
                <w:noProof/>
                <w:lang w:val="hr-BA" w:eastAsia="hr-BA"/>
              </w:rPr>
              <w:tab/>
            </w:r>
            <w:r w:rsidRPr="00BB341A">
              <w:rPr>
                <w:rStyle w:val="Hyperlink"/>
                <w:noProof/>
              </w:rPr>
              <w:t>ZAKLJUČAK</w:t>
            </w:r>
            <w:r>
              <w:rPr>
                <w:noProof/>
                <w:webHidden/>
              </w:rPr>
              <w:tab/>
            </w:r>
            <w:r>
              <w:rPr>
                <w:noProof/>
                <w:webHidden/>
              </w:rPr>
              <w:fldChar w:fldCharType="begin"/>
            </w:r>
            <w:r>
              <w:rPr>
                <w:noProof/>
                <w:webHidden/>
              </w:rPr>
              <w:instrText xml:space="preserve"> PAGEREF _Toc478939216 \h </w:instrText>
            </w:r>
            <w:r>
              <w:rPr>
                <w:noProof/>
                <w:webHidden/>
              </w:rPr>
            </w:r>
            <w:r>
              <w:rPr>
                <w:noProof/>
                <w:webHidden/>
              </w:rPr>
              <w:fldChar w:fldCharType="separate"/>
            </w:r>
            <w:r>
              <w:rPr>
                <w:noProof/>
                <w:webHidden/>
              </w:rPr>
              <w:t>35</w:t>
            </w:r>
            <w:r>
              <w:rPr>
                <w:noProof/>
                <w:webHidden/>
              </w:rPr>
              <w:fldChar w:fldCharType="end"/>
            </w:r>
          </w:hyperlink>
        </w:p>
        <w:p w14:paraId="72491F3F" w14:textId="77777777" w:rsidR="00E60C3A" w:rsidRDefault="00E60C3A">
          <w:pPr>
            <w:pStyle w:val="TOC1"/>
            <w:tabs>
              <w:tab w:val="left" w:pos="440"/>
              <w:tab w:val="right" w:leader="dot" w:pos="9344"/>
            </w:tabs>
            <w:rPr>
              <w:rFonts w:eastAsiaTheme="minorEastAsia"/>
              <w:noProof/>
              <w:lang w:val="hr-BA" w:eastAsia="hr-BA"/>
            </w:rPr>
          </w:pPr>
          <w:hyperlink w:anchor="_Toc478939217" w:history="1">
            <w:r w:rsidRPr="00BB341A">
              <w:rPr>
                <w:rStyle w:val="Hyperlink"/>
                <w:noProof/>
              </w:rPr>
              <w:t>5.</w:t>
            </w:r>
            <w:r>
              <w:rPr>
                <w:rFonts w:eastAsiaTheme="minorEastAsia"/>
                <w:noProof/>
                <w:lang w:val="hr-BA" w:eastAsia="hr-BA"/>
              </w:rPr>
              <w:tab/>
            </w:r>
            <w:r w:rsidRPr="00BB341A">
              <w:rPr>
                <w:rStyle w:val="Hyperlink"/>
                <w:noProof/>
              </w:rPr>
              <w:t>LITERATURA</w:t>
            </w:r>
            <w:r>
              <w:rPr>
                <w:noProof/>
                <w:webHidden/>
              </w:rPr>
              <w:tab/>
            </w:r>
            <w:r>
              <w:rPr>
                <w:noProof/>
                <w:webHidden/>
              </w:rPr>
              <w:fldChar w:fldCharType="begin"/>
            </w:r>
            <w:r>
              <w:rPr>
                <w:noProof/>
                <w:webHidden/>
              </w:rPr>
              <w:instrText xml:space="preserve"> PAGEREF _Toc478939217 \h </w:instrText>
            </w:r>
            <w:r>
              <w:rPr>
                <w:noProof/>
                <w:webHidden/>
              </w:rPr>
            </w:r>
            <w:r>
              <w:rPr>
                <w:noProof/>
                <w:webHidden/>
              </w:rPr>
              <w:fldChar w:fldCharType="separate"/>
            </w:r>
            <w:r>
              <w:rPr>
                <w:noProof/>
                <w:webHidden/>
              </w:rPr>
              <w:t>36</w:t>
            </w:r>
            <w:r>
              <w:rPr>
                <w:noProof/>
                <w:webHidden/>
              </w:rPr>
              <w:fldChar w:fldCharType="end"/>
            </w:r>
          </w:hyperlink>
        </w:p>
        <w:p w14:paraId="7A40BB81" w14:textId="77777777" w:rsidR="00E60C3A" w:rsidRDefault="00E60C3A">
          <w:pPr>
            <w:pStyle w:val="TOC1"/>
            <w:tabs>
              <w:tab w:val="left" w:pos="440"/>
              <w:tab w:val="right" w:leader="dot" w:pos="9344"/>
            </w:tabs>
            <w:rPr>
              <w:rFonts w:eastAsiaTheme="minorEastAsia"/>
              <w:noProof/>
              <w:lang w:val="hr-BA" w:eastAsia="hr-BA"/>
            </w:rPr>
          </w:pPr>
          <w:hyperlink w:anchor="_Toc478939218" w:history="1">
            <w:r w:rsidRPr="00BB341A">
              <w:rPr>
                <w:rStyle w:val="Hyperlink"/>
                <w:noProof/>
              </w:rPr>
              <w:t>6.</w:t>
            </w:r>
            <w:r>
              <w:rPr>
                <w:rFonts w:eastAsiaTheme="minorEastAsia"/>
                <w:noProof/>
                <w:lang w:val="hr-BA" w:eastAsia="hr-BA"/>
              </w:rPr>
              <w:tab/>
            </w:r>
            <w:r w:rsidRPr="00BB341A">
              <w:rPr>
                <w:rStyle w:val="Hyperlink"/>
                <w:noProof/>
              </w:rPr>
              <w:t>SAŽETAK</w:t>
            </w:r>
            <w:r>
              <w:rPr>
                <w:noProof/>
                <w:webHidden/>
              </w:rPr>
              <w:tab/>
            </w:r>
            <w:r>
              <w:rPr>
                <w:noProof/>
                <w:webHidden/>
              </w:rPr>
              <w:fldChar w:fldCharType="begin"/>
            </w:r>
            <w:r>
              <w:rPr>
                <w:noProof/>
                <w:webHidden/>
              </w:rPr>
              <w:instrText xml:space="preserve"> PAGEREF _Toc478939218 \h </w:instrText>
            </w:r>
            <w:r>
              <w:rPr>
                <w:noProof/>
                <w:webHidden/>
              </w:rPr>
            </w:r>
            <w:r>
              <w:rPr>
                <w:noProof/>
                <w:webHidden/>
              </w:rPr>
              <w:fldChar w:fldCharType="separate"/>
            </w:r>
            <w:r>
              <w:rPr>
                <w:noProof/>
                <w:webHidden/>
              </w:rPr>
              <w:t>39</w:t>
            </w:r>
            <w:r>
              <w:rPr>
                <w:noProof/>
                <w:webHidden/>
              </w:rPr>
              <w:fldChar w:fldCharType="end"/>
            </w:r>
          </w:hyperlink>
        </w:p>
        <w:p w14:paraId="20663B60" w14:textId="77777777" w:rsidR="00E60C3A" w:rsidRDefault="00E60C3A">
          <w:pPr>
            <w:pStyle w:val="TOC1"/>
            <w:tabs>
              <w:tab w:val="left" w:pos="440"/>
              <w:tab w:val="right" w:leader="dot" w:pos="9344"/>
            </w:tabs>
            <w:rPr>
              <w:rFonts w:eastAsiaTheme="minorEastAsia"/>
              <w:noProof/>
              <w:lang w:val="hr-BA" w:eastAsia="hr-BA"/>
            </w:rPr>
          </w:pPr>
          <w:hyperlink w:anchor="_Toc478939219" w:history="1">
            <w:r w:rsidRPr="00BB341A">
              <w:rPr>
                <w:rStyle w:val="Hyperlink"/>
                <w:noProof/>
              </w:rPr>
              <w:t>7.</w:t>
            </w:r>
            <w:r>
              <w:rPr>
                <w:rFonts w:eastAsiaTheme="minorEastAsia"/>
                <w:noProof/>
                <w:lang w:val="hr-BA" w:eastAsia="hr-BA"/>
              </w:rPr>
              <w:tab/>
            </w:r>
            <w:r w:rsidRPr="00BB341A">
              <w:rPr>
                <w:rStyle w:val="Hyperlink"/>
                <w:noProof/>
              </w:rPr>
              <w:t>ŽIVOTOPIS</w:t>
            </w:r>
            <w:r>
              <w:rPr>
                <w:noProof/>
                <w:webHidden/>
              </w:rPr>
              <w:tab/>
            </w:r>
            <w:r>
              <w:rPr>
                <w:noProof/>
                <w:webHidden/>
              </w:rPr>
              <w:fldChar w:fldCharType="begin"/>
            </w:r>
            <w:r>
              <w:rPr>
                <w:noProof/>
                <w:webHidden/>
              </w:rPr>
              <w:instrText xml:space="preserve"> PAGEREF _Toc478939219 \h </w:instrText>
            </w:r>
            <w:r>
              <w:rPr>
                <w:noProof/>
                <w:webHidden/>
              </w:rPr>
            </w:r>
            <w:r>
              <w:rPr>
                <w:noProof/>
                <w:webHidden/>
              </w:rPr>
              <w:fldChar w:fldCharType="separate"/>
            </w:r>
            <w:r>
              <w:rPr>
                <w:noProof/>
                <w:webHidden/>
              </w:rPr>
              <w:t>40</w:t>
            </w:r>
            <w:r>
              <w:rPr>
                <w:noProof/>
                <w:webHidden/>
              </w:rPr>
              <w:fldChar w:fldCharType="end"/>
            </w:r>
          </w:hyperlink>
        </w:p>
        <w:p w14:paraId="0D00A0EE" w14:textId="77777777" w:rsidR="00E60C3A" w:rsidRDefault="00E60C3A">
          <w:pPr>
            <w:pStyle w:val="TOC1"/>
            <w:tabs>
              <w:tab w:val="left" w:pos="440"/>
              <w:tab w:val="right" w:leader="dot" w:pos="9344"/>
            </w:tabs>
            <w:rPr>
              <w:rFonts w:eastAsiaTheme="minorEastAsia"/>
              <w:noProof/>
              <w:lang w:val="hr-BA" w:eastAsia="hr-BA"/>
            </w:rPr>
          </w:pPr>
          <w:hyperlink w:anchor="_Toc478939220" w:history="1">
            <w:r w:rsidRPr="00BB341A">
              <w:rPr>
                <w:rStyle w:val="Hyperlink"/>
                <w:noProof/>
              </w:rPr>
              <w:t>8.</w:t>
            </w:r>
            <w:r>
              <w:rPr>
                <w:rFonts w:eastAsiaTheme="minorEastAsia"/>
                <w:noProof/>
                <w:lang w:val="hr-BA" w:eastAsia="hr-BA"/>
              </w:rPr>
              <w:tab/>
            </w:r>
            <w:r w:rsidRPr="00BB341A">
              <w:rPr>
                <w:rStyle w:val="Hyperlink"/>
                <w:noProof/>
              </w:rPr>
              <w:t>PRILOZI</w:t>
            </w:r>
            <w:r>
              <w:rPr>
                <w:noProof/>
                <w:webHidden/>
              </w:rPr>
              <w:tab/>
            </w:r>
            <w:r>
              <w:rPr>
                <w:noProof/>
                <w:webHidden/>
              </w:rPr>
              <w:fldChar w:fldCharType="begin"/>
            </w:r>
            <w:r>
              <w:rPr>
                <w:noProof/>
                <w:webHidden/>
              </w:rPr>
              <w:instrText xml:space="preserve"> PAGEREF _Toc478939220 \h </w:instrText>
            </w:r>
            <w:r>
              <w:rPr>
                <w:noProof/>
                <w:webHidden/>
              </w:rPr>
            </w:r>
            <w:r>
              <w:rPr>
                <w:noProof/>
                <w:webHidden/>
              </w:rPr>
              <w:fldChar w:fldCharType="separate"/>
            </w:r>
            <w:r>
              <w:rPr>
                <w:noProof/>
                <w:webHidden/>
              </w:rPr>
              <w:t>41</w:t>
            </w:r>
            <w:r>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1" w:name="_Toc478939178"/>
      <w:r w:rsidRPr="00ED2B0C">
        <w:lastRenderedPageBreak/>
        <w:t>UVOD</w:t>
      </w:r>
      <w:bookmarkEnd w:id="1"/>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 xml:space="preserve">Adam </w:t>
      </w:r>
      <w:proofErr w:type="spellStart"/>
      <w:r>
        <w:rPr>
          <w:rFonts w:cs="Times New Roman"/>
        </w:rPr>
        <w:t>Osborne</w:t>
      </w:r>
      <w:proofErr w:type="spellEnd"/>
    </w:p>
    <w:p w14:paraId="3BE56BC3" w14:textId="62EB725F"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 xml:space="preserve">Human-Computer </w:t>
      </w:r>
      <w:proofErr w:type="spellStart"/>
      <w:r w:rsidR="0045075B" w:rsidRPr="0045075B">
        <w:rPr>
          <w:rFonts w:cs="Times New Roman"/>
          <w:i/>
        </w:rPr>
        <w:t>Interaction</w:t>
      </w:r>
      <w:proofErr w:type="spellEnd"/>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w:t>
      </w:r>
      <w:r w:rsidR="0060377C">
        <w:rPr>
          <w:rFonts w:cs="Times New Roman"/>
        </w:rPr>
        <w:t>ili barem kao čovjek</w:t>
      </w:r>
      <w:r w:rsidR="003E1AE2">
        <w:rPr>
          <w:rFonts w:cs="Times New Roman"/>
        </w:rPr>
        <w:t>.</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2" w:name="_Toc478939179"/>
      <w:r w:rsidRPr="00ED2B0C">
        <w:lastRenderedPageBreak/>
        <w:t>RAČUNALNO RASPOZNAVANJE EMOCIJA</w:t>
      </w:r>
      <w:bookmarkEnd w:id="2"/>
    </w:p>
    <w:p w14:paraId="17AD192F" w14:textId="52F503B4" w:rsidR="00D21033" w:rsidRPr="00ED2B0C" w:rsidRDefault="004D7EB6" w:rsidP="00D50EC1">
      <w:pPr>
        <w:pStyle w:val="Tijelo"/>
        <w:rPr>
          <w:rFonts w:cs="Times New Roman"/>
        </w:rPr>
      </w:pPr>
      <w:r w:rsidRPr="00ED2B0C">
        <w:rPr>
          <w:rFonts w:cs="Times New Roman"/>
        </w:rPr>
        <w:t xml:space="preserve">Proučavanje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Psihijatri bi mogli lakše pratiti promjene raspoloženja njihovih pacijenata i samim time bi lakše napredovali u svojim istraživanjima.</w:t>
      </w:r>
      <w:r w:rsidR="006E7391">
        <w:rPr>
          <w:rFonts w:cs="Times New Roman"/>
        </w:rPr>
        <w:t xml:space="preserve"> Programi za učenje preko računala </w:t>
      </w:r>
      <w:r w:rsidR="004F632F">
        <w:rPr>
          <w:rFonts w:cs="Times New Roman"/>
        </w:rPr>
        <w:t>bi mogli detektirati kada je korisniku postalo dosadno i promijeniti sadržaj ili prikazati neku zanimljivu činjenicu.</w:t>
      </w:r>
      <w:r w:rsidR="00B935B9">
        <w:rPr>
          <w:rFonts w:cs="Times New Roman"/>
        </w:rPr>
        <w:t xml:space="preserve"> Zbog brojnih mogućih primjena,</w:t>
      </w:r>
      <w:r w:rsidR="00E34158">
        <w:rPr>
          <w:rFonts w:cs="Times New Roman"/>
        </w:rPr>
        <w:t xml:space="preserve"> </w:t>
      </w:r>
      <w:r w:rsidR="00B935B9">
        <w:rPr>
          <w:rFonts w:cs="Times New Roman"/>
        </w:rPr>
        <w:t xml:space="preserve">jako puno se istražuje na polju računalnog prepoznavanja emocija </w:t>
      </w:r>
      <w:r w:rsidR="00E34158">
        <w:rPr>
          <w:rFonts w:cs="Times New Roman"/>
        </w:rPr>
        <w:t>te je to</w:t>
      </w:r>
      <w:r w:rsidR="00B935B9">
        <w:rPr>
          <w:rFonts w:cs="Times New Roman"/>
        </w:rPr>
        <w:t xml:space="preserve"> jedan od glavnih problema</w:t>
      </w:r>
      <w:r w:rsidR="00102600">
        <w:rPr>
          <w:rFonts w:cs="Times New Roman"/>
        </w:rPr>
        <w:t xml:space="preserve"> u računalnoj industriji</w:t>
      </w:r>
      <w:r w:rsidR="00B935B9">
        <w:rPr>
          <w:rFonts w:cs="Times New Roman"/>
        </w:rPr>
        <w:t xml:space="preserve"> ovoga doba.</w:t>
      </w:r>
    </w:p>
    <w:p w14:paraId="66ABDC17" w14:textId="77777777" w:rsidR="00D50EC1" w:rsidRPr="00ED2B0C" w:rsidRDefault="00D50EC1" w:rsidP="00846832">
      <w:pPr>
        <w:pStyle w:val="Naslovpotpoglavlja"/>
      </w:pPr>
      <w:bookmarkStart w:id="3" w:name="_Toc478939180"/>
      <w:r w:rsidRPr="00ED2B0C">
        <w:t>Emocije i afekt</w:t>
      </w:r>
      <w:bookmarkEnd w:id="3"/>
    </w:p>
    <w:p w14:paraId="1D80A521" w14:textId="2F011498" w:rsidR="00667041" w:rsidRDefault="00BD5C8A" w:rsidP="00667041">
      <w:pPr>
        <w:pStyle w:val="Tijelo"/>
        <w:rPr>
          <w:rFonts w:cs="Times New Roman"/>
        </w:rPr>
      </w:pPr>
      <w:r>
        <w:rPr>
          <w:rFonts w:cs="Times New Roman"/>
        </w:rPr>
        <w:t>Kada je riječ o emocijama</w:t>
      </w:r>
      <w:r w:rsidR="007E3BAA">
        <w:rPr>
          <w:rFonts w:cs="Times New Roman"/>
        </w:rPr>
        <w:t>, važno je razlikovati osjećaje, emocije i afekte. Dok su emocije socijalne prirode, osjećaji su osobne, a afekti prepersonalne prirode [X4].</w:t>
      </w:r>
      <w:r w:rsidR="00857CF8">
        <w:rPr>
          <w:rFonts w:cs="Times New Roman"/>
        </w:rPr>
        <w:t xml:space="preserve"> Detaljniji opisi spomenutih pojmova su navedeni u slijedećem tekstu, prema [X5]. Osjećaj je senzacija temeljena na iskustvu te</w:t>
      </w:r>
      <w:r w:rsidR="00812392">
        <w:rPr>
          <w:rFonts w:cs="Times New Roman"/>
        </w:rPr>
        <w:t xml:space="preserve"> je poseban za</w:t>
      </w:r>
      <w:r w:rsidR="00857CF8">
        <w:rPr>
          <w:rFonts w:cs="Times New Roman"/>
        </w:rPr>
        <w:t xml:space="preserve"> </w:t>
      </w:r>
      <w:r w:rsidR="00812392">
        <w:rPr>
          <w:rFonts w:cs="Times New Roman"/>
        </w:rPr>
        <w:t xml:space="preserve">svakog čovjeka. Emocija prikazuje osjećaj Za razliku od osjećaja, emocija može biti iskrena ili glumljena te je to glavna razlika. Emocije su slika koja prikazuje ostatku svijeta, a osjećaj se zadržava za sebe. </w:t>
      </w:r>
      <w:r w:rsidR="00495F35">
        <w:rPr>
          <w:rFonts w:cs="Times New Roman"/>
        </w:rPr>
        <w:t xml:space="preserve">Za razliku od emocije i osjećaja, afekt je više apstraktan pojam. Afekt je način na koji se tijelo priprema za reakciju u određenoj situaciji te pojačava </w:t>
      </w:r>
      <w:r w:rsidR="00667041">
        <w:rPr>
          <w:rFonts w:cs="Times New Roman"/>
        </w:rPr>
        <w:t>svijest o trenutnom stanju.</w:t>
      </w:r>
    </w:p>
    <w:p w14:paraId="473A6A2F" w14:textId="50024A87" w:rsidR="00667041" w:rsidRDefault="00667041" w:rsidP="00453856">
      <w:pPr>
        <w:pStyle w:val="Tijelo"/>
        <w:rPr>
          <w:rFonts w:cs="Times New Roman"/>
        </w:rPr>
      </w:pPr>
      <w:r w:rsidRPr="00667041">
        <w:rPr>
          <w:rFonts w:cs="Times New Roman"/>
        </w:rPr>
        <w:t>P</w:t>
      </w:r>
      <w:r>
        <w:rPr>
          <w:rFonts w:cs="Times New Roman"/>
        </w:rPr>
        <w:t>ostoji više</w:t>
      </w:r>
      <w:r w:rsidR="00036EFA">
        <w:rPr>
          <w:rFonts w:cs="Times New Roman"/>
        </w:rPr>
        <w:t xml:space="preserve"> vrsta</w:t>
      </w:r>
      <w:r>
        <w:rPr>
          <w:rFonts w:cs="Times New Roman"/>
        </w:rPr>
        <w:t xml:space="preserve"> podjela emocija, u ovom radu će se razmatrati ona od </w:t>
      </w:r>
      <w:r w:rsidRPr="00667041">
        <w:rPr>
          <w:rFonts w:cs="Times New Roman"/>
        </w:rPr>
        <w:t>Robert</w:t>
      </w:r>
      <w:r>
        <w:rPr>
          <w:rFonts w:cs="Times New Roman"/>
        </w:rPr>
        <w:t>a</w:t>
      </w:r>
      <w:r w:rsidRPr="00667041">
        <w:rPr>
          <w:rFonts w:cs="Times New Roman"/>
        </w:rPr>
        <w:t xml:space="preserve"> </w:t>
      </w:r>
      <w:proofErr w:type="spellStart"/>
      <w:r w:rsidRPr="00667041">
        <w:rPr>
          <w:rFonts w:cs="Times New Roman"/>
        </w:rPr>
        <w:t>Plutchik</w:t>
      </w:r>
      <w:r>
        <w:rPr>
          <w:rFonts w:cs="Times New Roman"/>
        </w:rPr>
        <w:t>a</w:t>
      </w:r>
      <w:proofErr w:type="spellEnd"/>
      <w:r>
        <w:rPr>
          <w:rFonts w:cs="Times New Roman"/>
        </w:rPr>
        <w:t xml:space="preserve"> [X6]</w:t>
      </w:r>
      <w:r w:rsidR="00C63D31">
        <w:rPr>
          <w:rFonts w:cs="Times New Roman"/>
        </w:rPr>
        <w:t xml:space="preserve">. </w:t>
      </w:r>
      <w:proofErr w:type="spellStart"/>
      <w:r w:rsidR="00C63D31" w:rsidRPr="00667041">
        <w:rPr>
          <w:rFonts w:cs="Times New Roman"/>
        </w:rPr>
        <w:t>Plutchik</w:t>
      </w:r>
      <w:proofErr w:type="spellEnd"/>
      <w:r w:rsidR="00C63D31">
        <w:rPr>
          <w:rFonts w:cs="Times New Roman"/>
        </w:rPr>
        <w:t xml:space="preserve"> kaže da postoji osam osnovnih emocija koje su se razvile radi preživljavanja vrste, a da su ostale </w:t>
      </w:r>
      <w:r w:rsidR="00D82EC4">
        <w:rPr>
          <w:rFonts w:cs="Times New Roman"/>
        </w:rPr>
        <w:t>izvedene iz osnovnih.</w:t>
      </w:r>
      <w:r w:rsidR="00036EFA">
        <w:rPr>
          <w:rFonts w:cs="Times New Roman"/>
        </w:rPr>
        <w:t xml:space="preserve"> To su: ljutnja, strah, tuga, gađenje, iznenađenje, iščekivanje, povjerenje i sreća.</w:t>
      </w:r>
      <w:r w:rsidR="00D82EC4">
        <w:rPr>
          <w:rFonts w:cs="Times New Roman"/>
        </w:rPr>
        <w:t xml:space="preserve"> </w:t>
      </w:r>
      <w:r w:rsidR="00D101E0">
        <w:rPr>
          <w:rFonts w:cs="Times New Roman"/>
        </w:rPr>
        <w:t xml:space="preserve">On je također </w:t>
      </w:r>
      <w:r w:rsidR="00036EFA">
        <w:rPr>
          <w:rFonts w:cs="Times New Roman"/>
        </w:rPr>
        <w:t>izradio</w:t>
      </w:r>
      <w:r w:rsidR="00D101E0">
        <w:rPr>
          <w:rFonts w:cs="Times New Roman"/>
        </w:rPr>
        <w:t xml:space="preserve"> kotač emocija u kojemu prikazuje osnovne i izvedene emocije.</w:t>
      </w:r>
      <w:r w:rsidR="00B22228">
        <w:rPr>
          <w:rFonts w:cs="Times New Roman"/>
        </w:rPr>
        <w:t xml:space="preserve"> Svaka osnovna emocija ima svoju suprotnost i prikazana je na kotaču suprotno od nje.</w:t>
      </w:r>
      <w:r w:rsidR="00D101E0">
        <w:rPr>
          <w:rFonts w:cs="Times New Roman"/>
        </w:rPr>
        <w:t xml:space="preserve"> </w:t>
      </w:r>
      <w:r w:rsidR="00D101E0">
        <w:rPr>
          <w:rFonts w:cs="Times New Roman"/>
        </w:rPr>
        <w:lastRenderedPageBreak/>
        <w:t xml:space="preserve">Povezuju se određene boje sa emocijama, na primjer ljutnja je prikazana crvenom bojom, a radost </w:t>
      </w:r>
      <w:r w:rsidR="00937C55" w:rsidRPr="00937C55">
        <w:rPr>
          <w:rFonts w:cs="Times New Roman"/>
          <w:noProof/>
          <w:lang w:val="hr-BA" w:eastAsia="hr-BA"/>
        </w:rPr>
        <mc:AlternateContent>
          <mc:Choice Requires="wps">
            <w:drawing>
              <wp:anchor distT="45720" distB="45720" distL="114300" distR="114300" simplePos="0" relativeHeight="251659264" behindDoc="0" locked="0" layoutInCell="1" allowOverlap="0" wp14:anchorId="611649E0" wp14:editId="60D9A372">
                <wp:simplePos x="0" y="0"/>
                <wp:positionH relativeFrom="margin">
                  <wp:align>center</wp:align>
                </wp:positionH>
                <wp:positionV relativeFrom="paragraph">
                  <wp:posOffset>638810</wp:posOffset>
                </wp:positionV>
                <wp:extent cx="5929200" cy="3438000"/>
                <wp:effectExtent l="0" t="0" r="14605"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3438000"/>
                        </a:xfrm>
                        <a:prstGeom prst="rect">
                          <a:avLst/>
                        </a:prstGeom>
                        <a:solidFill>
                          <a:srgbClr val="FFFFFF"/>
                        </a:solidFill>
                        <a:ln w="9525">
                          <a:solidFill>
                            <a:srgbClr val="000000"/>
                          </a:solidFill>
                          <a:miter lim="800000"/>
                          <a:headEnd/>
                          <a:tailEnd/>
                        </a:ln>
                      </wps:spPr>
                      <wps:txbx>
                        <w:txbxContent>
                          <w:p w14:paraId="7F902992" w14:textId="77777777" w:rsidR="005302A4" w:rsidRDefault="005302A4" w:rsidP="00846832">
                            <w:pPr>
                              <w:keepNext/>
                              <w:spacing w:after="0"/>
                              <w:jc w:val="center"/>
                            </w:pPr>
                            <w:r>
                              <w:rPr>
                                <w:noProof/>
                                <w:lang w:val="hr-BA" w:eastAsia="hr-BA"/>
                              </w:rPr>
                              <w:drawing>
                                <wp:inline distT="0" distB="0" distL="0" distR="0" wp14:anchorId="4E9993E6" wp14:editId="5510243D">
                                  <wp:extent cx="3040380" cy="30828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380" cy="3082803"/>
                                          </a:xfrm>
                                          <a:prstGeom prst="rect">
                                            <a:avLst/>
                                          </a:prstGeom>
                                        </pic:spPr>
                                      </pic:pic>
                                    </a:graphicData>
                                  </a:graphic>
                                </wp:inline>
                              </w:drawing>
                            </w:r>
                          </w:p>
                          <w:p w14:paraId="5897BE13" w14:textId="715E22F3" w:rsidR="005302A4" w:rsidRDefault="005302A4" w:rsidP="00846832">
                            <w:pPr>
                              <w:pStyle w:val="Caption"/>
                              <w:spacing w:after="0"/>
                              <w:jc w:val="center"/>
                            </w:pPr>
                            <w:r>
                              <w:t>Slika 2.1</w:t>
                            </w:r>
                            <w:r w:rsidR="00CB0C29">
                              <w:t>.</w:t>
                            </w:r>
                            <w:r>
                              <w:t xml:space="preserve"> Kotač emocija, [X6]</w:t>
                            </w:r>
                          </w:p>
                          <w:p w14:paraId="27306057" w14:textId="15BC9AED" w:rsidR="005302A4" w:rsidRDefault="005302A4" w:rsidP="0084683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1649E0" id="_x0000_t202" coordsize="21600,21600" o:spt="202" path="m,l,21600r21600,l21600,xe">
                <v:stroke joinstyle="miter"/>
                <v:path gradientshapeok="t" o:connecttype="rect"/>
              </v:shapetype>
              <v:shape id="Text Box 2" o:spid="_x0000_s1026" type="#_x0000_t202" style="position:absolute;left:0;text-align:left;margin-left:0;margin-top:50.3pt;width:466.85pt;height:270.7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" o:allowoverlap="f">
                <v:textbox>
                  <w:txbxContent>
                    <w:p w14:paraId="7F902992" w14:textId="77777777" w:rsidR="005302A4" w:rsidRDefault="005302A4" w:rsidP="00846832">
                      <w:pPr>
                        <w:keepNext/>
                        <w:spacing w:after="0"/>
                        <w:jc w:val="center"/>
                      </w:pPr>
                      <w:r>
                        <w:rPr>
                          <w:noProof/>
                          <w:lang w:val="hr-BA" w:eastAsia="hr-BA"/>
                        </w:rPr>
                        <w:drawing>
                          <wp:inline distT="0" distB="0" distL="0" distR="0" wp14:anchorId="4E9993E6" wp14:editId="5510243D">
                            <wp:extent cx="3040380" cy="30828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380" cy="3082803"/>
                                    </a:xfrm>
                                    <a:prstGeom prst="rect">
                                      <a:avLst/>
                                    </a:prstGeom>
                                  </pic:spPr>
                                </pic:pic>
                              </a:graphicData>
                            </a:graphic>
                          </wp:inline>
                        </w:drawing>
                      </w:r>
                    </w:p>
                    <w:p w14:paraId="5897BE13" w14:textId="715E22F3" w:rsidR="005302A4" w:rsidRDefault="005302A4" w:rsidP="00846832">
                      <w:pPr>
                        <w:pStyle w:val="Caption"/>
                        <w:spacing w:after="0"/>
                        <w:jc w:val="center"/>
                      </w:pPr>
                      <w:r>
                        <w:t>Slika 2.1</w:t>
                      </w:r>
                      <w:r w:rsidR="00CB0C29">
                        <w:t>.</w:t>
                      </w:r>
                      <w:r>
                        <w:t xml:space="preserve"> Kotač emocija, [X6]</w:t>
                      </w:r>
                    </w:p>
                    <w:p w14:paraId="27306057" w14:textId="15BC9AED" w:rsidR="005302A4" w:rsidRDefault="005302A4" w:rsidP="00846832">
                      <w:pPr>
                        <w:keepNext/>
                        <w:spacing w:after="0"/>
                        <w:jc w:val="center"/>
                      </w:pPr>
                    </w:p>
                  </w:txbxContent>
                </v:textbox>
                <w10:wrap type="topAndBottom" anchorx="margin"/>
              </v:shape>
            </w:pict>
          </mc:Fallback>
        </mc:AlternateContent>
      </w:r>
      <w:r w:rsidR="00036EFA">
        <w:rPr>
          <w:rFonts w:cs="Times New Roman"/>
        </w:rPr>
        <w:t xml:space="preserve">žutom što se može vidjeti na slici </w:t>
      </w:r>
      <w:r w:rsidR="003E1497">
        <w:rPr>
          <w:rFonts w:cs="Times New Roman"/>
        </w:rPr>
        <w:t>2.</w:t>
      </w:r>
      <w:r w:rsidR="00036EFA">
        <w:rPr>
          <w:rFonts w:cs="Times New Roman"/>
        </w:rPr>
        <w:t>1.</w:t>
      </w:r>
    </w:p>
    <w:p w14:paraId="78AAD6D4" w14:textId="77777777" w:rsidR="00D50EC1" w:rsidRPr="00ED2B0C" w:rsidRDefault="00453856" w:rsidP="00846832">
      <w:pPr>
        <w:pStyle w:val="Naslovpotpoglavlja"/>
      </w:pPr>
      <w:bookmarkStart w:id="4" w:name="_Toc478939181"/>
      <w:r w:rsidRPr="00ED2B0C">
        <w:t>Modaliteti podataka</w:t>
      </w:r>
      <w:bookmarkEnd w:id="4"/>
    </w:p>
    <w:p w14:paraId="4D007BE0" w14:textId="6213DC8D" w:rsidR="00170AB7" w:rsidRDefault="00847FDB" w:rsidP="0072176B">
      <w:pPr>
        <w:pStyle w:val="Tijelo"/>
        <w:rPr>
          <w:rFonts w:cs="Times New Roman"/>
        </w:rPr>
      </w:pPr>
      <w:r>
        <w:rPr>
          <w:rFonts w:cs="Times New Roman"/>
        </w:rPr>
        <w:t>Modaliteti podataka koji se koriste za prepoznavanje emocija se mogu grupirati u dvije cjeline: psihološki i fiziološki, [X7]. Psih</w:t>
      </w:r>
      <w:r w:rsidR="00D45EE3">
        <w:rPr>
          <w:rFonts w:cs="Times New Roman"/>
        </w:rPr>
        <w:t>ološki podatci kao i fiziološki</w:t>
      </w:r>
      <w:r>
        <w:rPr>
          <w:rFonts w:cs="Times New Roman"/>
        </w:rPr>
        <w:t xml:space="preserve"> mogu</w:t>
      </w:r>
      <w:r w:rsidR="00D45EE3">
        <w:rPr>
          <w:rFonts w:cs="Times New Roman"/>
        </w:rPr>
        <w:t xml:space="preserve"> se</w:t>
      </w:r>
      <w:r>
        <w:rPr>
          <w:rFonts w:cs="Times New Roman"/>
        </w:rPr>
        <w:t xml:space="preserve"> razlikovati od kulture do kulture </w:t>
      </w:r>
      <w:r w:rsidR="00D45EE3">
        <w:rPr>
          <w:rFonts w:cs="Times New Roman"/>
        </w:rPr>
        <w:t>te je i to potrebno uzeti u obzir. Psihološki modaliteti se mjere na način da se posebni senzori spajaju na ljudsko tijelo, a fiziološki pomoću promatranja pokreta, izraza lica i tako dalje [X7].</w:t>
      </w:r>
    </w:p>
    <w:p w14:paraId="1271AE54" w14:textId="60F2C2FA" w:rsidR="00D45EE3" w:rsidRDefault="00D45EE3" w:rsidP="00D45EE3">
      <w:pPr>
        <w:pStyle w:val="Podpoglavlje2"/>
      </w:pPr>
      <w:bookmarkStart w:id="5" w:name="_Toc478939182"/>
      <w:r>
        <w:t>Psihološki modaliteti podataka</w:t>
      </w:r>
      <w:bookmarkEnd w:id="5"/>
    </w:p>
    <w:p w14:paraId="326828D2" w14:textId="657EE108" w:rsidR="00D45EE3" w:rsidRDefault="00D45EE3" w:rsidP="00D45EE3">
      <w:pPr>
        <w:pStyle w:val="Tijelo"/>
      </w:pPr>
      <w:r>
        <w:t xml:space="preserve">Jedna od najvažnijih tehnologija u neuroznanosti je </w:t>
      </w:r>
      <w:r w:rsidRPr="00D45EE3">
        <w:t>elektroencefalografija</w:t>
      </w:r>
      <w:r>
        <w:t xml:space="preserve"> (engl. </w:t>
      </w:r>
      <w:proofErr w:type="spellStart"/>
      <w:r w:rsidRPr="00D45EE3">
        <w:rPr>
          <w:i/>
        </w:rPr>
        <w:t>Electroencephalography</w:t>
      </w:r>
      <w:proofErr w:type="spellEnd"/>
      <w:r>
        <w:t xml:space="preserve">, EEG) [X7]. EEG se bazira na </w:t>
      </w:r>
      <w:r w:rsidR="00771B31">
        <w:t>očitavanju</w:t>
      </w:r>
      <w:r>
        <w:t xml:space="preserve"> aktivnosti mozga te pomoću rezultata</w:t>
      </w:r>
      <w:r w:rsidR="00976926">
        <w:t xml:space="preserve"> iz koje je strane mozga došla informacija</w:t>
      </w:r>
      <w:r>
        <w:t xml:space="preserve"> može </w:t>
      </w:r>
      <w:r w:rsidR="00976926">
        <w:t>odrediti dali je emocija proizašla iz  pozitivnog ili negativnog utjecaja.</w:t>
      </w:r>
      <w:r w:rsidR="00771B31">
        <w:t xml:space="preserve"> Ovaj način dobivanja podataka zahtjeva da se na glavu korisnika stave elektrode koje očitavaju moždane valove [X7</w:t>
      </w:r>
      <w:r w:rsidR="00EF0727">
        <w:t>]</w:t>
      </w:r>
      <w:r w:rsidR="00771B31">
        <w:t>.</w:t>
      </w:r>
    </w:p>
    <w:p w14:paraId="36C006F0" w14:textId="05476769" w:rsidR="00771B31" w:rsidRDefault="00771B31" w:rsidP="00D45EE3">
      <w:pPr>
        <w:pStyle w:val="Tijelo"/>
      </w:pPr>
      <w:proofErr w:type="spellStart"/>
      <w:r>
        <w:t>E</w:t>
      </w:r>
      <w:r w:rsidRPr="00771B31">
        <w:t>lektrookulografija</w:t>
      </w:r>
      <w:proofErr w:type="spellEnd"/>
      <w:r>
        <w:t xml:space="preserve"> (engl. </w:t>
      </w:r>
      <w:proofErr w:type="spellStart"/>
      <w:r w:rsidRPr="00771B31">
        <w:rPr>
          <w:i/>
        </w:rPr>
        <w:t>Electrooculography</w:t>
      </w:r>
      <w:proofErr w:type="spellEnd"/>
      <w:r>
        <w:t xml:space="preserve">, EOG) je mjerenje pokreta očiju gdje se stavljaju elektrode oko očiju i mjere se pokreti mišića [X7]. </w:t>
      </w:r>
      <w:r w:rsidR="00C706C6">
        <w:t>Drugi način prikupljanja ove vrste podataka bi bio pomoću kvalitetne kamere.</w:t>
      </w:r>
    </w:p>
    <w:p w14:paraId="1F56D035" w14:textId="366E750E" w:rsidR="00C706C6" w:rsidRDefault="00C706C6" w:rsidP="00D45EE3">
      <w:pPr>
        <w:pStyle w:val="Tijelo"/>
      </w:pPr>
      <w:r>
        <w:lastRenderedPageBreak/>
        <w:t>E</w:t>
      </w:r>
      <w:r w:rsidRPr="00C706C6">
        <w:t>lektromiografija</w:t>
      </w:r>
      <w:r>
        <w:t xml:space="preserve"> (engl. </w:t>
      </w:r>
      <w:proofErr w:type="spellStart"/>
      <w:r w:rsidRPr="00C706C6">
        <w:rPr>
          <w:i/>
        </w:rPr>
        <w:t>Electromyography</w:t>
      </w:r>
      <w:proofErr w:type="spellEnd"/>
      <w:r>
        <w:t>, EMG) je metoda pomoću koje se mjere pokreti mišića [X7]. Elektrode se stavljaju na različita mjesta na tijelo i na temelju podataka se mogu prepoznati trzaji, pokreti tijela i slične aktivnosti koje mogu poslužiti za otkrivanje emocije.</w:t>
      </w:r>
    </w:p>
    <w:p w14:paraId="4A303502" w14:textId="1222779B" w:rsidR="00C706C6" w:rsidRDefault="00C706C6" w:rsidP="00D45EE3">
      <w:pPr>
        <w:pStyle w:val="Tijelo"/>
      </w:pPr>
      <w:r>
        <w:t>E</w:t>
      </w:r>
      <w:r w:rsidRPr="00C706C6">
        <w:t>lektrodermalna aktivnost</w:t>
      </w:r>
      <w:r>
        <w:t xml:space="preserve"> (engl. </w:t>
      </w:r>
      <w:proofErr w:type="spellStart"/>
      <w:r w:rsidRPr="00C706C6">
        <w:rPr>
          <w:i/>
        </w:rPr>
        <w:t>Electrodermal</w:t>
      </w:r>
      <w:proofErr w:type="spellEnd"/>
      <w:r w:rsidRPr="00C706C6">
        <w:rPr>
          <w:i/>
        </w:rPr>
        <w:t xml:space="preserve"> </w:t>
      </w:r>
      <w:proofErr w:type="spellStart"/>
      <w:r w:rsidRPr="00C706C6">
        <w:rPr>
          <w:i/>
        </w:rPr>
        <w:t>Activity</w:t>
      </w:r>
      <w:proofErr w:type="spellEnd"/>
      <w:r>
        <w:t>, EDA) je metoda gdje se stavljaju elektrode na vrhove prstiju i provjerava se koliko je koža sposobna voditi struju. Na provodnost struje utječe koliko je koža znojna te se na taj način može jako dobro otkriti razina stresa i tjeskobe [X7].</w:t>
      </w:r>
      <w:r w:rsidR="000B0338">
        <w:t xml:space="preserve"> EDA se obično očitava između dva prsta na istoj ruci.</w:t>
      </w:r>
    </w:p>
    <w:p w14:paraId="0BEB2C9B" w14:textId="32DE2E12" w:rsidR="00EF0727" w:rsidRDefault="00EF0727" w:rsidP="00D45EE3">
      <w:pPr>
        <w:pStyle w:val="Tijelo"/>
      </w:pPr>
      <w:r>
        <w:t>Volumen krvi (</w:t>
      </w:r>
      <w:proofErr w:type="spellStart"/>
      <w:r w:rsidRPr="00EF0727">
        <w:t>pletizmografija</w:t>
      </w:r>
      <w:proofErr w:type="spellEnd"/>
      <w:r>
        <w:t>) je dobar indikator stresa i tjeskobe. Senzor se obično stavlja na prst koji mjeri otkucaje srca i zasićenost krvi kisikom [X7].</w:t>
      </w:r>
    </w:p>
    <w:p w14:paraId="39740485" w14:textId="06DD8CD7" w:rsidR="00EF0727" w:rsidRDefault="00EF0727" w:rsidP="00D45EE3">
      <w:pPr>
        <w:pStyle w:val="Tijelo"/>
      </w:pPr>
      <w:r>
        <w:t>Disanje je također dobar pokazatelj emocija. Brzina udisaja često može poslužiti kao kvalitetna informacija u prepoznavanju emocija [X7].</w:t>
      </w:r>
    </w:p>
    <w:p w14:paraId="109A3485" w14:textId="1490E40C" w:rsidR="00EF0727" w:rsidRDefault="00EF0727" w:rsidP="00D45EE3">
      <w:pPr>
        <w:pStyle w:val="Tijelo"/>
      </w:pPr>
      <w:r>
        <w:t>Temperatura tijela se također mijenja promjenom emocija, pogotovo ako su</w:t>
      </w:r>
      <w:r w:rsidR="002B6364">
        <w:t xml:space="preserve"> to sreća, ljutnja i tuga [X7].</w:t>
      </w:r>
    </w:p>
    <w:p w14:paraId="79CBA549" w14:textId="15896406" w:rsidR="002B6364" w:rsidRDefault="002B6364" w:rsidP="002B6364">
      <w:pPr>
        <w:pStyle w:val="Podpoglavlje2"/>
      </w:pPr>
      <w:bookmarkStart w:id="6" w:name="_Toc478939183"/>
      <w:r>
        <w:t>Fiziološki modaliteti podataka</w:t>
      </w:r>
      <w:bookmarkEnd w:id="6"/>
    </w:p>
    <w:p w14:paraId="52CEEE7B" w14:textId="63327870" w:rsidR="002B6364" w:rsidRDefault="001647B5" w:rsidP="002B6364">
      <w:pPr>
        <w:pStyle w:val="Tijelo"/>
      </w:pPr>
      <w:r>
        <w:t>Kao što se emocije očituju psihološki, tako se njihov utjecaj vidi i na „površini“</w:t>
      </w:r>
      <w:r w:rsidR="00301D4F">
        <w:t>. Govor, izraz lica i pokret su glavni pokazatelji emocija u fiziološkom smislu [X8]. Fiziološke podatke je puno lakše dobiti od psiholoških jer ne trebaju posebni senzori za očitavanje. Glavni načini za prikupljanje fizioloških podataka su kamera i mikrofon.</w:t>
      </w:r>
    </w:p>
    <w:p w14:paraId="3C128702" w14:textId="2DF9AEB8" w:rsidR="004630BC" w:rsidRDefault="00301D4F" w:rsidP="002B6364">
      <w:pPr>
        <w:pStyle w:val="Tijelo"/>
      </w:pPr>
      <w:r>
        <w:t>Lice igra jako važnu ulogu u prikazivanju ljudskih emocija</w:t>
      </w:r>
      <w:r w:rsidR="004630BC">
        <w:t>. Izrazi na licu su</w:t>
      </w:r>
      <w:r w:rsidR="00B21816">
        <w:t xml:space="preserve"> definirani</w:t>
      </w:r>
      <w:r w:rsidR="004630BC">
        <w:t xml:space="preserve"> pokreti</w:t>
      </w:r>
      <w:r w:rsidR="00B21816">
        <w:t>ma</w:t>
      </w:r>
      <w:r w:rsidR="004630BC">
        <w:t xml:space="preserve"> mišića ispod kože lica</w:t>
      </w:r>
      <w:r w:rsidR="00B21816">
        <w:t xml:space="preserve"> te </w:t>
      </w:r>
      <w:r w:rsidR="004630BC">
        <w:t>prikazuju emociju osobe</w:t>
      </w:r>
      <w:r w:rsidR="001C63D1">
        <w:t xml:space="preserve"> i samim time pripadaju neverbalnoj komunikaciji</w:t>
      </w:r>
      <w:r w:rsidR="004630BC">
        <w:t xml:space="preserve"> [X9]</w:t>
      </w:r>
      <w:r w:rsidR="004579BB">
        <w:t xml:space="preserve">. </w:t>
      </w:r>
      <w:r w:rsidR="00B21816">
        <w:t>Pokreti mišića lica i njihova manifestac</w:t>
      </w:r>
      <w:r w:rsidR="001C63D1">
        <w:t xml:space="preserve">ija </w:t>
      </w:r>
      <w:r w:rsidR="00B21816">
        <w:t xml:space="preserve">su </w:t>
      </w:r>
      <w:r w:rsidR="001C63D1">
        <w:t>organizirani po sustavu akcijskih kodova lica</w:t>
      </w:r>
      <w:r w:rsidR="00B21816">
        <w:t xml:space="preserve"> </w:t>
      </w:r>
      <w:r w:rsidR="001C63D1">
        <w:t xml:space="preserve">(engl. </w:t>
      </w:r>
      <w:proofErr w:type="spellStart"/>
      <w:r w:rsidR="001C63D1" w:rsidRPr="001C63D1">
        <w:rPr>
          <w:i/>
        </w:rPr>
        <w:t>Facial</w:t>
      </w:r>
      <w:proofErr w:type="spellEnd"/>
      <w:r w:rsidR="001C63D1" w:rsidRPr="001C63D1">
        <w:rPr>
          <w:i/>
        </w:rPr>
        <w:t xml:space="preserve"> </w:t>
      </w:r>
      <w:proofErr w:type="spellStart"/>
      <w:r w:rsidR="001C63D1" w:rsidRPr="001C63D1">
        <w:rPr>
          <w:i/>
        </w:rPr>
        <w:t>Action</w:t>
      </w:r>
      <w:proofErr w:type="spellEnd"/>
      <w:r w:rsidR="001C63D1" w:rsidRPr="001C63D1">
        <w:rPr>
          <w:i/>
        </w:rPr>
        <w:t xml:space="preserve"> </w:t>
      </w:r>
      <w:proofErr w:type="spellStart"/>
      <w:r w:rsidR="001C63D1" w:rsidRPr="001C63D1">
        <w:rPr>
          <w:i/>
        </w:rPr>
        <w:t>Coding</w:t>
      </w:r>
      <w:proofErr w:type="spellEnd"/>
      <w:r w:rsidR="001C63D1">
        <w:t xml:space="preserve"> System, FACS)</w:t>
      </w:r>
      <w:r w:rsidR="00B21816">
        <w:t xml:space="preserve"> </w:t>
      </w:r>
      <w:r w:rsidR="001C63D1">
        <w:t xml:space="preserve">[X9]. FACS se sastoji od više akcijskih </w:t>
      </w:r>
      <w:r w:rsidR="00FB562E">
        <w:t xml:space="preserve">jedinica (engl. </w:t>
      </w:r>
      <w:proofErr w:type="spellStart"/>
      <w:r w:rsidR="00FB562E" w:rsidRPr="00FB562E">
        <w:rPr>
          <w:i/>
        </w:rPr>
        <w:t>Action</w:t>
      </w:r>
      <w:proofErr w:type="spellEnd"/>
      <w:r w:rsidR="00FB562E">
        <w:t xml:space="preserve"> </w:t>
      </w:r>
      <w:proofErr w:type="spellStart"/>
      <w:r w:rsidR="00FB562E" w:rsidRPr="00FB562E">
        <w:rPr>
          <w:i/>
        </w:rPr>
        <w:t>Unit</w:t>
      </w:r>
      <w:proofErr w:type="spellEnd"/>
      <w:r w:rsidR="00FB562E">
        <w:t>, AU)</w:t>
      </w:r>
      <w:r w:rsidR="001C63D1">
        <w:t xml:space="preserve"> koji opisuju pojedine pokrete mišića lica. Kombinacija određenih akcijskih </w:t>
      </w:r>
      <w:r w:rsidR="00FB562E">
        <w:t xml:space="preserve">jedinica </w:t>
      </w:r>
      <w:r w:rsidR="001C63D1">
        <w:t xml:space="preserve"> može služiti za otkrivanje emocija.</w:t>
      </w:r>
      <w:r w:rsidR="003E1497">
        <w:t xml:space="preserve"> U tablici 2.1 su prikazani osnovi akcijski kodovi, a u tablici 2.2</w:t>
      </w:r>
      <w:r w:rsidR="00FB562E">
        <w:t xml:space="preserve"> akcijski kodovi koji grupirani otkrivaju određene emocije</w:t>
      </w:r>
      <w:r w:rsidR="003E1497">
        <w:t xml:space="preserve"> [X9]</w:t>
      </w:r>
      <w:r w:rsidR="00017AC6">
        <w:t>.</w:t>
      </w:r>
      <w:r w:rsidR="008815B0">
        <w:t xml:space="preserve"> Intenzitet FASC-a se označava slovima od A do E</w:t>
      </w:r>
      <w:r w:rsidR="004E5818">
        <w:t>,</w:t>
      </w:r>
      <w:r w:rsidR="008815B0">
        <w:t xml:space="preserve"> gdje A predstavlja minimalnu vrijednost, a B maksimalnu. </w:t>
      </w:r>
      <w:r w:rsidR="00213986">
        <w:t>Uz intenzitete još se označavaju i strane na kojima se pojavljuje FASC. Slovo R označava da se FACS pojavljuje na desnoj strani lica, slovo L označava da se FACS po</w:t>
      </w:r>
      <w:r w:rsidR="004E5818">
        <w:t>javljuje na lijevoj strani lica, a s</w:t>
      </w:r>
      <w:r w:rsidR="00213986">
        <w:t>lovo U označava pojavljivanje FACS-a na samo jednoj strani, ali ta strana nije specificirana</w:t>
      </w:r>
      <w:r w:rsidR="009E1F11">
        <w:t xml:space="preserve"> [X9].</w:t>
      </w:r>
    </w:p>
    <w:p w14:paraId="0F862D00" w14:textId="54B39CF5" w:rsidR="003E1497" w:rsidRPr="00ED2B0C" w:rsidRDefault="00FB562E" w:rsidP="00AE7C36">
      <w:pPr>
        <w:pStyle w:val="Tijelo"/>
        <w:tabs>
          <w:tab w:val="left" w:pos="1944"/>
        </w:tabs>
      </w:pPr>
      <w:r>
        <w:rPr>
          <w:noProof/>
          <w:lang w:val="hr-BA" w:eastAsia="hr-BA"/>
        </w:rPr>
        <w:lastRenderedPageBreak/>
        <mc:AlternateContent>
          <mc:Choice Requires="wps">
            <w:drawing>
              <wp:anchor distT="45720" distB="45720" distL="114300" distR="114300" simplePos="0" relativeHeight="251661312" behindDoc="0" locked="0" layoutInCell="1" allowOverlap="1" wp14:anchorId="71755D4B" wp14:editId="58E3D3B5">
                <wp:simplePos x="0" y="0"/>
                <wp:positionH relativeFrom="margin">
                  <wp:posOffset>-1270</wp:posOffset>
                </wp:positionH>
                <wp:positionV relativeFrom="paragraph">
                  <wp:posOffset>364490</wp:posOffset>
                </wp:positionV>
                <wp:extent cx="5928360" cy="2926080"/>
                <wp:effectExtent l="0" t="0" r="15240" b="2667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92608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6"/>
                              <w:gridCol w:w="2515"/>
                              <w:gridCol w:w="530"/>
                              <w:gridCol w:w="2468"/>
                              <w:gridCol w:w="505"/>
                              <w:gridCol w:w="2500"/>
                            </w:tblGrid>
                            <w:tr w:rsidR="005302A4" w:rsidRPr="006D3967" w14:paraId="15414A48" w14:textId="77777777" w:rsidTr="004A5B59">
                              <w:trPr>
                                <w:jc w:val="center"/>
                              </w:trPr>
                              <w:tc>
                                <w:tcPr>
                                  <w:tcW w:w="485" w:type="dxa"/>
                                  <w:vAlign w:val="center"/>
                                </w:tcPr>
                                <w:p w14:paraId="3660CA9B" w14:textId="35F2055B" w:rsidR="005302A4" w:rsidRPr="007E4410" w:rsidRDefault="005302A4"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5302A4" w:rsidRPr="007E4410" w:rsidRDefault="005302A4"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5302A4" w:rsidRPr="007E4410" w:rsidRDefault="005302A4"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5302A4" w:rsidRPr="007E4410" w:rsidRDefault="005302A4"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5302A4" w:rsidRPr="007E4410" w:rsidRDefault="005302A4"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5302A4" w:rsidRPr="007E4410" w:rsidRDefault="005302A4"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5302A4" w:rsidRPr="006D3967" w14:paraId="45A26E13" w14:textId="77777777" w:rsidTr="004A5B59">
                              <w:trPr>
                                <w:jc w:val="center"/>
                              </w:trPr>
                              <w:tc>
                                <w:tcPr>
                                  <w:tcW w:w="485" w:type="dxa"/>
                                  <w:vAlign w:val="center"/>
                                </w:tcPr>
                                <w:p w14:paraId="04CB5765" w14:textId="77777777"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5302A4" w:rsidRPr="006D3967" w:rsidRDefault="005302A4"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5302A4" w:rsidRPr="006D3967" w14:paraId="3C133E73" w14:textId="77777777" w:rsidTr="004A5B59">
                              <w:trPr>
                                <w:jc w:val="center"/>
                              </w:trPr>
                              <w:tc>
                                <w:tcPr>
                                  <w:tcW w:w="485" w:type="dxa"/>
                                  <w:vAlign w:val="center"/>
                                </w:tcPr>
                                <w:p w14:paraId="0365B628" w14:textId="77777777"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5302A4" w:rsidRPr="006D3967" w14:paraId="2FCD8333" w14:textId="77777777" w:rsidTr="004A5B59">
                              <w:trPr>
                                <w:jc w:val="center"/>
                              </w:trPr>
                              <w:tc>
                                <w:tcPr>
                                  <w:tcW w:w="485" w:type="dxa"/>
                                  <w:vAlign w:val="center"/>
                                </w:tcPr>
                                <w:p w14:paraId="494F903A" w14:textId="77777777"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5302A4" w:rsidRPr="006D3967" w14:paraId="13104893" w14:textId="77777777" w:rsidTr="004A5B59">
                              <w:trPr>
                                <w:jc w:val="center"/>
                              </w:trPr>
                              <w:tc>
                                <w:tcPr>
                                  <w:tcW w:w="485" w:type="dxa"/>
                                  <w:vAlign w:val="center"/>
                                </w:tcPr>
                                <w:p w14:paraId="7A2F070D" w14:textId="6373433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5302A4" w:rsidRPr="006D3967" w14:paraId="40749DEC" w14:textId="77777777" w:rsidTr="004A5B59">
                              <w:trPr>
                                <w:jc w:val="center"/>
                              </w:trPr>
                              <w:tc>
                                <w:tcPr>
                                  <w:tcW w:w="485" w:type="dxa"/>
                                  <w:vAlign w:val="center"/>
                                </w:tcPr>
                                <w:p w14:paraId="72BCE5F3" w14:textId="6948CFD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5302A4" w:rsidRPr="006D3967" w14:paraId="2690DF86" w14:textId="77777777" w:rsidTr="004A5B59">
                              <w:trPr>
                                <w:jc w:val="center"/>
                              </w:trPr>
                              <w:tc>
                                <w:tcPr>
                                  <w:tcW w:w="485" w:type="dxa"/>
                                  <w:vAlign w:val="center"/>
                                </w:tcPr>
                                <w:p w14:paraId="54DB2D9E" w14:textId="2ED93F84"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5302A4" w:rsidRPr="006D3967" w14:paraId="0448FD34" w14:textId="77777777" w:rsidTr="004A5B59">
                              <w:trPr>
                                <w:jc w:val="center"/>
                              </w:trPr>
                              <w:tc>
                                <w:tcPr>
                                  <w:tcW w:w="485" w:type="dxa"/>
                                  <w:vAlign w:val="center"/>
                                </w:tcPr>
                                <w:p w14:paraId="1EDBF0EC" w14:textId="7821528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Pr>
                                      <w:rFonts w:ascii="Times New Roman" w:hAnsi="Times New Roman" w:cs="Times New Roman"/>
                                      <w:sz w:val="20"/>
                                      <w:szCs w:val="20"/>
                                    </w:rPr>
                                    <w:t>3</w:t>
                                  </w:r>
                                </w:p>
                              </w:tc>
                              <w:tc>
                                <w:tcPr>
                                  <w:tcW w:w="2477" w:type="dxa"/>
                                  <w:vAlign w:val="center"/>
                                </w:tcPr>
                                <w:p w14:paraId="776559A6" w14:textId="08643768"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5302A4" w:rsidRPr="006D3967" w14:paraId="4D281FC4" w14:textId="77777777" w:rsidTr="004A5B59">
                              <w:trPr>
                                <w:jc w:val="center"/>
                              </w:trPr>
                              <w:tc>
                                <w:tcPr>
                                  <w:tcW w:w="485" w:type="dxa"/>
                                  <w:vAlign w:val="center"/>
                                </w:tcPr>
                                <w:p w14:paraId="7F26784C" w14:textId="75ED37BB"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5302A4" w:rsidRPr="006D3967" w14:paraId="27100CFE" w14:textId="77777777" w:rsidTr="004A5B59">
                              <w:trPr>
                                <w:jc w:val="center"/>
                              </w:trPr>
                              <w:tc>
                                <w:tcPr>
                                  <w:tcW w:w="485" w:type="dxa"/>
                                  <w:vAlign w:val="center"/>
                                </w:tcPr>
                                <w:p w14:paraId="127E5F45" w14:textId="4DC77AC8"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5302A4" w:rsidRPr="006D3967" w14:paraId="3C72D1E0" w14:textId="77777777" w:rsidTr="004A5B59">
                              <w:trPr>
                                <w:jc w:val="center"/>
                              </w:trPr>
                              <w:tc>
                                <w:tcPr>
                                  <w:tcW w:w="485" w:type="dxa"/>
                                  <w:vAlign w:val="center"/>
                                </w:tcPr>
                                <w:p w14:paraId="34816C23" w14:textId="2FC7A21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5302A4" w:rsidRPr="006D3967" w14:paraId="7E4E9CD7" w14:textId="77777777" w:rsidTr="004A5B59">
                              <w:trPr>
                                <w:jc w:val="center"/>
                              </w:trPr>
                              <w:tc>
                                <w:tcPr>
                                  <w:tcW w:w="485" w:type="dxa"/>
                                  <w:vAlign w:val="center"/>
                                </w:tcPr>
                                <w:p w14:paraId="41B18812" w14:textId="4149DA1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Pr>
                                      <w:rFonts w:ascii="Times New Roman" w:hAnsi="Times New Roman" w:cs="Times New Roman"/>
                                      <w:sz w:val="20"/>
                                      <w:szCs w:val="20"/>
                                    </w:rPr>
                                    <w:t>4</w:t>
                                  </w:r>
                                </w:p>
                              </w:tc>
                              <w:tc>
                                <w:tcPr>
                                  <w:tcW w:w="2508" w:type="dxa"/>
                                  <w:vAlign w:val="center"/>
                                </w:tcPr>
                                <w:p w14:paraId="67FD5FBC" w14:textId="135899DA"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5302A4" w:rsidRPr="006D3967" w14:paraId="572F505F" w14:textId="77777777" w:rsidTr="004A5B59">
                              <w:trPr>
                                <w:jc w:val="center"/>
                              </w:trPr>
                              <w:tc>
                                <w:tcPr>
                                  <w:tcW w:w="485" w:type="dxa"/>
                                  <w:vAlign w:val="center"/>
                                </w:tcPr>
                                <w:p w14:paraId="0E2F4CE7" w14:textId="72184A78"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Treptaj</w:t>
                                  </w:r>
                                </w:p>
                              </w:tc>
                            </w:tr>
                            <w:tr w:rsidR="005302A4" w:rsidRPr="006D3967" w14:paraId="6A16F713" w14:textId="77777777" w:rsidTr="004A5B59">
                              <w:trPr>
                                <w:jc w:val="center"/>
                              </w:trPr>
                              <w:tc>
                                <w:tcPr>
                                  <w:tcW w:w="485" w:type="dxa"/>
                                  <w:vAlign w:val="center"/>
                                </w:tcPr>
                                <w:p w14:paraId="63E57097" w14:textId="451592E1"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46</w:t>
                                  </w:r>
                                </w:p>
                              </w:tc>
                              <w:tc>
                                <w:tcPr>
                                  <w:tcW w:w="2508" w:type="dxa"/>
                                  <w:vAlign w:val="center"/>
                                </w:tcPr>
                                <w:p w14:paraId="33A8B43A" w14:textId="775CFC2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5302A4" w:rsidRPr="006D3967" w14:paraId="1E0C7A70" w14:textId="77777777" w:rsidTr="004A5B59">
                              <w:trPr>
                                <w:jc w:val="center"/>
                              </w:trPr>
                              <w:tc>
                                <w:tcPr>
                                  <w:tcW w:w="485" w:type="dxa"/>
                                  <w:vAlign w:val="center"/>
                                </w:tcPr>
                                <w:p w14:paraId="5CBB2E02" w14:textId="7BE03EDC"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5302A4" w:rsidRPr="006D3967" w:rsidRDefault="005302A4" w:rsidP="00712BE7">
                                  <w:pPr>
                                    <w:jc w:val="right"/>
                                    <w:rPr>
                                      <w:rFonts w:ascii="Times New Roman" w:hAnsi="Times New Roman" w:cs="Times New Roman"/>
                                      <w:sz w:val="20"/>
                                      <w:szCs w:val="20"/>
                                    </w:rPr>
                                  </w:pPr>
                                </w:p>
                              </w:tc>
                              <w:tc>
                                <w:tcPr>
                                  <w:tcW w:w="2508" w:type="dxa"/>
                                  <w:vAlign w:val="center"/>
                                </w:tcPr>
                                <w:p w14:paraId="0D1FF526" w14:textId="77777777" w:rsidR="005302A4" w:rsidRPr="006D3967" w:rsidRDefault="005302A4" w:rsidP="003E1497">
                                  <w:pPr>
                                    <w:jc w:val="center"/>
                                    <w:rPr>
                                      <w:rFonts w:ascii="Times New Roman" w:hAnsi="Times New Roman" w:cs="Times New Roman"/>
                                      <w:sz w:val="20"/>
                                      <w:szCs w:val="20"/>
                                    </w:rPr>
                                  </w:pPr>
                                </w:p>
                              </w:tc>
                            </w:tr>
                            <w:tr w:rsidR="005302A4" w:rsidRPr="006D3967" w14:paraId="332ED1C0" w14:textId="77777777" w:rsidTr="004A5B59">
                              <w:trPr>
                                <w:jc w:val="center"/>
                              </w:trPr>
                              <w:tc>
                                <w:tcPr>
                                  <w:tcW w:w="485" w:type="dxa"/>
                                  <w:vAlign w:val="center"/>
                                </w:tcPr>
                                <w:p w14:paraId="2FFD7DA1" w14:textId="5E4C1BE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5302A4" w:rsidRPr="006D3967" w:rsidRDefault="005302A4" w:rsidP="00712BE7">
                                  <w:pPr>
                                    <w:jc w:val="right"/>
                                    <w:rPr>
                                      <w:rFonts w:ascii="Times New Roman" w:hAnsi="Times New Roman" w:cs="Times New Roman"/>
                                      <w:sz w:val="20"/>
                                      <w:szCs w:val="20"/>
                                    </w:rPr>
                                  </w:pPr>
                                </w:p>
                              </w:tc>
                              <w:tc>
                                <w:tcPr>
                                  <w:tcW w:w="2508" w:type="dxa"/>
                                  <w:vAlign w:val="center"/>
                                </w:tcPr>
                                <w:p w14:paraId="207492C2" w14:textId="77777777" w:rsidR="005302A4" w:rsidRPr="006D3967" w:rsidRDefault="005302A4" w:rsidP="003E1497">
                                  <w:pPr>
                                    <w:jc w:val="center"/>
                                    <w:rPr>
                                      <w:rFonts w:ascii="Times New Roman" w:hAnsi="Times New Roman" w:cs="Times New Roman"/>
                                      <w:sz w:val="20"/>
                                      <w:szCs w:val="20"/>
                                    </w:rPr>
                                  </w:pPr>
                                </w:p>
                              </w:tc>
                            </w:tr>
                            <w:tr w:rsidR="005302A4" w:rsidRPr="006D3967" w14:paraId="46B925FD" w14:textId="77777777" w:rsidTr="004A5B59">
                              <w:trPr>
                                <w:jc w:val="center"/>
                              </w:trPr>
                              <w:tc>
                                <w:tcPr>
                                  <w:tcW w:w="485" w:type="dxa"/>
                                  <w:vAlign w:val="center"/>
                                </w:tcPr>
                                <w:p w14:paraId="5EFB1A94" w14:textId="52864FA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5302A4" w:rsidRPr="006D3967" w:rsidRDefault="005302A4" w:rsidP="00712BE7">
                                  <w:pPr>
                                    <w:jc w:val="right"/>
                                    <w:rPr>
                                      <w:rFonts w:ascii="Times New Roman" w:hAnsi="Times New Roman" w:cs="Times New Roman"/>
                                      <w:sz w:val="20"/>
                                      <w:szCs w:val="20"/>
                                    </w:rPr>
                                  </w:pPr>
                                </w:p>
                              </w:tc>
                              <w:tc>
                                <w:tcPr>
                                  <w:tcW w:w="2508" w:type="dxa"/>
                                  <w:vAlign w:val="center"/>
                                </w:tcPr>
                                <w:p w14:paraId="059881D3" w14:textId="77777777" w:rsidR="005302A4" w:rsidRPr="006D3967" w:rsidRDefault="005302A4" w:rsidP="007A23B0">
                                  <w:pPr>
                                    <w:keepNext/>
                                    <w:jc w:val="center"/>
                                    <w:rPr>
                                      <w:rFonts w:ascii="Times New Roman" w:hAnsi="Times New Roman" w:cs="Times New Roman"/>
                                      <w:sz w:val="20"/>
                                      <w:szCs w:val="20"/>
                                    </w:rPr>
                                  </w:pPr>
                                </w:p>
                              </w:tc>
                            </w:tr>
                          </w:tbl>
                          <w:p w14:paraId="515CE8B8" w14:textId="481560CD" w:rsidR="005302A4" w:rsidRDefault="005302A4" w:rsidP="007A23B0">
                            <w:pPr>
                              <w:pStyle w:val="Caption"/>
                              <w:jc w:val="center"/>
                            </w:pPr>
                            <w:r>
                              <w:t>Tablica 2.1</w:t>
                            </w:r>
                            <w:r w:rsidR="00CB0C29">
                              <w:t>. O</w:t>
                            </w:r>
                            <w:r>
                              <w:t>snovni AU kodovi, [X9]</w:t>
                            </w:r>
                          </w:p>
                          <w:p w14:paraId="175780FD" w14:textId="77777777" w:rsidR="005302A4" w:rsidRPr="006D3967" w:rsidRDefault="005302A4" w:rsidP="00FB562E">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755D4B" id="_x0000_s1027" type="#_x0000_t202" style="position:absolute;left:0;text-align:left;margin-left:-.1pt;margin-top:28.7pt;width:466.8pt;height:23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8UKAIAAE8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">
                <v:textbox>
                  <w:txbxContent>
                    <w:tbl>
                      <w:tblPr>
                        <w:tblStyle w:val="TableGrid"/>
                        <w:tblW w:w="0" w:type="auto"/>
                        <w:jc w:val="center"/>
                        <w:tblLook w:val="04A0" w:firstRow="1" w:lastRow="0" w:firstColumn="1" w:lastColumn="0" w:noHBand="0" w:noVBand="1"/>
                      </w:tblPr>
                      <w:tblGrid>
                        <w:gridCol w:w="506"/>
                        <w:gridCol w:w="2515"/>
                        <w:gridCol w:w="530"/>
                        <w:gridCol w:w="2468"/>
                        <w:gridCol w:w="505"/>
                        <w:gridCol w:w="2500"/>
                      </w:tblGrid>
                      <w:tr w:rsidR="005302A4" w:rsidRPr="006D3967" w14:paraId="15414A48" w14:textId="77777777" w:rsidTr="004A5B59">
                        <w:trPr>
                          <w:jc w:val="center"/>
                        </w:trPr>
                        <w:tc>
                          <w:tcPr>
                            <w:tcW w:w="485" w:type="dxa"/>
                            <w:vAlign w:val="center"/>
                          </w:tcPr>
                          <w:p w14:paraId="3660CA9B" w14:textId="35F2055B" w:rsidR="005302A4" w:rsidRPr="007E4410" w:rsidRDefault="005302A4"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5302A4" w:rsidRPr="007E4410" w:rsidRDefault="005302A4"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5302A4" w:rsidRPr="007E4410" w:rsidRDefault="005302A4"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5302A4" w:rsidRPr="007E4410" w:rsidRDefault="005302A4"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5302A4" w:rsidRPr="007E4410" w:rsidRDefault="005302A4"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5302A4" w:rsidRPr="007E4410" w:rsidRDefault="005302A4"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5302A4" w:rsidRPr="006D3967" w14:paraId="45A26E13" w14:textId="77777777" w:rsidTr="004A5B59">
                        <w:trPr>
                          <w:jc w:val="center"/>
                        </w:trPr>
                        <w:tc>
                          <w:tcPr>
                            <w:tcW w:w="485" w:type="dxa"/>
                            <w:vAlign w:val="center"/>
                          </w:tcPr>
                          <w:p w14:paraId="04CB5765" w14:textId="77777777"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5302A4" w:rsidRPr="006D3967" w:rsidRDefault="005302A4"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5302A4" w:rsidRPr="006D3967" w14:paraId="3C133E73" w14:textId="77777777" w:rsidTr="004A5B59">
                        <w:trPr>
                          <w:jc w:val="center"/>
                        </w:trPr>
                        <w:tc>
                          <w:tcPr>
                            <w:tcW w:w="485" w:type="dxa"/>
                            <w:vAlign w:val="center"/>
                          </w:tcPr>
                          <w:p w14:paraId="0365B628" w14:textId="77777777"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5302A4" w:rsidRPr="006D3967" w14:paraId="2FCD8333" w14:textId="77777777" w:rsidTr="004A5B59">
                        <w:trPr>
                          <w:jc w:val="center"/>
                        </w:trPr>
                        <w:tc>
                          <w:tcPr>
                            <w:tcW w:w="485" w:type="dxa"/>
                            <w:vAlign w:val="center"/>
                          </w:tcPr>
                          <w:p w14:paraId="494F903A" w14:textId="77777777"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5302A4" w:rsidRPr="006D3967" w14:paraId="13104893" w14:textId="77777777" w:rsidTr="004A5B59">
                        <w:trPr>
                          <w:jc w:val="center"/>
                        </w:trPr>
                        <w:tc>
                          <w:tcPr>
                            <w:tcW w:w="485" w:type="dxa"/>
                            <w:vAlign w:val="center"/>
                          </w:tcPr>
                          <w:p w14:paraId="7A2F070D" w14:textId="6373433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5302A4" w:rsidRPr="006D3967" w14:paraId="40749DEC" w14:textId="77777777" w:rsidTr="004A5B59">
                        <w:trPr>
                          <w:jc w:val="center"/>
                        </w:trPr>
                        <w:tc>
                          <w:tcPr>
                            <w:tcW w:w="485" w:type="dxa"/>
                            <w:vAlign w:val="center"/>
                          </w:tcPr>
                          <w:p w14:paraId="72BCE5F3" w14:textId="6948CFD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5302A4" w:rsidRPr="006D3967" w14:paraId="2690DF86" w14:textId="77777777" w:rsidTr="004A5B59">
                        <w:trPr>
                          <w:jc w:val="center"/>
                        </w:trPr>
                        <w:tc>
                          <w:tcPr>
                            <w:tcW w:w="485" w:type="dxa"/>
                            <w:vAlign w:val="center"/>
                          </w:tcPr>
                          <w:p w14:paraId="54DB2D9E" w14:textId="2ED93F84"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5302A4" w:rsidRPr="006D3967" w14:paraId="0448FD34" w14:textId="77777777" w:rsidTr="004A5B59">
                        <w:trPr>
                          <w:jc w:val="center"/>
                        </w:trPr>
                        <w:tc>
                          <w:tcPr>
                            <w:tcW w:w="485" w:type="dxa"/>
                            <w:vAlign w:val="center"/>
                          </w:tcPr>
                          <w:p w14:paraId="1EDBF0EC" w14:textId="7821528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Pr>
                                <w:rFonts w:ascii="Times New Roman" w:hAnsi="Times New Roman" w:cs="Times New Roman"/>
                                <w:sz w:val="20"/>
                                <w:szCs w:val="20"/>
                              </w:rPr>
                              <w:t>3</w:t>
                            </w:r>
                          </w:p>
                        </w:tc>
                        <w:tc>
                          <w:tcPr>
                            <w:tcW w:w="2477" w:type="dxa"/>
                            <w:vAlign w:val="center"/>
                          </w:tcPr>
                          <w:p w14:paraId="776559A6" w14:textId="08643768"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5302A4" w:rsidRPr="006D3967" w14:paraId="4D281FC4" w14:textId="77777777" w:rsidTr="004A5B59">
                        <w:trPr>
                          <w:jc w:val="center"/>
                        </w:trPr>
                        <w:tc>
                          <w:tcPr>
                            <w:tcW w:w="485" w:type="dxa"/>
                            <w:vAlign w:val="center"/>
                          </w:tcPr>
                          <w:p w14:paraId="7F26784C" w14:textId="75ED37BB"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5302A4" w:rsidRPr="006D3967" w14:paraId="27100CFE" w14:textId="77777777" w:rsidTr="004A5B59">
                        <w:trPr>
                          <w:jc w:val="center"/>
                        </w:trPr>
                        <w:tc>
                          <w:tcPr>
                            <w:tcW w:w="485" w:type="dxa"/>
                            <w:vAlign w:val="center"/>
                          </w:tcPr>
                          <w:p w14:paraId="127E5F45" w14:textId="4DC77AC8"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5302A4" w:rsidRPr="006D3967" w14:paraId="3C72D1E0" w14:textId="77777777" w:rsidTr="004A5B59">
                        <w:trPr>
                          <w:jc w:val="center"/>
                        </w:trPr>
                        <w:tc>
                          <w:tcPr>
                            <w:tcW w:w="485" w:type="dxa"/>
                            <w:vAlign w:val="center"/>
                          </w:tcPr>
                          <w:p w14:paraId="34816C23" w14:textId="2FC7A21D"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5302A4" w:rsidRPr="006D3967" w14:paraId="7E4E9CD7" w14:textId="77777777" w:rsidTr="004A5B59">
                        <w:trPr>
                          <w:jc w:val="center"/>
                        </w:trPr>
                        <w:tc>
                          <w:tcPr>
                            <w:tcW w:w="485" w:type="dxa"/>
                            <w:vAlign w:val="center"/>
                          </w:tcPr>
                          <w:p w14:paraId="41B18812" w14:textId="4149DA1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5302A4" w:rsidRPr="006D3967" w:rsidRDefault="005302A4"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Pr>
                                <w:rFonts w:ascii="Times New Roman" w:hAnsi="Times New Roman" w:cs="Times New Roman"/>
                                <w:sz w:val="20"/>
                                <w:szCs w:val="20"/>
                              </w:rPr>
                              <w:t>4</w:t>
                            </w:r>
                          </w:p>
                        </w:tc>
                        <w:tc>
                          <w:tcPr>
                            <w:tcW w:w="2508" w:type="dxa"/>
                            <w:vAlign w:val="center"/>
                          </w:tcPr>
                          <w:p w14:paraId="67FD5FBC" w14:textId="135899DA"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5302A4" w:rsidRPr="006D3967" w14:paraId="572F505F" w14:textId="77777777" w:rsidTr="004A5B59">
                        <w:trPr>
                          <w:jc w:val="center"/>
                        </w:trPr>
                        <w:tc>
                          <w:tcPr>
                            <w:tcW w:w="485" w:type="dxa"/>
                            <w:vAlign w:val="center"/>
                          </w:tcPr>
                          <w:p w14:paraId="0E2F4CE7" w14:textId="72184A78"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Treptaj</w:t>
                            </w:r>
                          </w:p>
                        </w:tc>
                      </w:tr>
                      <w:tr w:rsidR="005302A4" w:rsidRPr="006D3967" w14:paraId="6A16F713" w14:textId="77777777" w:rsidTr="004A5B59">
                        <w:trPr>
                          <w:jc w:val="center"/>
                        </w:trPr>
                        <w:tc>
                          <w:tcPr>
                            <w:tcW w:w="485" w:type="dxa"/>
                            <w:vAlign w:val="center"/>
                          </w:tcPr>
                          <w:p w14:paraId="63E57097" w14:textId="451592E1"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46</w:t>
                            </w:r>
                          </w:p>
                        </w:tc>
                        <w:tc>
                          <w:tcPr>
                            <w:tcW w:w="2508" w:type="dxa"/>
                            <w:vAlign w:val="center"/>
                          </w:tcPr>
                          <w:p w14:paraId="33A8B43A" w14:textId="775CFC2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5302A4" w:rsidRPr="006D3967" w14:paraId="1E0C7A70" w14:textId="77777777" w:rsidTr="004A5B59">
                        <w:trPr>
                          <w:jc w:val="center"/>
                        </w:trPr>
                        <w:tc>
                          <w:tcPr>
                            <w:tcW w:w="485" w:type="dxa"/>
                            <w:vAlign w:val="center"/>
                          </w:tcPr>
                          <w:p w14:paraId="5CBB2E02" w14:textId="7BE03EDC"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5302A4" w:rsidRPr="006D3967" w:rsidRDefault="005302A4" w:rsidP="00712BE7">
                            <w:pPr>
                              <w:jc w:val="right"/>
                              <w:rPr>
                                <w:rFonts w:ascii="Times New Roman" w:hAnsi="Times New Roman" w:cs="Times New Roman"/>
                                <w:sz w:val="20"/>
                                <w:szCs w:val="20"/>
                              </w:rPr>
                            </w:pPr>
                          </w:p>
                        </w:tc>
                        <w:tc>
                          <w:tcPr>
                            <w:tcW w:w="2508" w:type="dxa"/>
                            <w:vAlign w:val="center"/>
                          </w:tcPr>
                          <w:p w14:paraId="0D1FF526" w14:textId="77777777" w:rsidR="005302A4" w:rsidRPr="006D3967" w:rsidRDefault="005302A4" w:rsidP="003E1497">
                            <w:pPr>
                              <w:jc w:val="center"/>
                              <w:rPr>
                                <w:rFonts w:ascii="Times New Roman" w:hAnsi="Times New Roman" w:cs="Times New Roman"/>
                                <w:sz w:val="20"/>
                                <w:szCs w:val="20"/>
                              </w:rPr>
                            </w:pPr>
                          </w:p>
                        </w:tc>
                      </w:tr>
                      <w:tr w:rsidR="005302A4" w:rsidRPr="006D3967" w14:paraId="332ED1C0" w14:textId="77777777" w:rsidTr="004A5B59">
                        <w:trPr>
                          <w:jc w:val="center"/>
                        </w:trPr>
                        <w:tc>
                          <w:tcPr>
                            <w:tcW w:w="485" w:type="dxa"/>
                            <w:vAlign w:val="center"/>
                          </w:tcPr>
                          <w:p w14:paraId="2FFD7DA1" w14:textId="5E4C1BE3"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5302A4" w:rsidRPr="006D3967" w:rsidRDefault="005302A4" w:rsidP="00712BE7">
                            <w:pPr>
                              <w:jc w:val="right"/>
                              <w:rPr>
                                <w:rFonts w:ascii="Times New Roman" w:hAnsi="Times New Roman" w:cs="Times New Roman"/>
                                <w:sz w:val="20"/>
                                <w:szCs w:val="20"/>
                              </w:rPr>
                            </w:pPr>
                          </w:p>
                        </w:tc>
                        <w:tc>
                          <w:tcPr>
                            <w:tcW w:w="2508" w:type="dxa"/>
                            <w:vAlign w:val="center"/>
                          </w:tcPr>
                          <w:p w14:paraId="207492C2" w14:textId="77777777" w:rsidR="005302A4" w:rsidRPr="006D3967" w:rsidRDefault="005302A4" w:rsidP="003E1497">
                            <w:pPr>
                              <w:jc w:val="center"/>
                              <w:rPr>
                                <w:rFonts w:ascii="Times New Roman" w:hAnsi="Times New Roman" w:cs="Times New Roman"/>
                                <w:sz w:val="20"/>
                                <w:szCs w:val="20"/>
                              </w:rPr>
                            </w:pPr>
                          </w:p>
                        </w:tc>
                      </w:tr>
                      <w:tr w:rsidR="005302A4" w:rsidRPr="006D3967" w14:paraId="46B925FD" w14:textId="77777777" w:rsidTr="004A5B59">
                        <w:trPr>
                          <w:jc w:val="center"/>
                        </w:trPr>
                        <w:tc>
                          <w:tcPr>
                            <w:tcW w:w="485" w:type="dxa"/>
                            <w:vAlign w:val="center"/>
                          </w:tcPr>
                          <w:p w14:paraId="5EFB1A94" w14:textId="52864FAF"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5302A4" w:rsidRPr="006D3967" w:rsidRDefault="005302A4"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5302A4" w:rsidRPr="006D3967" w:rsidRDefault="005302A4"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5302A4" w:rsidRPr="006D3967" w:rsidRDefault="005302A4" w:rsidP="00712BE7">
                            <w:pPr>
                              <w:jc w:val="right"/>
                              <w:rPr>
                                <w:rFonts w:ascii="Times New Roman" w:hAnsi="Times New Roman" w:cs="Times New Roman"/>
                                <w:sz w:val="20"/>
                                <w:szCs w:val="20"/>
                              </w:rPr>
                            </w:pPr>
                          </w:p>
                        </w:tc>
                        <w:tc>
                          <w:tcPr>
                            <w:tcW w:w="2508" w:type="dxa"/>
                            <w:vAlign w:val="center"/>
                          </w:tcPr>
                          <w:p w14:paraId="059881D3" w14:textId="77777777" w:rsidR="005302A4" w:rsidRPr="006D3967" w:rsidRDefault="005302A4" w:rsidP="007A23B0">
                            <w:pPr>
                              <w:keepNext/>
                              <w:jc w:val="center"/>
                              <w:rPr>
                                <w:rFonts w:ascii="Times New Roman" w:hAnsi="Times New Roman" w:cs="Times New Roman"/>
                                <w:sz w:val="20"/>
                                <w:szCs w:val="20"/>
                              </w:rPr>
                            </w:pPr>
                          </w:p>
                        </w:tc>
                      </w:tr>
                    </w:tbl>
                    <w:p w14:paraId="515CE8B8" w14:textId="481560CD" w:rsidR="005302A4" w:rsidRDefault="005302A4" w:rsidP="007A23B0">
                      <w:pPr>
                        <w:pStyle w:val="Caption"/>
                        <w:jc w:val="center"/>
                      </w:pPr>
                      <w:r>
                        <w:t>Tablica 2.1</w:t>
                      </w:r>
                      <w:r w:rsidR="00CB0C29">
                        <w:t>. O</w:t>
                      </w:r>
                      <w:r>
                        <w:t>snovni AU kodovi, [X9]</w:t>
                      </w:r>
                    </w:p>
                    <w:p w14:paraId="175780FD" w14:textId="77777777" w:rsidR="005302A4" w:rsidRPr="006D3967" w:rsidRDefault="005302A4" w:rsidP="00FB562E">
                      <w:pPr>
                        <w:rPr>
                          <w:rFonts w:ascii="Times New Roman" w:hAnsi="Times New Roman" w:cs="Times New Roman"/>
                          <w:sz w:val="20"/>
                          <w:szCs w:val="20"/>
                        </w:rPr>
                      </w:pPr>
                    </w:p>
                  </w:txbxContent>
                </v:textbox>
                <w10:wrap type="topAndBottom" anchorx="margin"/>
              </v:shape>
            </w:pict>
          </mc:Fallback>
        </mc:AlternateContent>
      </w:r>
      <w:r w:rsidR="00AE7C36">
        <w:tab/>
      </w:r>
    </w:p>
    <w:p w14:paraId="12F22A32" w14:textId="0C12BC0F" w:rsidR="000E4A68" w:rsidRDefault="000E4A68" w:rsidP="000E4A68">
      <w:pPr>
        <w:pStyle w:val="Tijelo"/>
      </w:pPr>
      <w:r>
        <w:rPr>
          <w:noProof/>
          <w:lang w:val="hr-BA" w:eastAsia="hr-BA"/>
        </w:rPr>
        <mc:AlternateContent>
          <mc:Choice Requires="wps">
            <w:drawing>
              <wp:anchor distT="45720" distB="45720" distL="114300" distR="114300" simplePos="0" relativeHeight="251663360" behindDoc="0" locked="0" layoutInCell="1" allowOverlap="1" wp14:anchorId="45C54AEA" wp14:editId="1A770A24">
                <wp:simplePos x="0" y="0"/>
                <wp:positionH relativeFrom="margin">
                  <wp:posOffset>-1270</wp:posOffset>
                </wp:positionH>
                <wp:positionV relativeFrom="paragraph">
                  <wp:posOffset>3398520</wp:posOffset>
                </wp:positionV>
                <wp:extent cx="5928360" cy="1546860"/>
                <wp:effectExtent l="0" t="0" r="15240" b="1524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54686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1540"/>
                              <w:gridCol w:w="2639"/>
                            </w:tblGrid>
                            <w:tr w:rsidR="005302A4" w14:paraId="7CDC6CBE" w14:textId="77777777" w:rsidTr="007E4410">
                              <w:trPr>
                                <w:jc w:val="center"/>
                              </w:trPr>
                              <w:tc>
                                <w:tcPr>
                                  <w:tcW w:w="1540" w:type="dxa"/>
                                  <w:vAlign w:val="center"/>
                                </w:tcPr>
                                <w:p w14:paraId="215C5BC3" w14:textId="3FD9EB7C" w:rsidR="005302A4" w:rsidRPr="007E4410" w:rsidRDefault="005302A4"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5302A4" w:rsidRPr="007E4410" w:rsidRDefault="005302A4"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5302A4" w14:paraId="770ED868" w14:textId="77777777" w:rsidTr="007E4410">
                              <w:trPr>
                                <w:jc w:val="center"/>
                              </w:trPr>
                              <w:tc>
                                <w:tcPr>
                                  <w:tcW w:w="1540" w:type="dxa"/>
                                  <w:vAlign w:val="center"/>
                                </w:tcPr>
                                <w:p w14:paraId="2F44B5D4" w14:textId="2E524A20"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Sreća</w:t>
                                  </w:r>
                                </w:p>
                              </w:tc>
                              <w:tc>
                                <w:tcPr>
                                  <w:tcW w:w="2639" w:type="dxa"/>
                                  <w:vAlign w:val="center"/>
                                </w:tcPr>
                                <w:p w14:paraId="7A0042C7" w14:textId="259B7B2A"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5302A4" w14:paraId="22DCF5F9" w14:textId="77777777" w:rsidTr="007E4410">
                              <w:trPr>
                                <w:jc w:val="center"/>
                              </w:trPr>
                              <w:tc>
                                <w:tcPr>
                                  <w:tcW w:w="1540" w:type="dxa"/>
                                  <w:vAlign w:val="center"/>
                                </w:tcPr>
                                <w:p w14:paraId="0F910166" w14:textId="25F27EED"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5302A4" w14:paraId="4DB7E663" w14:textId="77777777" w:rsidTr="007E4410">
                              <w:trPr>
                                <w:jc w:val="center"/>
                              </w:trPr>
                              <w:tc>
                                <w:tcPr>
                                  <w:tcW w:w="1540" w:type="dxa"/>
                                  <w:vAlign w:val="center"/>
                                </w:tcPr>
                                <w:p w14:paraId="11D5295A" w14:textId="62FC00A5"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5302A4" w14:paraId="4AC60ECC" w14:textId="77777777" w:rsidTr="007E4410">
                              <w:trPr>
                                <w:jc w:val="center"/>
                              </w:trPr>
                              <w:tc>
                                <w:tcPr>
                                  <w:tcW w:w="1540" w:type="dxa"/>
                                  <w:vAlign w:val="center"/>
                                </w:tcPr>
                                <w:p w14:paraId="230E4ED1" w14:textId="26BCB695"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5302A4" w14:paraId="499FC87A" w14:textId="77777777" w:rsidTr="007E4410">
                              <w:trPr>
                                <w:jc w:val="center"/>
                              </w:trPr>
                              <w:tc>
                                <w:tcPr>
                                  <w:tcW w:w="1540" w:type="dxa"/>
                                  <w:vAlign w:val="center"/>
                                </w:tcPr>
                                <w:p w14:paraId="2B327EA7" w14:textId="32C0A257"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Ljutnja</w:t>
                                  </w:r>
                                </w:p>
                              </w:tc>
                              <w:tc>
                                <w:tcPr>
                                  <w:tcW w:w="2639" w:type="dxa"/>
                                  <w:vAlign w:val="center"/>
                                </w:tcPr>
                                <w:p w14:paraId="4B319EA4" w14:textId="65686338"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5302A4" w14:paraId="07233717" w14:textId="77777777" w:rsidTr="007E4410">
                              <w:trPr>
                                <w:jc w:val="center"/>
                              </w:trPr>
                              <w:tc>
                                <w:tcPr>
                                  <w:tcW w:w="1540" w:type="dxa"/>
                                  <w:vAlign w:val="center"/>
                                </w:tcPr>
                                <w:p w14:paraId="11DAD46D" w14:textId="2320B80D"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5302A4" w14:paraId="20F70725" w14:textId="77777777" w:rsidTr="007E4410">
                              <w:trPr>
                                <w:jc w:val="center"/>
                              </w:trPr>
                              <w:tc>
                                <w:tcPr>
                                  <w:tcW w:w="1540" w:type="dxa"/>
                                  <w:vAlign w:val="center"/>
                                </w:tcPr>
                                <w:p w14:paraId="6D05222D" w14:textId="24A6AD42"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5302A4" w:rsidRDefault="005302A4"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532666BB" w:rsidR="005302A4" w:rsidRDefault="005302A4" w:rsidP="007E4410">
                            <w:pPr>
                              <w:pStyle w:val="Caption"/>
                              <w:jc w:val="center"/>
                            </w:pPr>
                            <w:r>
                              <w:t>Tablica 2.2</w:t>
                            </w:r>
                            <w:r w:rsidR="00CB0C29">
                              <w:t>. G</w:t>
                            </w:r>
                            <w:r>
                              <w:t>rupa AU koje otkrivaju određene emocije, [X9]</w:t>
                            </w:r>
                          </w:p>
                          <w:p w14:paraId="060DC53B" w14:textId="77777777" w:rsidR="005302A4" w:rsidRPr="006D3967" w:rsidRDefault="005302A4" w:rsidP="000E4A68">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54AEA" id="_x0000_s1028" type="#_x0000_t202" style="position:absolute;left:0;text-align:left;margin-left:-.1pt;margin-top:267.6pt;width:466.8pt;height:121.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">
                <v:textbox>
                  <w:txbxContent>
                    <w:tbl>
                      <w:tblPr>
                        <w:tblStyle w:val="TableGrid"/>
                        <w:tblW w:w="0" w:type="auto"/>
                        <w:jc w:val="center"/>
                        <w:tblLook w:val="04A0" w:firstRow="1" w:lastRow="0" w:firstColumn="1" w:lastColumn="0" w:noHBand="0" w:noVBand="1"/>
                      </w:tblPr>
                      <w:tblGrid>
                        <w:gridCol w:w="1540"/>
                        <w:gridCol w:w="2639"/>
                      </w:tblGrid>
                      <w:tr w:rsidR="005302A4" w14:paraId="7CDC6CBE" w14:textId="77777777" w:rsidTr="007E4410">
                        <w:trPr>
                          <w:jc w:val="center"/>
                        </w:trPr>
                        <w:tc>
                          <w:tcPr>
                            <w:tcW w:w="1540" w:type="dxa"/>
                            <w:vAlign w:val="center"/>
                          </w:tcPr>
                          <w:p w14:paraId="215C5BC3" w14:textId="3FD9EB7C" w:rsidR="005302A4" w:rsidRPr="007E4410" w:rsidRDefault="005302A4"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5302A4" w:rsidRPr="007E4410" w:rsidRDefault="005302A4"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5302A4" w14:paraId="770ED868" w14:textId="77777777" w:rsidTr="007E4410">
                        <w:trPr>
                          <w:jc w:val="center"/>
                        </w:trPr>
                        <w:tc>
                          <w:tcPr>
                            <w:tcW w:w="1540" w:type="dxa"/>
                            <w:vAlign w:val="center"/>
                          </w:tcPr>
                          <w:p w14:paraId="2F44B5D4" w14:textId="2E524A20"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Sreća</w:t>
                            </w:r>
                          </w:p>
                        </w:tc>
                        <w:tc>
                          <w:tcPr>
                            <w:tcW w:w="2639" w:type="dxa"/>
                            <w:vAlign w:val="center"/>
                          </w:tcPr>
                          <w:p w14:paraId="7A0042C7" w14:textId="259B7B2A"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5302A4" w14:paraId="22DCF5F9" w14:textId="77777777" w:rsidTr="007E4410">
                        <w:trPr>
                          <w:jc w:val="center"/>
                        </w:trPr>
                        <w:tc>
                          <w:tcPr>
                            <w:tcW w:w="1540" w:type="dxa"/>
                            <w:vAlign w:val="center"/>
                          </w:tcPr>
                          <w:p w14:paraId="0F910166" w14:textId="25F27EED"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5302A4" w14:paraId="4DB7E663" w14:textId="77777777" w:rsidTr="007E4410">
                        <w:trPr>
                          <w:jc w:val="center"/>
                        </w:trPr>
                        <w:tc>
                          <w:tcPr>
                            <w:tcW w:w="1540" w:type="dxa"/>
                            <w:vAlign w:val="center"/>
                          </w:tcPr>
                          <w:p w14:paraId="11D5295A" w14:textId="62FC00A5"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5302A4" w14:paraId="4AC60ECC" w14:textId="77777777" w:rsidTr="007E4410">
                        <w:trPr>
                          <w:jc w:val="center"/>
                        </w:trPr>
                        <w:tc>
                          <w:tcPr>
                            <w:tcW w:w="1540" w:type="dxa"/>
                            <w:vAlign w:val="center"/>
                          </w:tcPr>
                          <w:p w14:paraId="230E4ED1" w14:textId="26BCB695"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5302A4" w14:paraId="499FC87A" w14:textId="77777777" w:rsidTr="007E4410">
                        <w:trPr>
                          <w:jc w:val="center"/>
                        </w:trPr>
                        <w:tc>
                          <w:tcPr>
                            <w:tcW w:w="1540" w:type="dxa"/>
                            <w:vAlign w:val="center"/>
                          </w:tcPr>
                          <w:p w14:paraId="2B327EA7" w14:textId="32C0A257"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Ljutnja</w:t>
                            </w:r>
                          </w:p>
                        </w:tc>
                        <w:tc>
                          <w:tcPr>
                            <w:tcW w:w="2639" w:type="dxa"/>
                            <w:vAlign w:val="center"/>
                          </w:tcPr>
                          <w:p w14:paraId="4B319EA4" w14:textId="65686338"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5302A4" w14:paraId="07233717" w14:textId="77777777" w:rsidTr="007E4410">
                        <w:trPr>
                          <w:jc w:val="center"/>
                        </w:trPr>
                        <w:tc>
                          <w:tcPr>
                            <w:tcW w:w="1540" w:type="dxa"/>
                            <w:vAlign w:val="center"/>
                          </w:tcPr>
                          <w:p w14:paraId="11DAD46D" w14:textId="2320B80D"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5302A4" w14:paraId="20F70725" w14:textId="77777777" w:rsidTr="007E4410">
                        <w:trPr>
                          <w:jc w:val="center"/>
                        </w:trPr>
                        <w:tc>
                          <w:tcPr>
                            <w:tcW w:w="1540" w:type="dxa"/>
                            <w:vAlign w:val="center"/>
                          </w:tcPr>
                          <w:p w14:paraId="6D05222D" w14:textId="24A6AD42" w:rsidR="005302A4" w:rsidRDefault="005302A4"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5302A4" w:rsidRDefault="005302A4"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532666BB" w:rsidR="005302A4" w:rsidRDefault="005302A4" w:rsidP="007E4410">
                      <w:pPr>
                        <w:pStyle w:val="Caption"/>
                        <w:jc w:val="center"/>
                      </w:pPr>
                      <w:r>
                        <w:t>Tablica 2.2</w:t>
                      </w:r>
                      <w:r w:rsidR="00CB0C29">
                        <w:t>. G</w:t>
                      </w:r>
                      <w:r>
                        <w:t>rupa AU koje otkrivaju određene emocije, [X9]</w:t>
                      </w:r>
                    </w:p>
                    <w:p w14:paraId="060DC53B" w14:textId="77777777" w:rsidR="005302A4" w:rsidRPr="006D3967" w:rsidRDefault="005302A4" w:rsidP="000E4A68">
                      <w:pPr>
                        <w:rPr>
                          <w:rFonts w:ascii="Times New Roman" w:hAnsi="Times New Roman" w:cs="Times New Roman"/>
                          <w:sz w:val="20"/>
                          <w:szCs w:val="20"/>
                        </w:rPr>
                      </w:pPr>
                    </w:p>
                  </w:txbxContent>
                </v:textbox>
                <w10:wrap type="topAndBottom" anchorx="margin"/>
              </v:shape>
            </w:pict>
          </mc:Fallback>
        </mc:AlternateContent>
      </w:r>
    </w:p>
    <w:p w14:paraId="2A28E92D" w14:textId="42E24DA2" w:rsidR="00AD64EB" w:rsidRDefault="00912BFA" w:rsidP="000E4A68">
      <w:pPr>
        <w:pStyle w:val="Tijelo"/>
      </w:pPr>
      <w:r>
        <w:t xml:space="preserve">Osim izraza lica, jako veliku ulogu u prepoznavanju emocija ima </w:t>
      </w:r>
      <w:r w:rsidR="004B45C4">
        <w:t>način govora. Govor je osnovna vrsta međuljudske komunikacije. Osim poruke, važno je promatrati kako je poruka izgovorena</w:t>
      </w:r>
      <w:r w:rsidR="00D632F0">
        <w:t xml:space="preserve"> to jest semantiku</w:t>
      </w:r>
      <w:r w:rsidR="004B45C4">
        <w:t xml:space="preserve">. Često način na koji je poruka izrečena može promijeniti njeno značenje. </w:t>
      </w:r>
      <w:r w:rsidR="00D632F0">
        <w:t>Visina tona, energija, brzina govora, podrhtavanje i slične informacije mogu pružiti jako dobru informaciju o trenutnoj emociji govornika [X8]. Usporenje u brzini govora, smanjen ton i energija te zijevanje odaje da se radi o dosadi dok povećanje u brzini govora i pojačana visina može označavati sreću.</w:t>
      </w:r>
      <w:r w:rsidR="00D12594">
        <w:t xml:space="preserve"> No</w:t>
      </w:r>
      <w:r w:rsidR="00AD64EB">
        <w:t>vija istraživanja uključuju kombinaciju akustičnih podataka sa izrečenim riječima te time povećavaju preciznost [X8].</w:t>
      </w:r>
    </w:p>
    <w:p w14:paraId="0B39EA89" w14:textId="78BCE03F" w:rsidR="00D844D7" w:rsidRDefault="00C52BC4" w:rsidP="00C52BC4">
      <w:pPr>
        <w:pStyle w:val="Naslovpotpoglavlja"/>
      </w:pPr>
      <w:bookmarkStart w:id="7" w:name="_Toc478939184"/>
      <w:r>
        <w:t>Klasifikacija</w:t>
      </w:r>
      <w:bookmarkEnd w:id="7"/>
    </w:p>
    <w:p w14:paraId="43EE1838" w14:textId="47240608" w:rsidR="00110B3A" w:rsidRDefault="00110B3A" w:rsidP="00AB279C">
      <w:pPr>
        <w:pStyle w:val="Tijelo"/>
      </w:pPr>
      <w:r>
        <w:t>Klasifikacija je znanstvena disciplina koja za zadatak ima razvrstavanje objekata u klase [7, str. 1]. Kako b</w:t>
      </w:r>
      <w:r w:rsidR="005302A4">
        <w:t>i se objekt mogao klasificirati</w:t>
      </w:r>
      <w:r>
        <w:t xml:space="preserve"> potrebno je predstaviti ga sa određenim podatcima koji ga vjerodostojno opisuju. Ti podatci se još nazivaju i značajke (engl. </w:t>
      </w:r>
      <w:proofErr w:type="spellStart"/>
      <w:r w:rsidRPr="00110B3A">
        <w:rPr>
          <w:i/>
        </w:rPr>
        <w:t>Features</w:t>
      </w:r>
      <w:proofErr w:type="spellEnd"/>
      <w:r>
        <w:t xml:space="preserve">) [7]. Značajke se </w:t>
      </w:r>
      <w:r>
        <w:lastRenderedPageBreak/>
        <w:t>dobivaju pomoću različitih operacija nad podatcima</w:t>
      </w:r>
      <w:r w:rsidR="005302A4">
        <w:t xml:space="preserve">. Primjer jedne takve značajke </w:t>
      </w:r>
      <w:r w:rsidR="007C2CB5">
        <w:t>je</w:t>
      </w:r>
      <w:r w:rsidR="005302A4">
        <w:t xml:space="preserve"> srednja vrijednost dobivena iz nekog objekta</w:t>
      </w:r>
      <w:r>
        <w:t>.</w:t>
      </w:r>
      <w:r w:rsidR="005302A4">
        <w:t xml:space="preserve"> Iz razloga što jedna značajka ne može vjerodostojno predstavljati neki objekt, bar</w:t>
      </w:r>
      <w:r w:rsidR="007C2CB5">
        <w:t>em</w:t>
      </w:r>
      <w:r w:rsidR="005302A4">
        <w:t xml:space="preserve"> ne u većini slučajeva, koristi se više značajki.</w:t>
      </w:r>
      <w:r>
        <w:t xml:space="preserve"> Skup značajki koji opisuju jedan objekt naziva se vektor značajki (engl. </w:t>
      </w:r>
      <w:proofErr w:type="spellStart"/>
      <w:r w:rsidRPr="00110B3A">
        <w:rPr>
          <w:i/>
        </w:rPr>
        <w:t>Features</w:t>
      </w:r>
      <w:proofErr w:type="spellEnd"/>
      <w:r>
        <w:t xml:space="preserve"> </w:t>
      </w:r>
      <w:proofErr w:type="spellStart"/>
      <w:r w:rsidRPr="00110B3A">
        <w:rPr>
          <w:i/>
        </w:rPr>
        <w:t>vector</w:t>
      </w:r>
      <w:proofErr w:type="spellEnd"/>
      <w:r>
        <w:t>)</w:t>
      </w:r>
      <w:r w:rsidR="005302A4">
        <w:t xml:space="preserve"> [7]</w:t>
      </w:r>
      <w:r>
        <w:t>.</w:t>
      </w:r>
      <w:r w:rsidR="005302A4">
        <w:t xml:space="preserve"> Više vektora značajki čini jedan skup podataka sa kojim se onda može raditi. Takav jedan skup se naziva i trening skup. Algoritmi koji koriste trening skup radi izgradnje modela te pomoću njega mogu odrediti klasu nepoznatog </w:t>
      </w:r>
      <w:r w:rsidR="002D348D">
        <w:t xml:space="preserve">objekta se nazivaju klasifikatori (engl. </w:t>
      </w:r>
      <w:proofErr w:type="spellStart"/>
      <w:r w:rsidR="002D348D" w:rsidRPr="002D348D">
        <w:rPr>
          <w:i/>
        </w:rPr>
        <w:t>Classifiers</w:t>
      </w:r>
      <w:proofErr w:type="spellEnd"/>
      <w:r w:rsidR="002D348D">
        <w:t xml:space="preserve">) [7]. Preciznost klasifikacije ne ovisi samo o klasifikatoru nego i o kvaliteti i broju značajki. </w:t>
      </w:r>
    </w:p>
    <w:p w14:paraId="64306674" w14:textId="4E1C6D34" w:rsidR="00316C7C" w:rsidRDefault="00316C7C" w:rsidP="00316C7C">
      <w:pPr>
        <w:pStyle w:val="Naslovpotpoglavlja"/>
      </w:pPr>
      <w:bookmarkStart w:id="8" w:name="_Toc478939185"/>
      <w:r>
        <w:t>Postupci dohvaćanja značajki</w:t>
      </w:r>
      <w:bookmarkEnd w:id="8"/>
    </w:p>
    <w:p w14:paraId="339653E9" w14:textId="59185DEB" w:rsidR="00316C7C" w:rsidRDefault="007C2CB5" w:rsidP="00316C7C">
      <w:pPr>
        <w:pStyle w:val="Tijelo"/>
      </w:pPr>
      <w:r>
        <w:t>Kao što je prethodno spomenuto, značajke imaju jako veliku važnost prilikom klasifikacije i vrlo je bitno da značajke kvalitetno predstavljaju podatke ukoliko se želi postići precizna klasifikacija. Jedna značajka može biti jako dobra za jednu vrstu problema dok za drugo ne baš toliko i iz toga razloga su razvijeni brojni algoritmi koji služe da dobivanje značajki iz podataka.</w:t>
      </w:r>
    </w:p>
    <w:p w14:paraId="2CA88C3A" w14:textId="3CE31DA4" w:rsidR="007C2CB5" w:rsidRDefault="007C2CB5" w:rsidP="007C2CB5">
      <w:pPr>
        <w:pStyle w:val="Podpoglavlje2"/>
      </w:pPr>
      <w:bookmarkStart w:id="9" w:name="_Toc478939186"/>
      <w:r>
        <w:t>Histogram</w:t>
      </w:r>
      <w:bookmarkEnd w:id="9"/>
    </w:p>
    <w:p w14:paraId="5652ADD1" w14:textId="067FEF12" w:rsidR="007C2CB5" w:rsidRDefault="005C4011" w:rsidP="007C2CB5">
      <w:pPr>
        <w:pStyle w:val="Tijelo"/>
      </w:pPr>
      <w:r>
        <w:t xml:space="preserve">Histogram je metoda grafičkog prikaza podataka koji pokazuje broj pojavljivanja vrijednosti u određenom objektu [X10]. Ako bi se za neku sliku veličine 100x100 koristio </w:t>
      </w:r>
      <w:proofErr w:type="spellStart"/>
      <w:r>
        <w:t>histogram</w:t>
      </w:r>
      <w:proofErr w:type="spellEnd"/>
      <w:r>
        <w:t xml:space="preserve">, tada bi za svaku moguću vrijednost piksela (0-255) bio dobiven jedan broj koji predstavlja broj pojavljivanja tog piksela u slici. Na taj način bi se dimenzionalnost vektora značajki smanjila sa 10000 na samo 255. </w:t>
      </w:r>
      <w:r w:rsidR="004111A0">
        <w:t xml:space="preserve">Primjer </w:t>
      </w:r>
      <w:proofErr w:type="spellStart"/>
      <w:r w:rsidR="004111A0">
        <w:t>histograma</w:t>
      </w:r>
      <w:proofErr w:type="spellEnd"/>
      <w:r w:rsidR="004111A0">
        <w:t xml:space="preserve"> za sliku je prikazan na slici 2.2</w:t>
      </w:r>
      <w:r w:rsidR="00E3238D">
        <w:t xml:space="preserve"> gdje se na lijevoj strani vidi slika, a na desnoj broj pojavljivanja piksela.</w:t>
      </w:r>
    </w:p>
    <w:p w14:paraId="62F324F3" w14:textId="2C23CB61" w:rsidR="0085703C" w:rsidRDefault="004111A0" w:rsidP="007C2CB5">
      <w:pPr>
        <w:pStyle w:val="Tijelo"/>
      </w:pPr>
      <w:r w:rsidRPr="00937C55">
        <w:rPr>
          <w:rFonts w:cs="Times New Roman"/>
          <w:noProof/>
          <w:lang w:val="hr-BA" w:eastAsia="hr-BA"/>
        </w:rPr>
        <mc:AlternateContent>
          <mc:Choice Requires="wps">
            <w:drawing>
              <wp:anchor distT="45720" distB="45720" distL="114300" distR="114300" simplePos="0" relativeHeight="251665408" behindDoc="0" locked="0" layoutInCell="1" allowOverlap="0" wp14:anchorId="48224DAA" wp14:editId="31F057C1">
                <wp:simplePos x="0" y="0"/>
                <wp:positionH relativeFrom="margin">
                  <wp:posOffset>524510</wp:posOffset>
                </wp:positionH>
                <wp:positionV relativeFrom="paragraph">
                  <wp:posOffset>410210</wp:posOffset>
                </wp:positionV>
                <wp:extent cx="5044440" cy="1844040"/>
                <wp:effectExtent l="0" t="0" r="22860" b="2286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4440" cy="1844040"/>
                        </a:xfrm>
                        <a:prstGeom prst="rect">
                          <a:avLst/>
                        </a:prstGeom>
                        <a:solidFill>
                          <a:srgbClr val="FFFFFF"/>
                        </a:solidFill>
                        <a:ln w="9525">
                          <a:solidFill>
                            <a:srgbClr val="000000"/>
                          </a:solidFill>
                          <a:miter lim="800000"/>
                          <a:headEnd/>
                          <a:tailEnd/>
                        </a:ln>
                      </wps:spPr>
                      <wps:txbx>
                        <w:txbxContent>
                          <w:p w14:paraId="64BDD56A" w14:textId="77777777" w:rsidR="004111A0" w:rsidRDefault="004111A0" w:rsidP="004111A0">
                            <w:pPr>
                              <w:keepNext/>
                              <w:spacing w:after="0"/>
                              <w:jc w:val="center"/>
                            </w:pPr>
                            <w:r>
                              <w:rPr>
                                <w:noProof/>
                                <w:lang w:val="hr-BA" w:eastAsia="hr-BA"/>
                              </w:rPr>
                              <w:drawing>
                                <wp:inline distT="0" distB="0" distL="0" distR="0" wp14:anchorId="72C414E1" wp14:editId="33CF5BF4">
                                  <wp:extent cx="3489960" cy="154271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9">
                                            <a:extLst>
                                              <a:ext uri="{28A0092B-C50C-407E-A947-70E740481C1C}">
                                                <a14:useLocalDpi xmlns:a14="http://schemas.microsoft.com/office/drawing/2010/main" val="0"/>
                                              </a:ext>
                                            </a:extLst>
                                          </a:blip>
                                          <a:stretch>
                                            <a:fillRect/>
                                          </a:stretch>
                                        </pic:blipFill>
                                        <pic:spPr>
                                          <a:xfrm>
                                            <a:off x="0" y="0"/>
                                            <a:ext cx="3508785" cy="1551035"/>
                                          </a:xfrm>
                                          <a:prstGeom prst="rect">
                                            <a:avLst/>
                                          </a:prstGeom>
                                        </pic:spPr>
                                      </pic:pic>
                                    </a:graphicData>
                                  </a:graphic>
                                </wp:inline>
                              </w:drawing>
                            </w:r>
                          </w:p>
                          <w:p w14:paraId="61B122BD" w14:textId="06957A84" w:rsidR="004111A0" w:rsidRDefault="004111A0" w:rsidP="004111A0">
                            <w:pPr>
                              <w:pStyle w:val="Caption"/>
                              <w:spacing w:after="0"/>
                              <w:jc w:val="center"/>
                            </w:pPr>
                            <w:r>
                              <w:t xml:space="preserve">Slika </w:t>
                            </w:r>
                            <w:r>
                              <w:t>2.2</w:t>
                            </w:r>
                            <w:r w:rsidR="00CB0C29">
                              <w:t xml:space="preserve">. </w:t>
                            </w:r>
                            <w:r>
                              <w:t>Histogram</w:t>
                            </w:r>
                            <w:r w:rsidR="00E3238D">
                              <w:t xml:space="preserve"> slike</w:t>
                            </w:r>
                          </w:p>
                          <w:p w14:paraId="638EA7B1" w14:textId="77777777" w:rsidR="004111A0" w:rsidRDefault="004111A0" w:rsidP="004111A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24DAA" id="_x0000_s1029" type="#_x0000_t202" style="position:absolute;left:0;text-align:left;margin-left:41.3pt;margin-top:32.3pt;width:397.2pt;height:145.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" o:allowoverlap="f">
                <v:textbox>
                  <w:txbxContent>
                    <w:p w14:paraId="64BDD56A" w14:textId="77777777" w:rsidR="004111A0" w:rsidRDefault="004111A0" w:rsidP="004111A0">
                      <w:pPr>
                        <w:keepNext/>
                        <w:spacing w:after="0"/>
                        <w:jc w:val="center"/>
                      </w:pPr>
                      <w:r>
                        <w:rPr>
                          <w:noProof/>
                          <w:lang w:val="hr-BA" w:eastAsia="hr-BA"/>
                        </w:rPr>
                        <w:drawing>
                          <wp:inline distT="0" distB="0" distL="0" distR="0" wp14:anchorId="72C414E1" wp14:editId="33CF5BF4">
                            <wp:extent cx="3489960" cy="154271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9">
                                      <a:extLst>
                                        <a:ext uri="{28A0092B-C50C-407E-A947-70E740481C1C}">
                                          <a14:useLocalDpi xmlns:a14="http://schemas.microsoft.com/office/drawing/2010/main" val="0"/>
                                        </a:ext>
                                      </a:extLst>
                                    </a:blip>
                                    <a:stretch>
                                      <a:fillRect/>
                                    </a:stretch>
                                  </pic:blipFill>
                                  <pic:spPr>
                                    <a:xfrm>
                                      <a:off x="0" y="0"/>
                                      <a:ext cx="3508785" cy="1551035"/>
                                    </a:xfrm>
                                    <a:prstGeom prst="rect">
                                      <a:avLst/>
                                    </a:prstGeom>
                                  </pic:spPr>
                                </pic:pic>
                              </a:graphicData>
                            </a:graphic>
                          </wp:inline>
                        </w:drawing>
                      </w:r>
                    </w:p>
                    <w:p w14:paraId="61B122BD" w14:textId="06957A84" w:rsidR="004111A0" w:rsidRDefault="004111A0" w:rsidP="004111A0">
                      <w:pPr>
                        <w:pStyle w:val="Caption"/>
                        <w:spacing w:after="0"/>
                        <w:jc w:val="center"/>
                      </w:pPr>
                      <w:r>
                        <w:t xml:space="preserve">Slika </w:t>
                      </w:r>
                      <w:r>
                        <w:t>2.2</w:t>
                      </w:r>
                      <w:r w:rsidR="00CB0C29">
                        <w:t xml:space="preserve">. </w:t>
                      </w:r>
                      <w:r>
                        <w:t>Histogram</w:t>
                      </w:r>
                      <w:r w:rsidR="00E3238D">
                        <w:t xml:space="preserve"> slike</w:t>
                      </w:r>
                    </w:p>
                    <w:p w14:paraId="638EA7B1" w14:textId="77777777" w:rsidR="004111A0" w:rsidRDefault="004111A0" w:rsidP="004111A0">
                      <w:pPr>
                        <w:keepNext/>
                        <w:spacing w:after="0"/>
                        <w:jc w:val="center"/>
                      </w:pPr>
                    </w:p>
                  </w:txbxContent>
                </v:textbox>
                <w10:wrap type="topAndBottom" anchorx="margin"/>
              </v:shape>
            </w:pict>
          </mc:Fallback>
        </mc:AlternateContent>
      </w:r>
    </w:p>
    <w:p w14:paraId="31F01ABF" w14:textId="4B35CC59" w:rsidR="0085703C" w:rsidRDefault="0085703C" w:rsidP="0085703C">
      <w:pPr>
        <w:pStyle w:val="Podpoglavlje2"/>
      </w:pPr>
      <w:bookmarkStart w:id="10" w:name="_Toc478939187"/>
      <w:r>
        <w:lastRenderedPageBreak/>
        <w:t>Lokalni binarni uzorci</w:t>
      </w:r>
      <w:bookmarkEnd w:id="10"/>
    </w:p>
    <w:p w14:paraId="4BB3C913" w14:textId="3E8B9FBE" w:rsidR="0085703C" w:rsidRPr="0085703C" w:rsidRDefault="0085703C" w:rsidP="0085703C">
      <w:pPr>
        <w:pStyle w:val="Tijelo"/>
      </w:pPr>
      <w:r>
        <w:t xml:space="preserve">Lokalni binarni uzorci (engl. </w:t>
      </w:r>
      <w:proofErr w:type="spellStart"/>
      <w:r>
        <w:t>Local</w:t>
      </w:r>
      <w:proofErr w:type="spellEnd"/>
      <w:r>
        <w:t xml:space="preserve"> </w:t>
      </w:r>
      <w:proofErr w:type="spellStart"/>
      <w:r>
        <w:t>Binary</w:t>
      </w:r>
      <w:proofErr w:type="spellEnd"/>
      <w:r>
        <w:t xml:space="preserve"> </w:t>
      </w:r>
      <w:proofErr w:type="spellStart"/>
      <w:r>
        <w:t>Pattern</w:t>
      </w:r>
      <w:proofErr w:type="spellEnd"/>
      <w:r>
        <w:t>, LBP) je konkurentna metoda koja se koristi prilikom analize lica, tekstura, pokreta [X11]</w:t>
      </w:r>
      <w:r w:rsidR="00B22B5D">
        <w:t xml:space="preserve">. LBP je baziran na uspoređivanju središnjeg sa susjednim pikselima. Uspoređuju se intenziteti susjednih piksela sa središnjim i ako su manji dodjeljuje im se vrijednost nula, a u slučaju većega intenziteta se dodjeljuje vrijednost jedan. Od dobivenih nula i jedinica se formira binarni broj koji se potom pretvara u dekadski te predstavlja LBP za promatrani </w:t>
      </w:r>
      <w:proofErr w:type="spellStart"/>
      <w:r w:rsidR="00B22B5D">
        <w:t>piksel</w:t>
      </w:r>
      <w:proofErr w:type="spellEnd"/>
      <w:r w:rsidR="00B22B5D">
        <w:t xml:space="preserve"> [X11]. Proces formiranja jedne LBP značajke prikazan je na slici 2.3.</w:t>
      </w:r>
    </w:p>
    <w:p w14:paraId="7FC48263" w14:textId="6C683BC6" w:rsidR="0085703C" w:rsidRPr="0085703C" w:rsidRDefault="00B22B5D" w:rsidP="0085703C">
      <w:r w:rsidRPr="00937C55">
        <w:rPr>
          <w:rFonts w:cs="Times New Roman"/>
          <w:noProof/>
          <w:lang w:val="hr-BA" w:eastAsia="hr-BA"/>
        </w:rPr>
        <mc:AlternateContent>
          <mc:Choice Requires="wps">
            <w:drawing>
              <wp:anchor distT="45720" distB="45720" distL="114300" distR="114300" simplePos="0" relativeHeight="251667456" behindDoc="0" locked="0" layoutInCell="1" allowOverlap="0" wp14:anchorId="75CA12D0" wp14:editId="1F620AC8">
                <wp:simplePos x="0" y="0"/>
                <wp:positionH relativeFrom="margin">
                  <wp:align>center</wp:align>
                </wp:positionH>
                <wp:positionV relativeFrom="paragraph">
                  <wp:posOffset>327025</wp:posOffset>
                </wp:positionV>
                <wp:extent cx="5043600" cy="1843200"/>
                <wp:effectExtent l="0" t="0" r="24130" b="2413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600" cy="1843200"/>
                        </a:xfrm>
                        <a:prstGeom prst="rect">
                          <a:avLst/>
                        </a:prstGeom>
                        <a:solidFill>
                          <a:srgbClr val="FFFFFF"/>
                        </a:solidFill>
                        <a:ln w="9525">
                          <a:solidFill>
                            <a:srgbClr val="000000"/>
                          </a:solidFill>
                          <a:miter lim="800000"/>
                          <a:headEnd/>
                          <a:tailEnd/>
                        </a:ln>
                      </wps:spPr>
                      <wps:txbx>
                        <w:txbxContent>
                          <w:p w14:paraId="3BBFC5D5" w14:textId="77777777" w:rsidR="00B22B5D" w:rsidRDefault="00B22B5D" w:rsidP="00B22B5D">
                            <w:pPr>
                              <w:keepNext/>
                              <w:spacing w:after="0"/>
                              <w:jc w:val="center"/>
                            </w:pPr>
                            <w:r>
                              <w:rPr>
                                <w:noProof/>
                                <w:lang w:val="hr-BA" w:eastAsia="hr-BA"/>
                              </w:rPr>
                              <w:drawing>
                                <wp:inline distT="0" distB="0" distL="0" distR="0" wp14:anchorId="569CEF81" wp14:editId="24D7CD56">
                                  <wp:extent cx="1965960" cy="14932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0">
                                            <a:extLst>
                                              <a:ext uri="{28A0092B-C50C-407E-A947-70E740481C1C}">
                                                <a14:useLocalDpi xmlns:a14="http://schemas.microsoft.com/office/drawing/2010/main" val="0"/>
                                              </a:ext>
                                            </a:extLst>
                                          </a:blip>
                                          <a:stretch>
                                            <a:fillRect/>
                                          </a:stretch>
                                        </pic:blipFill>
                                        <pic:spPr>
                                          <a:xfrm>
                                            <a:off x="0" y="0"/>
                                            <a:ext cx="1971105" cy="1497195"/>
                                          </a:xfrm>
                                          <a:prstGeom prst="rect">
                                            <a:avLst/>
                                          </a:prstGeom>
                                        </pic:spPr>
                                      </pic:pic>
                                    </a:graphicData>
                                  </a:graphic>
                                </wp:inline>
                              </w:drawing>
                            </w:r>
                          </w:p>
                          <w:p w14:paraId="47154642" w14:textId="2AFB752D" w:rsidR="00B22B5D" w:rsidRDefault="00B22B5D" w:rsidP="00B22B5D">
                            <w:pPr>
                              <w:pStyle w:val="Caption"/>
                              <w:spacing w:after="0"/>
                              <w:jc w:val="center"/>
                            </w:pPr>
                            <w:r>
                              <w:t xml:space="preserve">Slika </w:t>
                            </w:r>
                            <w:r>
                              <w:t>2.3</w:t>
                            </w:r>
                            <w:r w:rsidR="00CB0C29">
                              <w:t>.</w:t>
                            </w:r>
                            <w:r>
                              <w:t xml:space="preserve"> </w:t>
                            </w:r>
                            <w:r>
                              <w:t>Formiranje LBP značajke</w:t>
                            </w:r>
                          </w:p>
                          <w:p w14:paraId="16352F91" w14:textId="77777777" w:rsidR="00B22B5D" w:rsidRDefault="00B22B5D" w:rsidP="00B22B5D">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A12D0" id="_x0000_s1030" type="#_x0000_t202" style="position:absolute;margin-left:0;margin-top:25.75pt;width:397.15pt;height:145.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" o:allowoverlap="f">
                <v:textbox>
                  <w:txbxContent>
                    <w:p w14:paraId="3BBFC5D5" w14:textId="77777777" w:rsidR="00B22B5D" w:rsidRDefault="00B22B5D" w:rsidP="00B22B5D">
                      <w:pPr>
                        <w:keepNext/>
                        <w:spacing w:after="0"/>
                        <w:jc w:val="center"/>
                      </w:pPr>
                      <w:r>
                        <w:rPr>
                          <w:noProof/>
                          <w:lang w:val="hr-BA" w:eastAsia="hr-BA"/>
                        </w:rPr>
                        <w:drawing>
                          <wp:inline distT="0" distB="0" distL="0" distR="0" wp14:anchorId="569CEF81" wp14:editId="24D7CD56">
                            <wp:extent cx="1965960" cy="14932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0">
                                      <a:extLst>
                                        <a:ext uri="{28A0092B-C50C-407E-A947-70E740481C1C}">
                                          <a14:useLocalDpi xmlns:a14="http://schemas.microsoft.com/office/drawing/2010/main" val="0"/>
                                        </a:ext>
                                      </a:extLst>
                                    </a:blip>
                                    <a:stretch>
                                      <a:fillRect/>
                                    </a:stretch>
                                  </pic:blipFill>
                                  <pic:spPr>
                                    <a:xfrm>
                                      <a:off x="0" y="0"/>
                                      <a:ext cx="1971105" cy="1497195"/>
                                    </a:xfrm>
                                    <a:prstGeom prst="rect">
                                      <a:avLst/>
                                    </a:prstGeom>
                                  </pic:spPr>
                                </pic:pic>
                              </a:graphicData>
                            </a:graphic>
                          </wp:inline>
                        </w:drawing>
                      </w:r>
                    </w:p>
                    <w:p w14:paraId="47154642" w14:textId="2AFB752D" w:rsidR="00B22B5D" w:rsidRDefault="00B22B5D" w:rsidP="00B22B5D">
                      <w:pPr>
                        <w:pStyle w:val="Caption"/>
                        <w:spacing w:after="0"/>
                        <w:jc w:val="center"/>
                      </w:pPr>
                      <w:r>
                        <w:t xml:space="preserve">Slika </w:t>
                      </w:r>
                      <w:r>
                        <w:t>2.3</w:t>
                      </w:r>
                      <w:r w:rsidR="00CB0C29">
                        <w:t>.</w:t>
                      </w:r>
                      <w:r>
                        <w:t xml:space="preserve"> </w:t>
                      </w:r>
                      <w:r>
                        <w:t>Formiranje LBP značajke</w:t>
                      </w:r>
                    </w:p>
                    <w:p w14:paraId="16352F91" w14:textId="77777777" w:rsidR="00B22B5D" w:rsidRDefault="00B22B5D" w:rsidP="00B22B5D">
                      <w:pPr>
                        <w:keepNext/>
                        <w:spacing w:after="0"/>
                        <w:jc w:val="center"/>
                      </w:pPr>
                    </w:p>
                  </w:txbxContent>
                </v:textbox>
                <w10:wrap type="topAndBottom" anchorx="margin"/>
              </v:shape>
            </w:pict>
          </mc:Fallback>
        </mc:AlternateContent>
      </w:r>
    </w:p>
    <w:p w14:paraId="24C70352" w14:textId="0700A4C4" w:rsidR="0085703C" w:rsidRPr="0085703C" w:rsidRDefault="006472C0" w:rsidP="0085703C">
      <w:pPr>
        <w:pStyle w:val="Podpoglavlje2"/>
      </w:pPr>
      <w:bookmarkStart w:id="11" w:name="_Toc478939188"/>
      <w:proofErr w:type="spellStart"/>
      <w:r>
        <w:t>Gaborovi</w:t>
      </w:r>
      <w:proofErr w:type="spellEnd"/>
      <w:r>
        <w:t xml:space="preserve"> filteri</w:t>
      </w:r>
      <w:bookmarkEnd w:id="11"/>
    </w:p>
    <w:p w14:paraId="0DCFA5F4" w14:textId="3ACD85A7" w:rsidR="006472C0" w:rsidRPr="00ED2B0C" w:rsidRDefault="006472C0" w:rsidP="006472C0">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w:t>
      </w:r>
      <w:r>
        <w:rPr>
          <w:rFonts w:cs="Times New Roman"/>
        </w:rPr>
        <w:t>nica, klasifikacija tekstura</w:t>
      </w:r>
      <w:r>
        <w:rPr>
          <w:rFonts w:cs="Times New Roman"/>
        </w:rPr>
        <w:t xml:space="preserve"> i slično</w:t>
      </w:r>
      <w:r>
        <w:rPr>
          <w:rFonts w:cs="Times New Roman"/>
        </w:rPr>
        <w:t xml:space="preserve"> [11</w:t>
      </w:r>
      <w:r>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472C0" w:rsidRPr="002B64C9" w14:paraId="21CC1408" w14:textId="77777777" w:rsidTr="000E42EF">
        <w:trPr>
          <w:cantSplit/>
        </w:trPr>
        <w:tc>
          <w:tcPr>
            <w:tcW w:w="1000" w:type="pct"/>
            <w:vAlign w:val="center"/>
          </w:tcPr>
          <w:p w14:paraId="6E352A04" w14:textId="77777777" w:rsidR="006472C0" w:rsidRPr="002B64C9" w:rsidRDefault="006472C0" w:rsidP="000E42EF">
            <w:pPr>
              <w:pStyle w:val="Tijelo"/>
            </w:pPr>
          </w:p>
        </w:tc>
        <w:tc>
          <w:tcPr>
            <w:tcW w:w="3000" w:type="pct"/>
            <w:vAlign w:val="center"/>
          </w:tcPr>
          <w:p w14:paraId="0899BBF7" w14:textId="77777777" w:rsidR="006472C0" w:rsidRPr="002B64C9" w:rsidRDefault="006472C0" w:rsidP="000E42EF">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CCCA469" w14:textId="77777777" w:rsidR="006472C0" w:rsidRPr="002B64C9" w:rsidRDefault="006472C0" w:rsidP="000E42EF">
            <w:pPr>
              <w:pStyle w:val="Tijelo"/>
            </w:pPr>
            <w:r w:rsidRPr="002B64C9">
              <w:t>(2-1)</w:t>
            </w:r>
          </w:p>
        </w:tc>
      </w:tr>
      <w:tr w:rsidR="006472C0" w:rsidRPr="002B64C9" w14:paraId="24507A52" w14:textId="77777777" w:rsidTr="006472C0">
        <w:trPr>
          <w:cantSplit/>
        </w:trPr>
        <w:tc>
          <w:tcPr>
            <w:tcW w:w="1000" w:type="pct"/>
          </w:tcPr>
          <w:p w14:paraId="2D29401D" w14:textId="77777777" w:rsidR="006472C0" w:rsidRPr="002B64C9" w:rsidRDefault="006472C0" w:rsidP="000E42EF">
            <w:pPr>
              <w:pStyle w:val="Tijelo"/>
            </w:pPr>
          </w:p>
        </w:tc>
        <w:tc>
          <w:tcPr>
            <w:tcW w:w="3000" w:type="pct"/>
          </w:tcPr>
          <w:p w14:paraId="228D5DC5" w14:textId="77777777" w:rsidR="006472C0" w:rsidRPr="002B64C9" w:rsidRDefault="006472C0" w:rsidP="000E42EF">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2453221D" w14:textId="77777777" w:rsidR="006472C0" w:rsidRPr="002B64C9" w:rsidRDefault="006472C0" w:rsidP="000E42EF">
            <w:pPr>
              <w:pStyle w:val="Tijelo"/>
            </w:pPr>
            <w:r w:rsidRPr="002B64C9">
              <w:t>(2-2)</w:t>
            </w:r>
          </w:p>
        </w:tc>
      </w:tr>
      <w:tr w:rsidR="006472C0" w:rsidRPr="002B64C9" w14:paraId="2D26C925" w14:textId="77777777" w:rsidTr="006472C0">
        <w:trPr>
          <w:cantSplit/>
        </w:trPr>
        <w:tc>
          <w:tcPr>
            <w:tcW w:w="1000" w:type="pct"/>
          </w:tcPr>
          <w:p w14:paraId="3E714FB7" w14:textId="77777777" w:rsidR="006472C0" w:rsidRPr="002B64C9" w:rsidRDefault="006472C0" w:rsidP="000E42EF">
            <w:pPr>
              <w:pStyle w:val="Tijelo"/>
            </w:pPr>
          </w:p>
        </w:tc>
        <w:tc>
          <w:tcPr>
            <w:tcW w:w="3000" w:type="pct"/>
          </w:tcPr>
          <w:p w14:paraId="1C0BF49A" w14:textId="77777777" w:rsidR="006472C0" w:rsidRPr="002B64C9" w:rsidRDefault="006472C0" w:rsidP="000E42EF">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11B3789D" w14:textId="77777777" w:rsidR="006472C0" w:rsidRPr="002B64C9" w:rsidRDefault="006472C0" w:rsidP="000E42EF">
            <w:pPr>
              <w:pStyle w:val="Tijelo"/>
            </w:pPr>
            <w:r w:rsidRPr="002B64C9">
              <w:t>(2-3)</w:t>
            </w:r>
          </w:p>
        </w:tc>
      </w:tr>
    </w:tbl>
    <w:p w14:paraId="29122EB0" w14:textId="77777777" w:rsidR="006472C0" w:rsidRPr="00ED2B0C" w:rsidRDefault="006472C0" w:rsidP="006472C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3995EC68"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14:paraId="479B1CC9"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24AC1E0B"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7A09495C"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5150458F" w14:textId="77777777" w:rsidR="006472C0" w:rsidRPr="00ED2B0C" w:rsidRDefault="006472C0" w:rsidP="006472C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0F895199" w14:textId="77777777" w:rsidR="006472C0" w:rsidRPr="00ED2B0C" w:rsidRDefault="006472C0" w:rsidP="006472C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220C1B79"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1BB9F35C" w14:textId="57887674" w:rsidR="006472C0" w:rsidRPr="00ED2B0C" w:rsidRDefault="006472C0" w:rsidP="006472C0">
      <w:pPr>
        <w:pStyle w:val="Tijelo"/>
        <w:spacing w:before="240"/>
        <w:rPr>
          <w:rFonts w:cs="Times New Roman"/>
        </w:rPr>
      </w:pPr>
      <w:r w:rsidRPr="00ED2B0C">
        <w:rPr>
          <w:rFonts w:cs="Times New Roman"/>
        </w:rPr>
        <w:t>N</w:t>
      </w:r>
      <w:r>
        <w:rPr>
          <w:rFonts w:cs="Times New Roman"/>
        </w:rPr>
        <w:t>a slici 2.4</w:t>
      </w:r>
      <w:r w:rsidRPr="00ED2B0C">
        <w:rPr>
          <w:rFonts w:cs="Times New Roman"/>
        </w:rPr>
        <w:t xml:space="preserve">. se nalazi primjer </w:t>
      </w:r>
      <w:proofErr w:type="spellStart"/>
      <w:r w:rsidRPr="00ED2B0C">
        <w:rPr>
          <w:rFonts w:cs="Times New Roman"/>
        </w:rPr>
        <w:t>Gaborovih</w:t>
      </w:r>
      <w:proofErr w:type="spellEnd"/>
      <w:r w:rsidRPr="00ED2B0C">
        <w:rPr>
          <w:rFonts w:cs="Times New Roman"/>
        </w:rPr>
        <w:t xml:space="preserve"> filtera primijenjenih na sliku lica u četiri različite orijentacije i četiri različite valne dužine (sve ukupno 16 filtera).</w:t>
      </w:r>
    </w:p>
    <w:p w14:paraId="34EED255" w14:textId="77777777" w:rsidR="0085703C" w:rsidRDefault="0085703C" w:rsidP="0085703C"/>
    <w:p w14:paraId="47B9DEDF" w14:textId="3E79C58F" w:rsidR="006472C0" w:rsidRPr="0085703C" w:rsidRDefault="006472C0" w:rsidP="0085703C">
      <w:r w:rsidRPr="00937C55">
        <w:rPr>
          <w:rFonts w:cs="Times New Roman"/>
          <w:noProof/>
          <w:lang w:val="hr-BA" w:eastAsia="hr-BA"/>
        </w:rPr>
        <w:lastRenderedPageBreak/>
        <mc:AlternateContent>
          <mc:Choice Requires="wps">
            <w:drawing>
              <wp:anchor distT="45720" distB="45720" distL="114300" distR="114300" simplePos="0" relativeHeight="251669504" behindDoc="0" locked="0" layoutInCell="1" allowOverlap="0" wp14:anchorId="609CC29C" wp14:editId="6DA106E9">
                <wp:simplePos x="0" y="0"/>
                <wp:positionH relativeFrom="margin">
                  <wp:posOffset>433070</wp:posOffset>
                </wp:positionH>
                <wp:positionV relativeFrom="paragraph">
                  <wp:posOffset>326390</wp:posOffset>
                </wp:positionV>
                <wp:extent cx="5074920" cy="2057400"/>
                <wp:effectExtent l="0" t="0" r="11430" b="1905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2057400"/>
                        </a:xfrm>
                        <a:prstGeom prst="rect">
                          <a:avLst/>
                        </a:prstGeom>
                        <a:solidFill>
                          <a:srgbClr val="FFFFFF"/>
                        </a:solidFill>
                        <a:ln w="9525">
                          <a:solidFill>
                            <a:srgbClr val="000000"/>
                          </a:solidFill>
                          <a:miter lim="800000"/>
                          <a:headEnd/>
                          <a:tailEnd/>
                        </a:ln>
                      </wps:spPr>
                      <wps:txbx>
                        <w:txbxContent>
                          <w:p w14:paraId="7C25EF9F" w14:textId="4217F46E" w:rsidR="006472C0" w:rsidRDefault="006472C0" w:rsidP="006472C0">
                            <w:pPr>
                              <w:keepNext/>
                              <w:spacing w:after="0"/>
                              <w:jc w:val="center"/>
                            </w:pPr>
                            <w:r w:rsidRPr="00ED2B0C">
                              <w:rPr>
                                <w:rFonts w:cs="Times New Roman"/>
                                <w:noProof/>
                                <w:lang w:val="hr-BA" w:eastAsia="hr-BA"/>
                              </w:rPr>
                              <w:drawing>
                                <wp:inline distT="0" distB="0" distL="0" distR="0" wp14:anchorId="6519E84A" wp14:editId="2F8E5A80">
                                  <wp:extent cx="4851400" cy="1628043"/>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4851400" cy="1628043"/>
                                          </a:xfrm>
                                          <a:prstGeom prst="rect">
                                            <a:avLst/>
                                          </a:prstGeom>
                                        </pic:spPr>
                                      </pic:pic>
                                    </a:graphicData>
                                  </a:graphic>
                                </wp:inline>
                              </w:drawing>
                            </w:r>
                          </w:p>
                          <w:p w14:paraId="5666AE75" w14:textId="64CEE4AA" w:rsidR="006472C0" w:rsidRDefault="006472C0" w:rsidP="006472C0">
                            <w:pPr>
                              <w:pStyle w:val="Caption"/>
                              <w:spacing w:after="0"/>
                              <w:jc w:val="center"/>
                            </w:pPr>
                            <w:r>
                              <w:t xml:space="preserve">Slika </w:t>
                            </w:r>
                            <w:r>
                              <w:t>2.4</w:t>
                            </w:r>
                            <w:r w:rsidR="00CB0C29">
                              <w:t>.</w:t>
                            </w:r>
                            <w:r>
                              <w:t xml:space="preserve"> </w:t>
                            </w:r>
                            <w:proofErr w:type="spellStart"/>
                            <w:r w:rsidR="00033940">
                              <w:t>Gaborovi</w:t>
                            </w:r>
                            <w:proofErr w:type="spellEnd"/>
                            <w:r w:rsidR="00033940">
                              <w:t xml:space="preserve"> filteri primijenjeni na sliku lica</w:t>
                            </w:r>
                          </w:p>
                          <w:p w14:paraId="3C3F968C" w14:textId="77777777" w:rsidR="006472C0" w:rsidRDefault="006472C0" w:rsidP="006472C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CC29C" id="_x0000_s1031" type="#_x0000_t202" style="position:absolute;margin-left:34.1pt;margin-top:25.7pt;width:399.6pt;height:16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" o:allowoverlap="f">
                <v:textbox>
                  <w:txbxContent>
                    <w:p w14:paraId="7C25EF9F" w14:textId="4217F46E" w:rsidR="006472C0" w:rsidRDefault="006472C0" w:rsidP="006472C0">
                      <w:pPr>
                        <w:keepNext/>
                        <w:spacing w:after="0"/>
                        <w:jc w:val="center"/>
                      </w:pPr>
                      <w:r w:rsidRPr="00ED2B0C">
                        <w:rPr>
                          <w:rFonts w:cs="Times New Roman"/>
                          <w:noProof/>
                          <w:lang w:val="hr-BA" w:eastAsia="hr-BA"/>
                        </w:rPr>
                        <w:drawing>
                          <wp:inline distT="0" distB="0" distL="0" distR="0" wp14:anchorId="6519E84A" wp14:editId="2F8E5A80">
                            <wp:extent cx="4851400" cy="1628043"/>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4851400" cy="1628043"/>
                                    </a:xfrm>
                                    <a:prstGeom prst="rect">
                                      <a:avLst/>
                                    </a:prstGeom>
                                  </pic:spPr>
                                </pic:pic>
                              </a:graphicData>
                            </a:graphic>
                          </wp:inline>
                        </w:drawing>
                      </w:r>
                    </w:p>
                    <w:p w14:paraId="5666AE75" w14:textId="64CEE4AA" w:rsidR="006472C0" w:rsidRDefault="006472C0" w:rsidP="006472C0">
                      <w:pPr>
                        <w:pStyle w:val="Caption"/>
                        <w:spacing w:after="0"/>
                        <w:jc w:val="center"/>
                      </w:pPr>
                      <w:r>
                        <w:t xml:space="preserve">Slika </w:t>
                      </w:r>
                      <w:r>
                        <w:t>2.4</w:t>
                      </w:r>
                      <w:r w:rsidR="00CB0C29">
                        <w:t>.</w:t>
                      </w:r>
                      <w:r>
                        <w:t xml:space="preserve"> </w:t>
                      </w:r>
                      <w:proofErr w:type="spellStart"/>
                      <w:r w:rsidR="00033940">
                        <w:t>Gaborovi</w:t>
                      </w:r>
                      <w:proofErr w:type="spellEnd"/>
                      <w:r w:rsidR="00033940">
                        <w:t xml:space="preserve"> filteri primijenjeni na sliku lica</w:t>
                      </w:r>
                    </w:p>
                    <w:p w14:paraId="3C3F968C" w14:textId="77777777" w:rsidR="006472C0" w:rsidRDefault="006472C0" w:rsidP="006472C0">
                      <w:pPr>
                        <w:keepNext/>
                        <w:spacing w:after="0"/>
                        <w:jc w:val="center"/>
                      </w:pPr>
                    </w:p>
                  </w:txbxContent>
                </v:textbox>
                <w10:wrap type="topAndBottom" anchorx="margin"/>
              </v:shape>
            </w:pict>
          </mc:Fallback>
        </mc:AlternateContent>
      </w:r>
    </w:p>
    <w:p w14:paraId="6A99F41A" w14:textId="2F366682" w:rsidR="00033940" w:rsidRPr="00ED2B0C" w:rsidRDefault="00033940" w:rsidP="00033940">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w:t>
      </w:r>
      <w:r>
        <w:rPr>
          <w:rFonts w:cs="Times New Roman"/>
        </w:rPr>
        <w:t>njuje i što je širi, više linija</w:t>
      </w:r>
      <w:r w:rsidRPr="00ED2B0C">
        <w:rPr>
          <w:rFonts w:cs="Times New Roman"/>
        </w:rPr>
        <w:t xml:space="preserve"> je</w:t>
      </w:r>
      <w:r>
        <w:rPr>
          <w:rFonts w:cs="Times New Roman"/>
        </w:rPr>
        <w:t xml:space="preserve"> moguće naći, ali je moguće</w:t>
      </w:r>
      <w:r w:rsidRPr="00ED2B0C">
        <w:rPr>
          <w:rFonts w:cs="Times New Roman"/>
        </w:rPr>
        <w:t xml:space="preserve"> i pogriješiti, ako je filter preširok. Nakon što su definirani filteri, takozvana banka filtera, oni se primjenjuju na sliku i kao rezultat dobiva se nova slika koja ima visok inten</w:t>
      </w:r>
      <w:r>
        <w:rPr>
          <w:rFonts w:cs="Times New Roman"/>
        </w:rPr>
        <w:t>zitet piksela gdje se poklapa s</w:t>
      </w:r>
      <w:r w:rsidRPr="00ED2B0C">
        <w:rPr>
          <w:rFonts w:cs="Times New Roman"/>
        </w:rPr>
        <w:t xml:space="preserve"> filterom.</w:t>
      </w:r>
    </w:p>
    <w:p w14:paraId="4A76675C" w14:textId="550753A1" w:rsidR="0085703C" w:rsidRDefault="00033940" w:rsidP="00033940">
      <w:pPr>
        <w:pStyle w:val="Podpoglavlje2"/>
      </w:pPr>
      <w:bookmarkStart w:id="12" w:name="_Toc478939189"/>
      <w:r>
        <w:t>Analiza glavnih komponenti</w:t>
      </w:r>
      <w:bookmarkEnd w:id="12"/>
    </w:p>
    <w:p w14:paraId="66375104" w14:textId="18D44E18" w:rsidR="00033940" w:rsidRDefault="00033940" w:rsidP="00033940">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PCA) je statistička metoda koja služi za smanjenje dimenzionalnosti podataka, detekciju ne pripadaju</w:t>
      </w:r>
      <w:r>
        <w:rPr>
          <w:rFonts w:cs="Times New Roman"/>
        </w:rPr>
        <w:t xml:space="preserve">ćih vrijednosti i </w:t>
      </w:r>
      <w:r w:rsidR="003237EF">
        <w:rPr>
          <w:rFonts w:cs="Times New Roman"/>
        </w:rPr>
        <w:t>slično</w:t>
      </w:r>
      <w:r>
        <w:rPr>
          <w:rFonts w:cs="Times New Roman"/>
        </w:rPr>
        <w:t xml:space="preserve"> [12</w:t>
      </w:r>
      <w:r w:rsidRPr="00ED2B0C">
        <w:rPr>
          <w:rFonts w:cs="Times New Roman"/>
        </w:rPr>
        <w:t>]. Jedna od glavnih primjena PCA je smanjivanje dimenzionalnosti. PCA prebacuje podatke u manju dimenziju na način da gleda najrelevantnije podatke, a ostale zanemaruje i time se uz male gubitke informacija postigne velika ušteda u smislu brzine izračuna. PCA određuje za svaku dimenziju koliko ona sadrži kvalitetnih ili korisnih in</w:t>
      </w:r>
      <w:r>
        <w:rPr>
          <w:rFonts w:cs="Times New Roman"/>
        </w:rPr>
        <w:t>formacija i poreda ih u smislu o</w:t>
      </w:r>
      <w:r w:rsidRPr="00ED2B0C">
        <w:rPr>
          <w:rFonts w:cs="Times New Roman"/>
        </w:rPr>
        <w:t>snovnih komponenti. Ako bi postojao prostor od 200 dimenzija, PCA bi odredio 200 glavnih komponenti koje bi bile poredane po korisnosti. Prva glavna komponenta bi bila i najkorisnija, pa iza nje druga i tako</w:t>
      </w:r>
      <w:r>
        <w:rPr>
          <w:rFonts w:cs="Times New Roman"/>
        </w:rPr>
        <w:t xml:space="preserve"> dalje</w:t>
      </w:r>
      <w:r w:rsidRPr="00ED2B0C">
        <w:rPr>
          <w:rFonts w:cs="Times New Roman"/>
        </w:rPr>
        <w:t xml:space="preserve">. Na taj se način može odrediti koliko će </w:t>
      </w:r>
      <w:r>
        <w:rPr>
          <w:rFonts w:cs="Times New Roman"/>
        </w:rPr>
        <w:t>se koristiti dimenzija i izbjegavanje nepotrebnih podataka</w:t>
      </w:r>
      <w:r w:rsidRPr="00ED2B0C">
        <w:rPr>
          <w:rFonts w:cs="Times New Roman"/>
        </w:rPr>
        <w:t xml:space="preserve"> koje uz dodatni napor prilikom računanja mogu unijeti i pogrešku.</w:t>
      </w:r>
      <w:r w:rsidR="004A2FC0">
        <w:rPr>
          <w:rFonts w:cs="Times New Roman"/>
        </w:rPr>
        <w:t xml:space="preserve"> Na slici 2.5</w:t>
      </w:r>
      <w:r w:rsidRPr="00ED2B0C">
        <w:rPr>
          <w:rFonts w:cs="Times New Roman"/>
        </w:rPr>
        <w:t>. prik</w:t>
      </w:r>
      <w:r>
        <w:rPr>
          <w:rFonts w:cs="Times New Roman"/>
        </w:rPr>
        <w:t>azan je dvodimenzionalni graf s</w:t>
      </w:r>
      <w:r w:rsidRPr="00ED2B0C">
        <w:rPr>
          <w:rFonts w:cs="Times New Roman"/>
        </w:rPr>
        <w:t xml:space="preserve"> podatcima. Iz grafa se vidi da se podatci prostiru skoro kao po pravcu uz malo odstupanja. PCA prebacuje podatke u dvodimenzionalni prostor u kojemu</w:t>
      </w:r>
      <w:r>
        <w:rPr>
          <w:rFonts w:cs="Times New Roman"/>
        </w:rPr>
        <w:t xml:space="preserve"> se umjesto osi, nalaze </w:t>
      </w:r>
      <w:r w:rsidRPr="00ED2B0C">
        <w:rPr>
          <w:rFonts w:cs="Times New Roman"/>
        </w:rPr>
        <w:t>glavne komponente. Vidi se da</w:t>
      </w:r>
      <w:r>
        <w:rPr>
          <w:rFonts w:cs="Times New Roman"/>
        </w:rPr>
        <w:t xml:space="preserve"> su podatci rasprostranjeni po g</w:t>
      </w:r>
      <w:r w:rsidRPr="00ED2B0C">
        <w:rPr>
          <w:rFonts w:cs="Times New Roman"/>
        </w:rPr>
        <w:t xml:space="preserve">lavnoj komponenti 1, a </w:t>
      </w:r>
      <w:r>
        <w:rPr>
          <w:rFonts w:cs="Times New Roman"/>
        </w:rPr>
        <w:t>značajno</w:t>
      </w:r>
      <w:r w:rsidRPr="00ED2B0C">
        <w:rPr>
          <w:rFonts w:cs="Times New Roman"/>
        </w:rPr>
        <w:t xml:space="preserve"> manje po glavnoj komponenti 2. Ako bi se htjel</w:t>
      </w:r>
      <w:r>
        <w:rPr>
          <w:rFonts w:cs="Times New Roman"/>
        </w:rPr>
        <w:t>a</w:t>
      </w:r>
      <w:r w:rsidRPr="00ED2B0C">
        <w:rPr>
          <w:rFonts w:cs="Times New Roman"/>
        </w:rPr>
        <w:t xml:space="preserve"> smanjiti dimenzionalnost podataka bez puno gubitaka, može se promatrati samo projekcija podataka na glavnu komponentu 1 jer ona sadrži većinu informacija.</w:t>
      </w:r>
    </w:p>
    <w:p w14:paraId="11893AF5" w14:textId="1A22BFDC" w:rsidR="00CB0C29" w:rsidRPr="00ED2B0C" w:rsidRDefault="00CB0C29" w:rsidP="00033940">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671552" behindDoc="0" locked="0" layoutInCell="1" allowOverlap="0" wp14:anchorId="42271BF6" wp14:editId="5003072B">
                <wp:simplePos x="0" y="0"/>
                <wp:positionH relativeFrom="margin">
                  <wp:align>center</wp:align>
                </wp:positionH>
                <wp:positionV relativeFrom="paragraph">
                  <wp:posOffset>410845</wp:posOffset>
                </wp:positionV>
                <wp:extent cx="5076000" cy="2059200"/>
                <wp:effectExtent l="0" t="0" r="10795" b="1778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0C34F334" w14:textId="77777777" w:rsidR="00CB0C29" w:rsidRDefault="00CB0C29" w:rsidP="00CB0C29">
                            <w:pPr>
                              <w:keepNext/>
                              <w:spacing w:after="0"/>
                              <w:jc w:val="center"/>
                            </w:pPr>
                            <w:r w:rsidRPr="00ED2B0C">
                              <w:rPr>
                                <w:rFonts w:cs="Times New Roman"/>
                                <w:noProof/>
                                <w:lang w:val="hr-BA" w:eastAsia="hr-BA"/>
                              </w:rPr>
                              <w:drawing>
                                <wp:inline distT="0" distB="0" distL="0" distR="0" wp14:anchorId="2D1D27D3" wp14:editId="2BD8974A">
                                  <wp:extent cx="3151946" cy="16280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3151946" cy="1628043"/>
                                          </a:xfrm>
                                          <a:prstGeom prst="rect">
                                            <a:avLst/>
                                          </a:prstGeom>
                                        </pic:spPr>
                                      </pic:pic>
                                    </a:graphicData>
                                  </a:graphic>
                                </wp:inline>
                              </w:drawing>
                            </w:r>
                          </w:p>
                          <w:p w14:paraId="6662CBBC" w14:textId="196F6F5A" w:rsidR="00CB0C29" w:rsidRDefault="00CB0C29" w:rsidP="00CB0C29">
                            <w:pPr>
                              <w:pStyle w:val="Caption"/>
                              <w:spacing w:after="0"/>
                              <w:jc w:val="center"/>
                            </w:pPr>
                            <w:r>
                              <w:t xml:space="preserve">Slika </w:t>
                            </w:r>
                            <w:r>
                              <w:t>2.5. PCA</w:t>
                            </w:r>
                          </w:p>
                          <w:p w14:paraId="772ECDD3" w14:textId="77777777" w:rsidR="00CB0C29" w:rsidRDefault="00CB0C29" w:rsidP="00CB0C29">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71BF6" id="_x0000_s1032" type="#_x0000_t202" style="position:absolute;left:0;text-align:left;margin-left:0;margin-top:32.35pt;width:399.7pt;height:162.1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RW7tOCoCAABNBAAADgAAAAAAAAAAAAAAAAAuAgAAZHJzL2Uy&#10;b0RvYy54bWxQSwECLQAUAAYACAAAACEAAGXkS90AAAAHAQAADwAAAAAAAAAAAAAAAACEBAAAZHJz&#10;L2Rvd25yZXYueG1sUEsFBgAAAAAEAAQA8wAAAI4FAAAAAA==&#10;" o:allowoverlap="f">
                <v:textbox>
                  <w:txbxContent>
                    <w:p w14:paraId="0C34F334" w14:textId="77777777" w:rsidR="00CB0C29" w:rsidRDefault="00CB0C29" w:rsidP="00CB0C29">
                      <w:pPr>
                        <w:keepNext/>
                        <w:spacing w:after="0"/>
                        <w:jc w:val="center"/>
                      </w:pPr>
                      <w:r w:rsidRPr="00ED2B0C">
                        <w:rPr>
                          <w:rFonts w:cs="Times New Roman"/>
                          <w:noProof/>
                          <w:lang w:val="hr-BA" w:eastAsia="hr-BA"/>
                        </w:rPr>
                        <w:drawing>
                          <wp:inline distT="0" distB="0" distL="0" distR="0" wp14:anchorId="2D1D27D3" wp14:editId="2BD8974A">
                            <wp:extent cx="3151946" cy="16280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3151946" cy="1628043"/>
                                    </a:xfrm>
                                    <a:prstGeom prst="rect">
                                      <a:avLst/>
                                    </a:prstGeom>
                                  </pic:spPr>
                                </pic:pic>
                              </a:graphicData>
                            </a:graphic>
                          </wp:inline>
                        </w:drawing>
                      </w:r>
                    </w:p>
                    <w:p w14:paraId="6662CBBC" w14:textId="196F6F5A" w:rsidR="00CB0C29" w:rsidRDefault="00CB0C29" w:rsidP="00CB0C29">
                      <w:pPr>
                        <w:pStyle w:val="Caption"/>
                        <w:spacing w:after="0"/>
                        <w:jc w:val="center"/>
                      </w:pPr>
                      <w:r>
                        <w:t xml:space="preserve">Slika </w:t>
                      </w:r>
                      <w:r>
                        <w:t>2.5. PCA</w:t>
                      </w:r>
                    </w:p>
                    <w:p w14:paraId="772ECDD3" w14:textId="77777777" w:rsidR="00CB0C29" w:rsidRDefault="00CB0C29" w:rsidP="00CB0C29">
                      <w:pPr>
                        <w:keepNext/>
                        <w:spacing w:after="0"/>
                        <w:jc w:val="center"/>
                      </w:pPr>
                    </w:p>
                  </w:txbxContent>
                </v:textbox>
                <w10:wrap type="topAndBottom" anchorx="margin"/>
              </v:shape>
            </w:pict>
          </mc:Fallback>
        </mc:AlternateContent>
      </w:r>
    </w:p>
    <w:p w14:paraId="743E0AB2" w14:textId="4907C752" w:rsidR="004111A0" w:rsidRPr="0085703C" w:rsidRDefault="004111A0" w:rsidP="0085703C"/>
    <w:p w14:paraId="5973E39E" w14:textId="43EAE620" w:rsidR="0083443F" w:rsidRDefault="0083443F" w:rsidP="0083443F">
      <w:pPr>
        <w:pStyle w:val="Naslovpotpoglavlja"/>
      </w:pPr>
      <w:bookmarkStart w:id="13" w:name="_Toc478939190"/>
      <w:r>
        <w:t>Klasifikatori</w:t>
      </w:r>
      <w:bookmarkEnd w:id="13"/>
    </w:p>
    <w:p w14:paraId="1B812165" w14:textId="7DACCEDF" w:rsidR="0083443F" w:rsidRDefault="00075CFA" w:rsidP="0083443F">
      <w:pPr>
        <w:pStyle w:val="Tijelo"/>
      </w:pPr>
      <w:r>
        <w:t>Kao što je već rečeno, klasifikatori su algoritmi koji služe za prepoznavanje klase ulaznog podatka. Ovisno o količini korištenih značajki bira se odgovarajući klasifikator. Postoji veliki broj klasifikatora koji se koristi i svaki ima neke svoje prednosti i svoje nedostatke. Dalje u tekstu će biti opisano par poznatijih klasifikatora koji se često koriste.</w:t>
      </w:r>
    </w:p>
    <w:p w14:paraId="487CFAC2" w14:textId="51303162" w:rsidR="00075CFA" w:rsidRDefault="00075CFA" w:rsidP="00075CFA">
      <w:pPr>
        <w:pStyle w:val="Podpoglavlje2"/>
      </w:pPr>
      <w:bookmarkStart w:id="14" w:name="_Toc478939191"/>
      <w:r>
        <w:t xml:space="preserve">Naivni </w:t>
      </w:r>
      <w:proofErr w:type="spellStart"/>
      <w:r>
        <w:t>Bayesov</w:t>
      </w:r>
      <w:proofErr w:type="spellEnd"/>
      <w:r>
        <w:t xml:space="preserve"> klasifikator</w:t>
      </w:r>
      <w:bookmarkEnd w:id="14"/>
    </w:p>
    <w:p w14:paraId="69893E84" w14:textId="6EEB3D7F" w:rsidR="00075CFA" w:rsidRDefault="00075CFA" w:rsidP="00075CFA">
      <w:pPr>
        <w:pStyle w:val="Tijelo"/>
      </w:pPr>
      <w:r>
        <w:t xml:space="preserve">Naivni </w:t>
      </w:r>
      <w:proofErr w:type="spellStart"/>
      <w:r>
        <w:t>Bayesov</w:t>
      </w:r>
      <w:proofErr w:type="spellEnd"/>
      <w:r>
        <w:t xml:space="preserve"> klasifikator je klasifikator koji se temelji na računanju vjerojatnosti [X12]. </w:t>
      </w:r>
      <w:r w:rsidR="00811012">
        <w:t>Ako se koristi veliki broj značajki tada ovaj algoritam postaje spor i težak za korištenje. Da bi se uopće mogao koristiti potrebno je poznavati vjerojatnost da neki objekt pripada određenoj klasi. Ta vjerojatnost se može izračunati iz trening podataka. Pretpostavlja se da su sve značajke međusobno neovisne</w:t>
      </w:r>
      <w:r w:rsidR="00121B42">
        <w:t>.</w:t>
      </w:r>
    </w:p>
    <w:p w14:paraId="51A33157" w14:textId="6D4F650D" w:rsidR="00121B42" w:rsidRDefault="00121B42" w:rsidP="00121B42">
      <w:pPr>
        <w:pStyle w:val="Podpoglavlje2"/>
      </w:pPr>
      <w:bookmarkStart w:id="15" w:name="_Toc478939192"/>
      <w:r>
        <w:t>Metoda najbližih susjeda</w:t>
      </w:r>
      <w:bookmarkEnd w:id="15"/>
    </w:p>
    <w:p w14:paraId="38341707" w14:textId="416445E1" w:rsidR="00121B42" w:rsidRDefault="00121B42" w:rsidP="00121B42">
      <w:pPr>
        <w:pStyle w:val="Tijelo"/>
      </w:pPr>
      <w:r>
        <w:t xml:space="preserve">Metoda najbližih susjeda (engl. </w:t>
      </w:r>
      <w:proofErr w:type="spellStart"/>
      <w:r w:rsidRPr="003668AE">
        <w:rPr>
          <w:i/>
        </w:rPr>
        <w:t>Nearest</w:t>
      </w:r>
      <w:proofErr w:type="spellEnd"/>
      <w:r w:rsidRPr="003668AE">
        <w:rPr>
          <w:i/>
        </w:rPr>
        <w:t xml:space="preserve"> </w:t>
      </w:r>
      <w:proofErr w:type="spellStart"/>
      <w:r w:rsidRPr="003668AE">
        <w:rPr>
          <w:i/>
        </w:rPr>
        <w:t>Neighbour</w:t>
      </w:r>
      <w:proofErr w:type="spellEnd"/>
      <w:r>
        <w:t>, NN</w:t>
      </w:r>
      <w:r>
        <w:t>) je jedna od najjednostavnijih metoda. Računa udaljenost ulaznog vektora značajki od svakog iz trening skupa te se pridodaje klasa koja mu je najbliža [X12]. Udaljenost u n-</w:t>
      </w:r>
      <w:proofErr w:type="spellStart"/>
      <w:r>
        <w:t>dimenzionalnom</w:t>
      </w:r>
      <w:proofErr w:type="spellEnd"/>
      <w:r>
        <w:t xml:space="preserve"> prostoru računa se pomoću formule za Euklidovu udaljenost koja je prikazana jednadžbom (2-4)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121B42" w:rsidRPr="00121B42" w14:paraId="52D980EB" w14:textId="77777777" w:rsidTr="000E42EF">
        <w:tc>
          <w:tcPr>
            <w:tcW w:w="1000" w:type="pct"/>
            <w:vAlign w:val="center"/>
          </w:tcPr>
          <w:p w14:paraId="22090F93" w14:textId="77777777" w:rsidR="00121B42" w:rsidRPr="00121B42" w:rsidRDefault="00121B42" w:rsidP="000E42EF">
            <w:pPr>
              <w:jc w:val="center"/>
              <w:rPr>
                <w:rFonts w:eastAsiaTheme="minorEastAsia" w:cs="Times New Roman"/>
                <w:sz w:val="24"/>
                <w:szCs w:val="24"/>
              </w:rPr>
            </w:pPr>
          </w:p>
        </w:tc>
        <w:tc>
          <w:tcPr>
            <w:tcW w:w="3000" w:type="pct"/>
            <w:vAlign w:val="center"/>
          </w:tcPr>
          <w:p w14:paraId="50A742DB" w14:textId="77777777" w:rsidR="00121B42" w:rsidRPr="00121B42" w:rsidRDefault="00121B42" w:rsidP="000E42EF">
            <w:pPr>
              <w:jc w:val="center"/>
              <w:rPr>
                <w:rFonts w:eastAsiaTheme="minorEastAsia" w:cs="Times New Roman"/>
                <w:sz w:val="24"/>
                <w:szCs w:val="24"/>
              </w:rPr>
            </w:pPr>
            <m:oMathPara>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X,P</m:t>
                    </m:r>
                  </m:e>
                </m:d>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rad>
              </m:oMath>
            </m:oMathPara>
          </w:p>
        </w:tc>
        <w:tc>
          <w:tcPr>
            <w:tcW w:w="1000" w:type="pct"/>
            <w:vAlign w:val="center"/>
          </w:tcPr>
          <w:p w14:paraId="3BBCBE33" w14:textId="0342FD89" w:rsidR="00121B42" w:rsidRPr="00121B42" w:rsidRDefault="00AA640B" w:rsidP="000E42EF">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r w:rsidR="00121B42" w:rsidRPr="00121B42">
              <w:rPr>
                <w:rFonts w:ascii="Times New Roman" w:eastAsiaTheme="minorEastAsia" w:hAnsi="Times New Roman" w:cs="Times New Roman"/>
                <w:sz w:val="24"/>
                <w:szCs w:val="24"/>
              </w:rPr>
              <w:t>4)</w:t>
            </w:r>
          </w:p>
        </w:tc>
      </w:tr>
    </w:tbl>
    <w:p w14:paraId="39E0EF5A" w14:textId="77777777" w:rsidR="00121B42" w:rsidRPr="00121B42" w:rsidRDefault="00121B42" w:rsidP="00121B42">
      <w:pPr>
        <w:autoSpaceDE w:val="0"/>
        <w:autoSpaceDN w:val="0"/>
        <w:adjustRightInd w:val="0"/>
        <w:spacing w:after="0" w:line="240" w:lineRule="auto"/>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gdje je: </w:t>
      </w:r>
    </w:p>
    <w:p w14:paraId="054B195B" w14:textId="77777777"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iCs/>
          <w:color w:val="000000"/>
          <w:sz w:val="24"/>
          <w:szCs w:val="24"/>
        </w:rPr>
        <w:t xml:space="preserve">d </w:t>
      </w:r>
      <w:r w:rsidRPr="00121B42">
        <w:rPr>
          <w:rFonts w:ascii="Times New Roman" w:hAnsi="Times New Roman" w:cs="Times New Roman"/>
          <w:color w:val="000000"/>
          <w:sz w:val="24"/>
          <w:szCs w:val="24"/>
        </w:rPr>
        <w:t xml:space="preserve">– udaljenost, </w:t>
      </w:r>
    </w:p>
    <w:p w14:paraId="2D185A61" w14:textId="77777777"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color w:val="000000"/>
          <w:sz w:val="24"/>
          <w:szCs w:val="24"/>
        </w:rPr>
        <w:t>n</w:t>
      </w:r>
      <w:r w:rsidRPr="00121B42">
        <w:rPr>
          <w:rFonts w:ascii="Times New Roman" w:hAnsi="Times New Roman" w:cs="Times New Roman"/>
          <w:color w:val="000000"/>
          <w:sz w:val="24"/>
          <w:szCs w:val="24"/>
        </w:rPr>
        <w:t xml:space="preserve"> – broj dimenzija,</w:t>
      </w:r>
    </w:p>
    <w:p w14:paraId="5B31F541" w14:textId="269A9741"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iCs/>
          <w:color w:val="000000"/>
          <w:sz w:val="24"/>
          <w:szCs w:val="24"/>
        </w:rPr>
        <w:t xml:space="preserve">X </w:t>
      </w:r>
      <w:r w:rsidRPr="00121B42">
        <w:rPr>
          <w:rFonts w:ascii="Times New Roman" w:hAnsi="Times New Roman" w:cs="Times New Roman"/>
          <w:iCs/>
          <w:color w:val="000000"/>
          <w:sz w:val="24"/>
          <w:szCs w:val="24"/>
        </w:rPr>
        <w:t>i</w:t>
      </w:r>
      <w:r w:rsidRPr="00121B42">
        <w:rPr>
          <w:rFonts w:ascii="Times New Roman" w:hAnsi="Times New Roman" w:cs="Times New Roman"/>
          <w:i/>
          <w:iCs/>
          <w:color w:val="000000"/>
          <w:sz w:val="24"/>
          <w:szCs w:val="24"/>
        </w:rPr>
        <w:t xml:space="preserve"> P </w:t>
      </w:r>
      <w:r w:rsidRPr="00121B42">
        <w:rPr>
          <w:rFonts w:ascii="Times New Roman" w:hAnsi="Times New Roman" w:cs="Times New Roman"/>
          <w:color w:val="000000"/>
          <w:sz w:val="24"/>
          <w:szCs w:val="24"/>
        </w:rPr>
        <w:t>– točke u prostoru.</w:t>
      </w:r>
    </w:p>
    <w:p w14:paraId="51C4231E" w14:textId="576230BC" w:rsidR="00121B42" w:rsidRDefault="00121B42" w:rsidP="00121B42">
      <w:pPr>
        <w:pStyle w:val="Tijelo"/>
      </w:pPr>
      <w:r>
        <w:lastRenderedPageBreak/>
        <w:t xml:space="preserve">K-najbližih susjeda </w:t>
      </w:r>
      <w:r>
        <w:t xml:space="preserve">(engl. </w:t>
      </w:r>
      <w:r w:rsidRPr="00CC7521">
        <w:rPr>
          <w:i/>
        </w:rPr>
        <w:t>k-</w:t>
      </w:r>
      <w:proofErr w:type="spellStart"/>
      <w:r w:rsidRPr="00CC7521">
        <w:rPr>
          <w:i/>
        </w:rPr>
        <w:t>Nearest</w:t>
      </w:r>
      <w:proofErr w:type="spellEnd"/>
      <w:r w:rsidRPr="00CC7521">
        <w:rPr>
          <w:i/>
        </w:rPr>
        <w:t xml:space="preserve"> </w:t>
      </w:r>
      <w:proofErr w:type="spellStart"/>
      <w:r w:rsidRPr="00CC7521">
        <w:rPr>
          <w:i/>
        </w:rPr>
        <w:t>Neighbour</w:t>
      </w:r>
      <w:proofErr w:type="spellEnd"/>
      <w:r>
        <w:t>, k-NN</w:t>
      </w:r>
      <w:r>
        <w:t xml:space="preserve">) je vrsta NN metode koja također računa udaljenosti, ali u obzir uzima k najbližih udaljenosti i dodjeljuje klasu </w:t>
      </w:r>
      <w:r w:rsidR="006E6DA3">
        <w:t>onu koje ima više u blizini te ta klasa ne mora nužno biti i najbliža. Prikaz NN algoritma i k-NN algoritma dan je na slici 2.6. Na slici su prikazane dvije klase označene sa krugom i pravokutnikom. Znak X označava ulaznu klasu kojoj je potrebno pridružiti klasu. U slučaju NN algoritma klasa je pridružena krugu jer je on najbliži, a u drugom slučaju je pridružena pravokutniku iz razloga što ih ima više u njegovoj blizini.</w:t>
      </w:r>
    </w:p>
    <w:p w14:paraId="525272AE" w14:textId="5DB5356F" w:rsidR="006E6DA3" w:rsidRDefault="006E6DA3" w:rsidP="00121B42">
      <w:pPr>
        <w:pStyle w:val="Tijelo"/>
      </w:pPr>
      <w:r w:rsidRPr="00937C55">
        <w:rPr>
          <w:rFonts w:cs="Times New Roman"/>
          <w:noProof/>
          <w:lang w:val="hr-BA" w:eastAsia="hr-BA"/>
        </w:rPr>
        <mc:AlternateContent>
          <mc:Choice Requires="wps">
            <w:drawing>
              <wp:anchor distT="45720" distB="45720" distL="114300" distR="114300" simplePos="0" relativeHeight="251673600" behindDoc="0" locked="0" layoutInCell="1" allowOverlap="0" wp14:anchorId="0BCFD96A" wp14:editId="54A005A1">
                <wp:simplePos x="0" y="0"/>
                <wp:positionH relativeFrom="margin">
                  <wp:align>center</wp:align>
                </wp:positionH>
                <wp:positionV relativeFrom="paragraph">
                  <wp:posOffset>410845</wp:posOffset>
                </wp:positionV>
                <wp:extent cx="5076000" cy="2059200"/>
                <wp:effectExtent l="0" t="0" r="10795" b="1778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1461C2C5" w14:textId="77777777" w:rsidR="006E6DA3" w:rsidRDefault="006E6DA3" w:rsidP="006E6DA3">
                            <w:pPr>
                              <w:keepNext/>
                              <w:spacing w:after="0"/>
                              <w:jc w:val="center"/>
                            </w:pPr>
                            <w:r w:rsidRPr="00ED2B0C">
                              <w:rPr>
                                <w:rFonts w:cs="Times New Roman"/>
                                <w:noProof/>
                                <w:lang w:val="hr-BA" w:eastAsia="hr-BA"/>
                              </w:rPr>
                              <w:drawing>
                                <wp:inline distT="0" distB="0" distL="0" distR="0" wp14:anchorId="005160A0" wp14:editId="2937A92F">
                                  <wp:extent cx="3080994" cy="1628043"/>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0994" cy="1628043"/>
                                          </a:xfrm>
                                          <a:prstGeom prst="rect">
                                            <a:avLst/>
                                          </a:prstGeom>
                                        </pic:spPr>
                                      </pic:pic>
                                    </a:graphicData>
                                  </a:graphic>
                                </wp:inline>
                              </w:drawing>
                            </w:r>
                          </w:p>
                          <w:p w14:paraId="0579BE0F" w14:textId="46704FDC" w:rsidR="006E6DA3" w:rsidRDefault="006E6DA3" w:rsidP="006E6DA3">
                            <w:pPr>
                              <w:pStyle w:val="Caption"/>
                              <w:spacing w:after="0"/>
                              <w:jc w:val="center"/>
                            </w:pPr>
                            <w:r>
                              <w:t xml:space="preserve">Slika </w:t>
                            </w:r>
                            <w:r>
                              <w:t>2.6</w:t>
                            </w:r>
                            <w:r>
                              <w:t xml:space="preserve">. </w:t>
                            </w:r>
                            <w:r>
                              <w:t>NN i k-NN algoritam</w:t>
                            </w:r>
                          </w:p>
                          <w:p w14:paraId="2A7D0BA9" w14:textId="77777777" w:rsidR="006E6DA3" w:rsidRDefault="006E6DA3" w:rsidP="006E6D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D96A" id="_x0000_s1033" type="#_x0000_t202" style="position:absolute;left:0;text-align:left;margin-left:0;margin-top:32.35pt;width:399.7pt;height:162.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TTsvtCoCAABNBAAADgAAAAAAAAAAAAAAAAAuAgAAZHJzL2Uy&#10;b0RvYy54bWxQSwECLQAUAAYACAAAACEAAGXkS90AAAAHAQAADwAAAAAAAAAAAAAAAACEBAAAZHJz&#10;L2Rvd25yZXYueG1sUEsFBgAAAAAEAAQA8wAAAI4FAAAAAA==&#10;" o:allowoverlap="f">
                <v:textbox>
                  <w:txbxContent>
                    <w:p w14:paraId="1461C2C5" w14:textId="77777777" w:rsidR="006E6DA3" w:rsidRDefault="006E6DA3" w:rsidP="006E6DA3">
                      <w:pPr>
                        <w:keepNext/>
                        <w:spacing w:after="0"/>
                        <w:jc w:val="center"/>
                      </w:pPr>
                      <w:r w:rsidRPr="00ED2B0C">
                        <w:rPr>
                          <w:rFonts w:cs="Times New Roman"/>
                          <w:noProof/>
                          <w:lang w:val="hr-BA" w:eastAsia="hr-BA"/>
                        </w:rPr>
                        <w:drawing>
                          <wp:inline distT="0" distB="0" distL="0" distR="0" wp14:anchorId="005160A0" wp14:editId="2937A92F">
                            <wp:extent cx="3080994" cy="1628043"/>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0994" cy="1628043"/>
                                    </a:xfrm>
                                    <a:prstGeom prst="rect">
                                      <a:avLst/>
                                    </a:prstGeom>
                                  </pic:spPr>
                                </pic:pic>
                              </a:graphicData>
                            </a:graphic>
                          </wp:inline>
                        </w:drawing>
                      </w:r>
                    </w:p>
                    <w:p w14:paraId="0579BE0F" w14:textId="46704FDC" w:rsidR="006E6DA3" w:rsidRDefault="006E6DA3" w:rsidP="006E6DA3">
                      <w:pPr>
                        <w:pStyle w:val="Caption"/>
                        <w:spacing w:after="0"/>
                        <w:jc w:val="center"/>
                      </w:pPr>
                      <w:r>
                        <w:t xml:space="preserve">Slika </w:t>
                      </w:r>
                      <w:r>
                        <w:t>2.6</w:t>
                      </w:r>
                      <w:r>
                        <w:t xml:space="preserve">. </w:t>
                      </w:r>
                      <w:r>
                        <w:t>NN i k-NN algoritam</w:t>
                      </w:r>
                    </w:p>
                    <w:p w14:paraId="2A7D0BA9" w14:textId="77777777" w:rsidR="006E6DA3" w:rsidRDefault="006E6DA3" w:rsidP="006E6DA3">
                      <w:pPr>
                        <w:keepNext/>
                        <w:spacing w:after="0"/>
                        <w:jc w:val="center"/>
                      </w:pPr>
                    </w:p>
                  </w:txbxContent>
                </v:textbox>
                <w10:wrap type="topAndBottom" anchorx="margin"/>
              </v:shape>
            </w:pict>
          </mc:Fallback>
        </mc:AlternateContent>
      </w:r>
    </w:p>
    <w:p w14:paraId="400664E9" w14:textId="54D3FC0B" w:rsidR="006E6DA3" w:rsidRDefault="009379A7" w:rsidP="009379A7">
      <w:pPr>
        <w:pStyle w:val="Podpoglavlje2"/>
      </w:pPr>
      <w:bookmarkStart w:id="16" w:name="_Toc478939193"/>
      <w:r>
        <w:t>Umjetna neuronska mreža</w:t>
      </w:r>
      <w:bookmarkEnd w:id="16"/>
    </w:p>
    <w:p w14:paraId="69F2F829" w14:textId="6376BBAA" w:rsidR="008F6308" w:rsidRDefault="008F6308" w:rsidP="008F6308">
      <w:pPr>
        <w:pStyle w:val="Tijelo"/>
      </w:pPr>
      <w:r>
        <w:t>Umjetna neuronska mreža (</w:t>
      </w:r>
      <w:r>
        <w:t>engl</w:t>
      </w:r>
      <w:r w:rsidRPr="0028023E">
        <w:rPr>
          <w:i/>
        </w:rPr>
        <w:t xml:space="preserve">. </w:t>
      </w:r>
      <w:proofErr w:type="spellStart"/>
      <w:r w:rsidRPr="0028023E">
        <w:rPr>
          <w:i/>
        </w:rPr>
        <w:t>Artificial</w:t>
      </w:r>
      <w:proofErr w:type="spellEnd"/>
      <w:r w:rsidRPr="0028023E">
        <w:rPr>
          <w:i/>
        </w:rPr>
        <w:t xml:space="preserve"> </w:t>
      </w:r>
      <w:proofErr w:type="spellStart"/>
      <w:r w:rsidRPr="0028023E">
        <w:rPr>
          <w:i/>
        </w:rPr>
        <w:t>Neural</w:t>
      </w:r>
      <w:proofErr w:type="spellEnd"/>
      <w:r w:rsidRPr="0028023E">
        <w:rPr>
          <w:i/>
        </w:rPr>
        <w:t xml:space="preserve"> Network</w:t>
      </w:r>
      <w:r>
        <w:t>, ANN</w:t>
      </w:r>
      <w:r>
        <w:t>) je skup umjetnih neurona što se bazira na principu mozga. Neuronska mreža je sastavljena od umjetnih neurona od kojih je svaki funkcija što na izlazu daje logičku jedinicu ako suma ulaza prelazi zadani prag, u slučaju da ne prelazi onda daje logičku nulu [X12].</w:t>
      </w:r>
    </w:p>
    <w:p w14:paraId="63A54CB6" w14:textId="421F8174" w:rsidR="008F6308" w:rsidRDefault="008F6308" w:rsidP="008F6308">
      <w:pPr>
        <w:pStyle w:val="Tijelo"/>
      </w:pPr>
      <w:r>
        <w:t xml:space="preserve">Višeslojni </w:t>
      </w:r>
      <w:proofErr w:type="spellStart"/>
      <w:r>
        <w:t>perceptron</w:t>
      </w:r>
      <w:proofErr w:type="spellEnd"/>
      <w:r>
        <w:t xml:space="preserve"> </w:t>
      </w:r>
      <w:r>
        <w:t xml:space="preserve">(engl. </w:t>
      </w:r>
      <w:proofErr w:type="spellStart"/>
      <w:r>
        <w:rPr>
          <w:i/>
        </w:rPr>
        <w:t>MultyLayer</w:t>
      </w:r>
      <w:proofErr w:type="spellEnd"/>
      <w:r>
        <w:rPr>
          <w:i/>
        </w:rPr>
        <w:t xml:space="preserve"> </w:t>
      </w:r>
      <w:proofErr w:type="spellStart"/>
      <w:r>
        <w:rPr>
          <w:i/>
        </w:rPr>
        <w:t>Perceptron</w:t>
      </w:r>
      <w:proofErr w:type="spellEnd"/>
      <w:r>
        <w:t>, MLP) je vrsta neuronske mreže koji može raditi sa nelinearnim podatcima</w:t>
      </w:r>
      <w:r>
        <w:t>. On sadrži jedan ili dva skrivena sloja koji mu to omogućavaju [X12]. Na slici 2.7. se nalazi MLP sa jednim skrivenim slojem.</w:t>
      </w:r>
    </w:p>
    <w:p w14:paraId="6C884993" w14:textId="0EA09B43" w:rsidR="008F6308" w:rsidRDefault="008F6308" w:rsidP="008F6308">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75648" behindDoc="0" locked="0" layoutInCell="1" allowOverlap="0" wp14:anchorId="4271168E" wp14:editId="18BF8BF0">
                <wp:simplePos x="0" y="0"/>
                <wp:positionH relativeFrom="margin">
                  <wp:align>center</wp:align>
                </wp:positionH>
                <wp:positionV relativeFrom="paragraph">
                  <wp:posOffset>410845</wp:posOffset>
                </wp:positionV>
                <wp:extent cx="5076000" cy="2059200"/>
                <wp:effectExtent l="0" t="0" r="10795" b="1778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437B6B09" w14:textId="27EE76C5" w:rsidR="008F6308" w:rsidRDefault="008F6308" w:rsidP="008F6308">
                            <w:pPr>
                              <w:keepNext/>
                              <w:spacing w:after="0"/>
                              <w:jc w:val="center"/>
                            </w:pPr>
                            <w:r>
                              <w:rPr>
                                <w:noProof/>
                                <w:lang w:val="hr-BA" w:eastAsia="hr-BA"/>
                              </w:rPr>
                              <w:drawing>
                                <wp:inline distT="0" distB="0" distL="0" distR="0" wp14:anchorId="75BF632B" wp14:editId="36438F6C">
                                  <wp:extent cx="3787140" cy="1722120"/>
                                  <wp:effectExtent l="0" t="0" r="3810" b="0"/>
                                  <wp:docPr id="350" name="Picture 350"/>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a:extLst>
                                              <a:ext uri="{28A0092B-C50C-407E-A947-70E740481C1C}">
                                                <a14:useLocalDpi xmlns:a14="http://schemas.microsoft.com/office/drawing/2010/main" val="0"/>
                                              </a:ext>
                                            </a:extLst>
                                          </a:blip>
                                          <a:stretch>
                                            <a:fillRect/>
                                          </a:stretch>
                                        </pic:blipFill>
                                        <pic:spPr>
                                          <a:xfrm>
                                            <a:off x="0" y="0"/>
                                            <a:ext cx="3787140" cy="1722120"/>
                                          </a:xfrm>
                                          <a:prstGeom prst="rect">
                                            <a:avLst/>
                                          </a:prstGeom>
                                        </pic:spPr>
                                      </pic:pic>
                                    </a:graphicData>
                                  </a:graphic>
                                </wp:inline>
                              </w:drawing>
                            </w:r>
                          </w:p>
                          <w:p w14:paraId="70C621FE" w14:textId="414FC4BA" w:rsidR="008F6308" w:rsidRDefault="008F6308" w:rsidP="008F6308">
                            <w:pPr>
                              <w:pStyle w:val="Caption"/>
                              <w:spacing w:after="0"/>
                              <w:jc w:val="center"/>
                            </w:pPr>
                            <w:r>
                              <w:t xml:space="preserve">Slika </w:t>
                            </w:r>
                            <w:r>
                              <w:t>2.7</w:t>
                            </w:r>
                            <w:r>
                              <w:t xml:space="preserve">. </w:t>
                            </w:r>
                            <w:r>
                              <w:t>MLP s jednim skrivenim slojem</w:t>
                            </w:r>
                            <w:r w:rsidR="00364CE8">
                              <w:t>, [X12]</w:t>
                            </w:r>
                          </w:p>
                          <w:p w14:paraId="7C12F26C" w14:textId="77777777" w:rsidR="008F6308" w:rsidRDefault="008F6308" w:rsidP="008F630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1168E" id="_x0000_s1034" type="#_x0000_t202" style="position:absolute;left:0;text-align:left;margin-left:0;margin-top:32.35pt;width:399.7pt;height:162.1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NmXLCyoCAABNBAAADgAAAAAAAAAAAAAAAAAuAgAAZHJzL2Uy&#10;b0RvYy54bWxQSwECLQAUAAYACAAAACEAAGXkS90AAAAHAQAADwAAAAAAAAAAAAAAAACEBAAAZHJz&#10;L2Rvd25yZXYueG1sUEsFBgAAAAAEAAQA8wAAAI4FAAAAAA==&#10;" o:allowoverlap="f">
                <v:textbox>
                  <w:txbxContent>
                    <w:p w14:paraId="437B6B09" w14:textId="27EE76C5" w:rsidR="008F6308" w:rsidRDefault="008F6308" w:rsidP="008F6308">
                      <w:pPr>
                        <w:keepNext/>
                        <w:spacing w:after="0"/>
                        <w:jc w:val="center"/>
                      </w:pPr>
                      <w:r>
                        <w:rPr>
                          <w:noProof/>
                          <w:lang w:val="hr-BA" w:eastAsia="hr-BA"/>
                        </w:rPr>
                        <w:drawing>
                          <wp:inline distT="0" distB="0" distL="0" distR="0" wp14:anchorId="75BF632B" wp14:editId="36438F6C">
                            <wp:extent cx="3787140" cy="1722120"/>
                            <wp:effectExtent l="0" t="0" r="3810" b="0"/>
                            <wp:docPr id="350" name="Picture 350"/>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a:extLst>
                                        <a:ext uri="{28A0092B-C50C-407E-A947-70E740481C1C}">
                                          <a14:useLocalDpi xmlns:a14="http://schemas.microsoft.com/office/drawing/2010/main" val="0"/>
                                        </a:ext>
                                      </a:extLst>
                                    </a:blip>
                                    <a:stretch>
                                      <a:fillRect/>
                                    </a:stretch>
                                  </pic:blipFill>
                                  <pic:spPr>
                                    <a:xfrm>
                                      <a:off x="0" y="0"/>
                                      <a:ext cx="3787140" cy="1722120"/>
                                    </a:xfrm>
                                    <a:prstGeom prst="rect">
                                      <a:avLst/>
                                    </a:prstGeom>
                                  </pic:spPr>
                                </pic:pic>
                              </a:graphicData>
                            </a:graphic>
                          </wp:inline>
                        </w:drawing>
                      </w:r>
                    </w:p>
                    <w:p w14:paraId="70C621FE" w14:textId="414FC4BA" w:rsidR="008F6308" w:rsidRDefault="008F6308" w:rsidP="008F6308">
                      <w:pPr>
                        <w:pStyle w:val="Caption"/>
                        <w:spacing w:after="0"/>
                        <w:jc w:val="center"/>
                      </w:pPr>
                      <w:r>
                        <w:t xml:space="preserve">Slika </w:t>
                      </w:r>
                      <w:r>
                        <w:t>2.7</w:t>
                      </w:r>
                      <w:r>
                        <w:t xml:space="preserve">. </w:t>
                      </w:r>
                      <w:r>
                        <w:t>MLP s jednim skrivenim slojem</w:t>
                      </w:r>
                      <w:r w:rsidR="00364CE8">
                        <w:t>, [X12]</w:t>
                      </w:r>
                    </w:p>
                    <w:p w14:paraId="7C12F26C" w14:textId="77777777" w:rsidR="008F6308" w:rsidRDefault="008F6308" w:rsidP="008F6308">
                      <w:pPr>
                        <w:keepNext/>
                        <w:spacing w:after="0"/>
                        <w:jc w:val="center"/>
                      </w:pPr>
                    </w:p>
                  </w:txbxContent>
                </v:textbox>
                <w10:wrap type="topAndBottom" anchorx="margin"/>
              </v:shape>
            </w:pict>
          </mc:Fallback>
        </mc:AlternateContent>
      </w:r>
    </w:p>
    <w:p w14:paraId="6C84143B" w14:textId="793AAF3B" w:rsidR="00121B42" w:rsidRDefault="00364CE8" w:rsidP="00364CE8">
      <w:pPr>
        <w:pStyle w:val="Podpoglavlje2"/>
      </w:pPr>
      <w:bookmarkStart w:id="17" w:name="_Toc478939194"/>
      <w:r>
        <w:t>Stabla odluke</w:t>
      </w:r>
      <w:bookmarkEnd w:id="17"/>
    </w:p>
    <w:p w14:paraId="096EC2FA" w14:textId="6B4807B4" w:rsidR="00364CE8" w:rsidRDefault="00364CE8" w:rsidP="00364CE8">
      <w:pPr>
        <w:pStyle w:val="Tijelo"/>
      </w:pPr>
      <w:r>
        <w:t>Stabla odluke su klasifikator koji ima strukturu stabla. Sastoji se od čvorova, grana i lista koji predstavlja krajnji čvor. Čvor i grana služe prilikom odluke o klasi, a list na kraju stabla predstavlja klasu [X12]. Stablo koje ima samo po dvije odluke na svakom čvoru se naziv binarno stablo i prikazano je na slici 2.8. Stablo se kreira na način da se najvažnije značajke stavljaju na početak stabla, a ostale manje važne pri dnu [X12]. Ako se koristi veliki broj značajki tada ovakav klasifikator nije primjeren jer veličina stabla se može eksponencijalno povećavati.</w:t>
      </w:r>
    </w:p>
    <w:p w14:paraId="455C6A38" w14:textId="3D95A0E3" w:rsidR="00364CE8" w:rsidRDefault="00364CE8" w:rsidP="00364CE8">
      <w:pPr>
        <w:pStyle w:val="Tijelo"/>
      </w:pPr>
      <w:r w:rsidRPr="00937C55">
        <w:rPr>
          <w:rFonts w:cs="Times New Roman"/>
          <w:noProof/>
          <w:lang w:val="hr-BA" w:eastAsia="hr-BA"/>
        </w:rPr>
        <mc:AlternateContent>
          <mc:Choice Requires="wps">
            <w:drawing>
              <wp:anchor distT="45720" distB="45720" distL="114300" distR="114300" simplePos="0" relativeHeight="251677696" behindDoc="0" locked="0" layoutInCell="1" allowOverlap="0" wp14:anchorId="304A04C0" wp14:editId="2E8660B7">
                <wp:simplePos x="0" y="0"/>
                <wp:positionH relativeFrom="margin">
                  <wp:align>center</wp:align>
                </wp:positionH>
                <wp:positionV relativeFrom="paragraph">
                  <wp:posOffset>410845</wp:posOffset>
                </wp:positionV>
                <wp:extent cx="5076000" cy="2059200"/>
                <wp:effectExtent l="0" t="0" r="10795" b="1778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3FB4773E" w14:textId="77777777" w:rsidR="00364CE8" w:rsidRDefault="00364CE8" w:rsidP="00364CE8">
                            <w:pPr>
                              <w:keepNext/>
                              <w:spacing w:after="0"/>
                              <w:jc w:val="center"/>
                            </w:pPr>
                            <w:r>
                              <w:rPr>
                                <w:noProof/>
                                <w:lang w:val="hr-BA" w:eastAsia="hr-BA"/>
                              </w:rPr>
                              <w:drawing>
                                <wp:inline distT="0" distB="0" distL="0" distR="0" wp14:anchorId="5BBB65B9" wp14:editId="27799EF4">
                                  <wp:extent cx="2974571" cy="172212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5">
                                            <a:extLst>
                                              <a:ext uri="{28A0092B-C50C-407E-A947-70E740481C1C}">
                                                <a14:useLocalDpi xmlns:a14="http://schemas.microsoft.com/office/drawing/2010/main" val="0"/>
                                              </a:ext>
                                            </a:extLst>
                                          </a:blip>
                                          <a:stretch>
                                            <a:fillRect/>
                                          </a:stretch>
                                        </pic:blipFill>
                                        <pic:spPr>
                                          <a:xfrm>
                                            <a:off x="0" y="0"/>
                                            <a:ext cx="2974571" cy="1722120"/>
                                          </a:xfrm>
                                          <a:prstGeom prst="rect">
                                            <a:avLst/>
                                          </a:prstGeom>
                                        </pic:spPr>
                                      </pic:pic>
                                    </a:graphicData>
                                  </a:graphic>
                                </wp:inline>
                              </w:drawing>
                            </w:r>
                          </w:p>
                          <w:p w14:paraId="094F6D27" w14:textId="2D662011" w:rsidR="00364CE8" w:rsidRDefault="00364CE8" w:rsidP="00364CE8">
                            <w:pPr>
                              <w:pStyle w:val="Caption"/>
                              <w:spacing w:after="0"/>
                              <w:jc w:val="center"/>
                            </w:pPr>
                            <w:r>
                              <w:t xml:space="preserve">Slika </w:t>
                            </w:r>
                            <w:r>
                              <w:t>2.8</w:t>
                            </w:r>
                            <w:r>
                              <w:t>.</w:t>
                            </w:r>
                            <w:r w:rsidR="000C7D8A">
                              <w:t xml:space="preserve"> Binarno stablo</w:t>
                            </w:r>
                          </w:p>
                          <w:p w14:paraId="471B2CA9" w14:textId="77777777" w:rsidR="00364CE8" w:rsidRDefault="00364CE8" w:rsidP="00364CE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A04C0" id="_x0000_s1035" type="#_x0000_t202" style="position:absolute;left:0;text-align:left;margin-left:0;margin-top:32.35pt;width:399.7pt;height:162.1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" o:allowoverlap="f">
                <v:textbox>
                  <w:txbxContent>
                    <w:p w14:paraId="3FB4773E" w14:textId="77777777" w:rsidR="00364CE8" w:rsidRDefault="00364CE8" w:rsidP="00364CE8">
                      <w:pPr>
                        <w:keepNext/>
                        <w:spacing w:after="0"/>
                        <w:jc w:val="center"/>
                      </w:pPr>
                      <w:r>
                        <w:rPr>
                          <w:noProof/>
                          <w:lang w:val="hr-BA" w:eastAsia="hr-BA"/>
                        </w:rPr>
                        <w:drawing>
                          <wp:inline distT="0" distB="0" distL="0" distR="0" wp14:anchorId="5BBB65B9" wp14:editId="27799EF4">
                            <wp:extent cx="2974571" cy="172212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5">
                                      <a:extLst>
                                        <a:ext uri="{28A0092B-C50C-407E-A947-70E740481C1C}">
                                          <a14:useLocalDpi xmlns:a14="http://schemas.microsoft.com/office/drawing/2010/main" val="0"/>
                                        </a:ext>
                                      </a:extLst>
                                    </a:blip>
                                    <a:stretch>
                                      <a:fillRect/>
                                    </a:stretch>
                                  </pic:blipFill>
                                  <pic:spPr>
                                    <a:xfrm>
                                      <a:off x="0" y="0"/>
                                      <a:ext cx="2974571" cy="1722120"/>
                                    </a:xfrm>
                                    <a:prstGeom prst="rect">
                                      <a:avLst/>
                                    </a:prstGeom>
                                  </pic:spPr>
                                </pic:pic>
                              </a:graphicData>
                            </a:graphic>
                          </wp:inline>
                        </w:drawing>
                      </w:r>
                    </w:p>
                    <w:p w14:paraId="094F6D27" w14:textId="2D662011" w:rsidR="00364CE8" w:rsidRDefault="00364CE8" w:rsidP="00364CE8">
                      <w:pPr>
                        <w:pStyle w:val="Caption"/>
                        <w:spacing w:after="0"/>
                        <w:jc w:val="center"/>
                      </w:pPr>
                      <w:r>
                        <w:t xml:space="preserve">Slika </w:t>
                      </w:r>
                      <w:r>
                        <w:t>2.8</w:t>
                      </w:r>
                      <w:r>
                        <w:t>.</w:t>
                      </w:r>
                      <w:r w:rsidR="000C7D8A">
                        <w:t xml:space="preserve"> Binarno stablo</w:t>
                      </w:r>
                    </w:p>
                    <w:p w14:paraId="471B2CA9" w14:textId="77777777" w:rsidR="00364CE8" w:rsidRDefault="00364CE8" w:rsidP="00364CE8">
                      <w:pPr>
                        <w:keepNext/>
                        <w:spacing w:after="0"/>
                        <w:jc w:val="center"/>
                      </w:pPr>
                    </w:p>
                  </w:txbxContent>
                </v:textbox>
                <w10:wrap type="topAndBottom" anchorx="margin"/>
              </v:shape>
            </w:pict>
          </mc:Fallback>
        </mc:AlternateContent>
      </w:r>
    </w:p>
    <w:p w14:paraId="1D9F7596" w14:textId="771FBCB3" w:rsidR="00364CE8" w:rsidRDefault="00521CF1" w:rsidP="00521CF1">
      <w:pPr>
        <w:pStyle w:val="Podpoglavlje2"/>
      </w:pPr>
      <w:bookmarkStart w:id="18" w:name="_Toc478939195"/>
      <w:r>
        <w:t>Šume odluke</w:t>
      </w:r>
      <w:bookmarkEnd w:id="18"/>
    </w:p>
    <w:p w14:paraId="1797259A" w14:textId="76306B62" w:rsidR="00521CF1" w:rsidRDefault="00521CF1" w:rsidP="00521CF1">
      <w:pPr>
        <w:pStyle w:val="Tijelo"/>
      </w:pPr>
      <w:r>
        <w:t xml:space="preserve">Šume odluke (engl. </w:t>
      </w:r>
      <w:proofErr w:type="spellStart"/>
      <w:r>
        <w:t>Random</w:t>
      </w:r>
      <w:proofErr w:type="spellEnd"/>
      <w:r>
        <w:t xml:space="preserve"> </w:t>
      </w:r>
      <w:proofErr w:type="spellStart"/>
      <w:r>
        <w:t>forest</w:t>
      </w:r>
      <w:proofErr w:type="spellEnd"/>
      <w:r>
        <w:t xml:space="preserve">) su klasifikatori koji </w:t>
      </w:r>
      <w:r w:rsidR="00725F5A">
        <w:t xml:space="preserve">su sastavljeni od više stabala odluke </w:t>
      </w:r>
      <w:r>
        <w:t xml:space="preserve">[X12]. Ovaj algoritam je poznat po </w:t>
      </w:r>
      <w:proofErr w:type="spellStart"/>
      <w:r>
        <w:t>preprilagođavanju</w:t>
      </w:r>
      <w:proofErr w:type="spellEnd"/>
      <w:r>
        <w:t xml:space="preserve"> (engl. </w:t>
      </w:r>
      <w:proofErr w:type="spellStart"/>
      <w:r>
        <w:t>Overfitting</w:t>
      </w:r>
      <w:proofErr w:type="spellEnd"/>
      <w:r>
        <w:t>) što znači da se previše prilagodi trening setu, a na stvarnim podatcima je preciznost jako manja.</w:t>
      </w:r>
      <w:r w:rsidR="00725F5A">
        <w:t xml:space="preserve"> Svako stablo se kreira sa podskupom trening podataka te se ta metoda naziva odvajanje (engl. </w:t>
      </w:r>
      <w:proofErr w:type="spellStart"/>
      <w:r w:rsidR="00725F5A">
        <w:t>Bagging</w:t>
      </w:r>
      <w:proofErr w:type="spellEnd"/>
      <w:r w:rsidR="00725F5A">
        <w:t xml:space="preserve">). Postupak </w:t>
      </w:r>
      <w:r w:rsidR="00725F5A">
        <w:lastRenderedPageBreak/>
        <w:t>klasifikacije se izvodi na način da se svakom stablu da da odredi klasu i na kraju se uzima klasa koja ima najviše glasova.</w:t>
      </w:r>
      <w:r w:rsidR="00A42EAD">
        <w:t xml:space="preserve"> Šuma odluka je prikazana na slici 2.9.</w:t>
      </w:r>
    </w:p>
    <w:p w14:paraId="430033FE" w14:textId="525D6858" w:rsidR="00A42EAD" w:rsidRDefault="00F8054B" w:rsidP="00521CF1">
      <w:pPr>
        <w:pStyle w:val="Tijelo"/>
        <w:rPr>
          <w:i/>
          <w:iCs/>
          <w:sz w:val="20"/>
          <w:szCs w:val="18"/>
        </w:rPr>
      </w:pPr>
      <w:r w:rsidRPr="00937C55">
        <w:rPr>
          <w:rFonts w:cs="Times New Roman"/>
          <w:noProof/>
          <w:lang w:val="hr-BA" w:eastAsia="hr-BA"/>
        </w:rPr>
        <mc:AlternateContent>
          <mc:Choice Requires="wps">
            <w:drawing>
              <wp:anchor distT="45720" distB="45720" distL="114300" distR="114300" simplePos="0" relativeHeight="251679744" behindDoc="0" locked="0" layoutInCell="1" allowOverlap="0" wp14:anchorId="6478D361" wp14:editId="40BBF797">
                <wp:simplePos x="0" y="0"/>
                <wp:positionH relativeFrom="margin">
                  <wp:posOffset>425450</wp:posOffset>
                </wp:positionH>
                <wp:positionV relativeFrom="paragraph">
                  <wp:posOffset>361950</wp:posOffset>
                </wp:positionV>
                <wp:extent cx="5334000" cy="2270760"/>
                <wp:effectExtent l="0" t="0" r="19050" b="1524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270760"/>
                        </a:xfrm>
                        <a:prstGeom prst="rect">
                          <a:avLst/>
                        </a:prstGeom>
                        <a:solidFill>
                          <a:srgbClr val="FFFFFF"/>
                        </a:solidFill>
                        <a:ln w="9525">
                          <a:solidFill>
                            <a:srgbClr val="000000"/>
                          </a:solidFill>
                          <a:miter lim="800000"/>
                          <a:headEnd/>
                          <a:tailEnd/>
                        </a:ln>
                      </wps:spPr>
                      <wps:txbx>
                        <w:txbxContent>
                          <w:p w14:paraId="42C90E32" w14:textId="77777777" w:rsidR="00F8054B" w:rsidRDefault="00F8054B" w:rsidP="00F8054B">
                            <w:pPr>
                              <w:keepNext/>
                              <w:spacing w:after="0"/>
                              <w:jc w:val="center"/>
                            </w:pPr>
                            <w:r>
                              <w:rPr>
                                <w:noProof/>
                                <w:lang w:val="hr-BA" w:eastAsia="hr-BA"/>
                              </w:rPr>
                              <w:drawing>
                                <wp:inline distT="0" distB="0" distL="0" distR="0" wp14:anchorId="5DA39D01" wp14:editId="678D8C4B">
                                  <wp:extent cx="3253740" cy="1920240"/>
                                  <wp:effectExtent l="0" t="0" r="3810" b="3810"/>
                                  <wp:docPr id="352" name="Picture 35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4045" cy="1920420"/>
                                          </a:xfrm>
                                          <a:prstGeom prst="rect">
                                            <a:avLst/>
                                          </a:prstGeom>
                                        </pic:spPr>
                                      </pic:pic>
                                    </a:graphicData>
                                  </a:graphic>
                                </wp:inline>
                              </w:drawing>
                            </w:r>
                          </w:p>
                          <w:p w14:paraId="36327340" w14:textId="77777777" w:rsidR="00F8054B" w:rsidRDefault="00F8054B" w:rsidP="00F8054B">
                            <w:pPr>
                              <w:pStyle w:val="Caption"/>
                              <w:spacing w:after="0"/>
                              <w:jc w:val="center"/>
                            </w:pPr>
                            <w:r>
                              <w:t>Slika 2.9. Šuma odluka</w:t>
                            </w:r>
                          </w:p>
                          <w:p w14:paraId="487C24FB" w14:textId="77777777" w:rsidR="00F8054B" w:rsidRDefault="00F8054B" w:rsidP="00F8054B">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D361" id="_x0000_s1036" type="#_x0000_t202" style="position:absolute;left:0;text-align:left;margin-left:33.5pt;margin-top:28.5pt;width:420pt;height:178.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" o:allowoverlap="f">
                <v:textbox>
                  <w:txbxContent>
                    <w:p w14:paraId="42C90E32" w14:textId="77777777" w:rsidR="00F8054B" w:rsidRDefault="00F8054B" w:rsidP="00F8054B">
                      <w:pPr>
                        <w:keepNext/>
                        <w:spacing w:after="0"/>
                        <w:jc w:val="center"/>
                      </w:pPr>
                      <w:r>
                        <w:rPr>
                          <w:noProof/>
                          <w:lang w:val="hr-BA" w:eastAsia="hr-BA"/>
                        </w:rPr>
                        <w:drawing>
                          <wp:inline distT="0" distB="0" distL="0" distR="0" wp14:anchorId="5DA39D01" wp14:editId="678D8C4B">
                            <wp:extent cx="3253740" cy="1920240"/>
                            <wp:effectExtent l="0" t="0" r="3810" b="3810"/>
                            <wp:docPr id="352" name="Picture 35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4045" cy="1920420"/>
                                    </a:xfrm>
                                    <a:prstGeom prst="rect">
                                      <a:avLst/>
                                    </a:prstGeom>
                                  </pic:spPr>
                                </pic:pic>
                              </a:graphicData>
                            </a:graphic>
                          </wp:inline>
                        </w:drawing>
                      </w:r>
                    </w:p>
                    <w:p w14:paraId="36327340" w14:textId="77777777" w:rsidR="00F8054B" w:rsidRDefault="00F8054B" w:rsidP="00F8054B">
                      <w:pPr>
                        <w:pStyle w:val="Caption"/>
                        <w:spacing w:after="0"/>
                        <w:jc w:val="center"/>
                      </w:pPr>
                      <w:r>
                        <w:t>Slika 2.9. Šuma odluka</w:t>
                      </w:r>
                    </w:p>
                    <w:p w14:paraId="487C24FB" w14:textId="77777777" w:rsidR="00F8054B" w:rsidRDefault="00F8054B" w:rsidP="00F8054B">
                      <w:pPr>
                        <w:keepNext/>
                        <w:spacing w:after="0"/>
                        <w:jc w:val="center"/>
                      </w:pPr>
                    </w:p>
                  </w:txbxContent>
                </v:textbox>
                <w10:wrap type="topAndBottom" anchorx="margin"/>
              </v:shape>
            </w:pict>
          </mc:Fallback>
        </mc:AlternateContent>
      </w:r>
    </w:p>
    <w:p w14:paraId="7A23485D" w14:textId="10A3395E" w:rsidR="00F8054B" w:rsidRDefault="00F8054B" w:rsidP="00F8054B">
      <w:pPr>
        <w:pStyle w:val="Podpoglavlje2"/>
      </w:pPr>
      <w:bookmarkStart w:id="19" w:name="_Toc478939196"/>
      <w:r>
        <w:t>Vektori podrške</w:t>
      </w:r>
      <w:bookmarkEnd w:id="19"/>
    </w:p>
    <w:p w14:paraId="628C4FBF" w14:textId="17E99C4D" w:rsidR="00AA640B" w:rsidRDefault="00446851" w:rsidP="00AA640B">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koji se koristi pri klasifikaciji i regresiji [7, 119. str. – 138. str]. Prostorno promatrano, SVM pokušava odvojiti značajke suprotnih klasa </w:t>
      </w:r>
      <w:proofErr w:type="spellStart"/>
      <w:r>
        <w:t>hiper</w:t>
      </w:r>
      <w:proofErr w:type="spellEnd"/>
      <w:r>
        <w:t xml:space="preserve">-ravninom tako da je razmak između najbližih elemenata i </w:t>
      </w:r>
      <w:proofErr w:type="spellStart"/>
      <w:r>
        <w:t>h</w:t>
      </w:r>
      <w:r w:rsidR="00AA640B">
        <w:t>iper</w:t>
      </w:r>
      <w:proofErr w:type="spellEnd"/>
      <w:r w:rsidR="00AA640B">
        <w:t>-ravnine najveći</w:t>
      </w:r>
      <w:r>
        <w:t xml:space="preserve">. Potrebno je dobivene podatke prvo grupirati i potom izračunati optimalnu </w:t>
      </w:r>
      <w:proofErr w:type="spellStart"/>
      <w:r>
        <w:t>hiper</w:t>
      </w:r>
      <w:proofErr w:type="spellEnd"/>
      <w:r>
        <w:t>-ravninu.</w:t>
      </w:r>
      <w:r w:rsidR="00AA640B">
        <w:t xml:space="preserve"> </w:t>
      </w:r>
      <w:r w:rsidR="00AA640B">
        <w:t xml:space="preserve">U slučaju linearno odvojivih podataka, što znači da se može konstruirati </w:t>
      </w:r>
      <w:proofErr w:type="spellStart"/>
      <w:r w:rsidR="00AA640B">
        <w:t>hiper</w:t>
      </w:r>
      <w:proofErr w:type="spellEnd"/>
      <w:r w:rsidR="00AA640B">
        <w:t xml:space="preserve">-ravnina koja odvaja uspješno dijeli sve podatke na dvije različite klase, </w:t>
      </w:r>
      <w:proofErr w:type="spellStart"/>
      <w:r w:rsidR="00AA640B">
        <w:t>hiper</w:t>
      </w:r>
      <w:proofErr w:type="spellEnd"/>
      <w:r w:rsidR="00AA640B">
        <w:t>-ravnin</w:t>
      </w:r>
      <w:r w:rsidR="00AA640B">
        <w:t>a se opisuje izrazom (2-5</w:t>
      </w:r>
      <w:r w:rsidR="00AA640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4F64E248" w14:textId="77777777" w:rsidTr="000E42EF">
        <w:trPr>
          <w:cantSplit/>
        </w:trPr>
        <w:tc>
          <w:tcPr>
            <w:tcW w:w="1000" w:type="pct"/>
            <w:vAlign w:val="center"/>
          </w:tcPr>
          <w:p w14:paraId="3BDC35AB" w14:textId="77777777" w:rsidR="00AA640B" w:rsidRPr="002B64C9" w:rsidRDefault="00AA640B" w:rsidP="000E42EF">
            <w:pPr>
              <w:pStyle w:val="Tijelo"/>
            </w:pPr>
          </w:p>
        </w:tc>
        <w:tc>
          <w:tcPr>
            <w:tcW w:w="3000" w:type="pct"/>
            <w:vAlign w:val="center"/>
          </w:tcPr>
          <w:p w14:paraId="0A03AE73" w14:textId="77777777" w:rsidR="00AA640B" w:rsidRPr="002B64C9" w:rsidRDefault="00AA640B" w:rsidP="000E42EF">
            <w:pPr>
              <w:pStyle w:val="Tijelo"/>
            </w:pPr>
            <m:oMathPara>
              <m:oMath>
                <m:r>
                  <w:rPr>
                    <w:rFonts w:ascii="Cambria Math" w:hAnsi="Cambria Math"/>
                  </w:rPr>
                  <m:t>w∙x+b=0</m:t>
                </m:r>
              </m:oMath>
            </m:oMathPara>
          </w:p>
        </w:tc>
        <w:tc>
          <w:tcPr>
            <w:tcW w:w="1000" w:type="pct"/>
            <w:vAlign w:val="center"/>
          </w:tcPr>
          <w:p w14:paraId="4A4836A3" w14:textId="2DCD853C" w:rsidR="00AA640B" w:rsidRPr="002B64C9" w:rsidRDefault="00AA640B" w:rsidP="000E42EF">
            <w:pPr>
              <w:pStyle w:val="Tijelo"/>
            </w:pPr>
            <w:r>
              <w:t>(2-5</w:t>
            </w:r>
            <w:r w:rsidRPr="002B64C9">
              <w:t>)</w:t>
            </w:r>
          </w:p>
        </w:tc>
      </w:tr>
    </w:tbl>
    <w:p w14:paraId="6C49C08A" w14:textId="77777777" w:rsidR="00AA640B" w:rsidRPr="00ED2B0C" w:rsidRDefault="00AA640B" w:rsidP="00AA64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646C6CE9"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normala </w:t>
      </w:r>
      <w:proofErr w:type="spellStart"/>
      <w:r>
        <w:rPr>
          <w:rFonts w:ascii="Times New Roman" w:hAnsi="Times New Roman" w:cs="Times New Roman"/>
          <w:color w:val="000000"/>
          <w:sz w:val="24"/>
          <w:szCs w:val="24"/>
        </w:rPr>
        <w:t>hiper</w:t>
      </w:r>
      <w:proofErr w:type="spellEnd"/>
      <w:r>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14:paraId="2E9B0D5F"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Pr>
          <w:rFonts w:ascii="Times New Roman" w:hAnsi="Times New Roman" w:cs="Times New Roman"/>
          <w:color w:val="000000"/>
          <w:sz w:val="24"/>
          <w:szCs w:val="24"/>
        </w:rPr>
        <w:t xml:space="preserve"> - okomita udaljenost hiper-ravnine od ishodišta</w:t>
      </w:r>
    </w:p>
    <w:p w14:paraId="0D5CD07A" w14:textId="77777777" w:rsidR="00AA640B" w:rsidRDefault="00AA640B" w:rsidP="00AA640B">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Pr>
          <w:rFonts w:ascii="Times New Roman" w:eastAsiaTheme="minorEastAsia" w:hAnsi="Times New Roman" w:cs="Times New Roman"/>
          <w:color w:val="000000"/>
          <w:sz w:val="24"/>
          <w:szCs w:val="24"/>
        </w:rPr>
        <w:t xml:space="preserve"> – podatak.</w:t>
      </w:r>
    </w:p>
    <w:p w14:paraId="3CB69F6E" w14:textId="77777777" w:rsidR="00AA640B" w:rsidRDefault="00AA640B" w:rsidP="00AA640B">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6BB7EF12" w14:textId="77777777" w:rsidTr="000E42EF">
        <w:trPr>
          <w:cantSplit/>
        </w:trPr>
        <w:tc>
          <w:tcPr>
            <w:tcW w:w="1000" w:type="pct"/>
            <w:vAlign w:val="center"/>
          </w:tcPr>
          <w:p w14:paraId="450F00E6" w14:textId="77777777" w:rsidR="00AA640B" w:rsidRPr="002B64C9" w:rsidRDefault="00AA640B" w:rsidP="000E42EF">
            <w:pPr>
              <w:pStyle w:val="Tijelo"/>
            </w:pPr>
          </w:p>
        </w:tc>
        <w:tc>
          <w:tcPr>
            <w:tcW w:w="3000" w:type="pct"/>
            <w:vAlign w:val="center"/>
          </w:tcPr>
          <w:p w14:paraId="6BA24B66" w14:textId="77777777" w:rsidR="00AA640B" w:rsidRPr="002B64C9" w:rsidRDefault="00AA640B" w:rsidP="000E42EF">
            <w:pPr>
              <w:pStyle w:val="Tijelo"/>
            </w:pPr>
            <m:oMathPara>
              <m:oMath>
                <m:r>
                  <w:rPr>
                    <w:rFonts w:ascii="Cambria Math" w:hAnsi="Cambria Math"/>
                  </w:rPr>
                  <m:t>w∙x+b=-1</m:t>
                </m:r>
              </m:oMath>
            </m:oMathPara>
          </w:p>
        </w:tc>
        <w:tc>
          <w:tcPr>
            <w:tcW w:w="1000" w:type="pct"/>
            <w:vAlign w:val="center"/>
          </w:tcPr>
          <w:p w14:paraId="4C336BB5" w14:textId="3099FB0B" w:rsidR="00AA640B" w:rsidRPr="002B64C9" w:rsidRDefault="00AA640B" w:rsidP="000E42EF">
            <w:pPr>
              <w:pStyle w:val="Tijelo"/>
            </w:pPr>
            <w:r>
              <w:t>(2-6</w:t>
            </w:r>
            <w:r w:rsidRPr="002B64C9">
              <w:t>)</w:t>
            </w:r>
          </w:p>
        </w:tc>
      </w:tr>
      <w:tr w:rsidR="00AA640B" w:rsidRPr="002B64C9" w14:paraId="499A816C" w14:textId="77777777" w:rsidTr="00AA640B">
        <w:trPr>
          <w:cantSplit/>
        </w:trPr>
        <w:tc>
          <w:tcPr>
            <w:tcW w:w="1000" w:type="pct"/>
          </w:tcPr>
          <w:p w14:paraId="0A5B6A19" w14:textId="77777777" w:rsidR="00AA640B" w:rsidRPr="002B64C9" w:rsidRDefault="00AA640B" w:rsidP="000E42EF">
            <w:pPr>
              <w:pStyle w:val="Tijelo"/>
            </w:pPr>
          </w:p>
        </w:tc>
        <w:tc>
          <w:tcPr>
            <w:tcW w:w="3000" w:type="pct"/>
          </w:tcPr>
          <w:p w14:paraId="7001EB90" w14:textId="77777777" w:rsidR="00AA640B" w:rsidRPr="002B64C9" w:rsidRDefault="00AA640B" w:rsidP="000E42EF">
            <w:pPr>
              <w:pStyle w:val="Tijelo"/>
            </w:pPr>
            <m:oMathPara>
              <m:oMath>
                <m:r>
                  <w:rPr>
                    <w:rFonts w:ascii="Cambria Math" w:hAnsi="Cambria Math"/>
                  </w:rPr>
                  <m:t>w∙x+b=1</m:t>
                </m:r>
              </m:oMath>
            </m:oMathPara>
          </w:p>
        </w:tc>
        <w:tc>
          <w:tcPr>
            <w:tcW w:w="1000" w:type="pct"/>
          </w:tcPr>
          <w:p w14:paraId="14B6F325" w14:textId="2FE5376B" w:rsidR="00AA640B" w:rsidRPr="002B64C9" w:rsidRDefault="00AA640B" w:rsidP="000E42EF">
            <w:pPr>
              <w:pStyle w:val="Tijelo"/>
            </w:pPr>
            <w:r>
              <w:t>(2-7</w:t>
            </w:r>
            <w:r w:rsidRPr="002B64C9">
              <w:t>)</w:t>
            </w:r>
          </w:p>
        </w:tc>
      </w:tr>
    </w:tbl>
    <w:p w14:paraId="4763E1CD" w14:textId="2675E7CA" w:rsidR="00AA640B" w:rsidRDefault="00AA640B" w:rsidP="00AA640B">
      <w:pPr>
        <w:pStyle w:val="Tijelo"/>
      </w:pPr>
      <w:r>
        <w:t xml:space="preserve">Ako se želi SVM koristiti i na linearno neodvojive podatke, potrebno je dozvoliti određenu grešku prilikom stvaranja </w:t>
      </w:r>
      <w:proofErr w:type="spellStart"/>
      <w:r>
        <w:t>hiper</w:t>
      </w:r>
      <w:proofErr w:type="spellEnd"/>
      <w:r>
        <w:t xml:space="preserve">-ravnine. Kao i prethodno, u ovom slučaju se margine pokušavaju konstruirati sa što većim razmakom, ali pritom da je što manje pogrešno klasificiranih elemenata. </w:t>
      </w:r>
      <w:r>
        <w:lastRenderedPageBreak/>
        <w:t>Na slici 2.10</w:t>
      </w:r>
      <w:r>
        <w:t xml:space="preserve">. prikazana je </w:t>
      </w:r>
      <w:proofErr w:type="spellStart"/>
      <w:r>
        <w:t>hiper</w:t>
      </w:r>
      <w:proofErr w:type="spellEnd"/>
      <w:r>
        <w:t>-ravnina</w:t>
      </w:r>
      <w:r>
        <w:t xml:space="preserve"> u slučaju linearno neodvojivih i linearno odvojivih podataka</w:t>
      </w:r>
      <w:r>
        <w:t xml:space="preserve">. Odabir </w:t>
      </w:r>
      <w:proofErr w:type="spellStart"/>
      <w:r>
        <w:t>hiper</w:t>
      </w:r>
      <w:proofErr w:type="spellEnd"/>
      <w:r>
        <w:t>-ravnine svodi se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66F302ED" w14:textId="77777777" w:rsidTr="000E42EF">
        <w:trPr>
          <w:cantSplit/>
        </w:trPr>
        <w:tc>
          <w:tcPr>
            <w:tcW w:w="1000" w:type="pct"/>
            <w:vAlign w:val="center"/>
          </w:tcPr>
          <w:p w14:paraId="5DDA5FF2" w14:textId="77777777" w:rsidR="00AA640B" w:rsidRPr="002B64C9" w:rsidRDefault="00AA640B" w:rsidP="000E42EF">
            <w:pPr>
              <w:pStyle w:val="Tijelo"/>
            </w:pPr>
          </w:p>
        </w:tc>
        <w:tc>
          <w:tcPr>
            <w:tcW w:w="3000" w:type="pct"/>
            <w:vAlign w:val="center"/>
          </w:tcPr>
          <w:p w14:paraId="1D9FA507" w14:textId="77777777" w:rsidR="00AA640B" w:rsidRPr="002B64C9" w:rsidRDefault="00AA640B" w:rsidP="000E42EF">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108AB66B" w14:textId="77777777" w:rsidR="00AA640B" w:rsidRPr="002B64C9" w:rsidRDefault="00AA640B" w:rsidP="000E42EF">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3484D52E" w14:textId="72AE7578" w:rsidR="00AA640B" w:rsidRPr="002B64C9" w:rsidRDefault="00AA640B" w:rsidP="000E42EF">
            <w:pPr>
              <w:pStyle w:val="Tijelo"/>
            </w:pPr>
            <w:r>
              <w:t>(2-8</w:t>
            </w:r>
            <w:r w:rsidRPr="002B64C9">
              <w:t>)</w:t>
            </w:r>
          </w:p>
        </w:tc>
      </w:tr>
    </w:tbl>
    <w:p w14:paraId="13C4274D" w14:textId="77777777" w:rsidR="00AA640B" w:rsidRPr="00ED2B0C" w:rsidRDefault="00AA640B" w:rsidP="00AA64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67246958"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176173C6" w14:textId="2F998069" w:rsidR="00F8054B" w:rsidRPr="00AA640B"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w:t>
      </w:r>
      <w:r>
        <w:rPr>
          <w:rFonts w:ascii="Times New Roman" w:hAnsi="Times New Roman" w:cs="Times New Roman"/>
          <w:color w:val="000000"/>
          <w:sz w:val="24"/>
          <w:szCs w:val="24"/>
        </w:rPr>
        <w:t>d pripadajućeg vektora podrške.</w:t>
      </w:r>
    </w:p>
    <w:p w14:paraId="4A58EF21" w14:textId="5C27BE27" w:rsidR="00446851" w:rsidRDefault="00446851" w:rsidP="00F8054B">
      <w:pPr>
        <w:pStyle w:val="Tijelo"/>
      </w:pPr>
      <w:r w:rsidRPr="00937C55">
        <w:rPr>
          <w:rFonts w:cs="Times New Roman"/>
          <w:noProof/>
          <w:lang w:val="hr-BA" w:eastAsia="hr-BA"/>
        </w:rPr>
        <mc:AlternateContent>
          <mc:Choice Requires="wps">
            <w:drawing>
              <wp:anchor distT="45720" distB="45720" distL="114300" distR="114300" simplePos="0" relativeHeight="251681792" behindDoc="0" locked="0" layoutInCell="1" allowOverlap="0" wp14:anchorId="7BB6C830" wp14:editId="596B711F">
                <wp:simplePos x="0" y="0"/>
                <wp:positionH relativeFrom="margin">
                  <wp:align>right</wp:align>
                </wp:positionH>
                <wp:positionV relativeFrom="paragraph">
                  <wp:posOffset>407670</wp:posOffset>
                </wp:positionV>
                <wp:extent cx="5915660" cy="2271395"/>
                <wp:effectExtent l="0" t="0" r="27940" b="1460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891" cy="2271395"/>
                        </a:xfrm>
                        <a:prstGeom prst="rect">
                          <a:avLst/>
                        </a:prstGeom>
                        <a:solidFill>
                          <a:srgbClr val="FFFFFF"/>
                        </a:solidFill>
                        <a:ln w="9525">
                          <a:solidFill>
                            <a:srgbClr val="000000"/>
                          </a:solidFill>
                          <a:miter lim="800000"/>
                          <a:headEnd/>
                          <a:tailEnd/>
                        </a:ln>
                      </wps:spPr>
                      <wps:txbx>
                        <w:txbxContent>
                          <w:p w14:paraId="5364DEB9" w14:textId="77777777" w:rsidR="00446851" w:rsidRDefault="00446851" w:rsidP="00446851">
                            <w:pPr>
                              <w:keepNext/>
                              <w:spacing w:after="0"/>
                              <w:jc w:val="center"/>
                            </w:pPr>
                            <w:r>
                              <w:rPr>
                                <w:noProof/>
                                <w:lang w:val="hr-BA" w:eastAsia="hr-BA"/>
                              </w:rPr>
                              <w:drawing>
                                <wp:inline distT="0" distB="0" distL="0" distR="0" wp14:anchorId="393BC0E9" wp14:editId="469EF64E">
                                  <wp:extent cx="4142510" cy="198812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5507" cy="1989566"/>
                                          </a:xfrm>
                                          <a:prstGeom prst="rect">
                                            <a:avLst/>
                                          </a:prstGeom>
                                        </pic:spPr>
                                      </pic:pic>
                                    </a:graphicData>
                                  </a:graphic>
                                </wp:inline>
                              </w:drawing>
                            </w:r>
                          </w:p>
                          <w:p w14:paraId="5FC13034" w14:textId="242D24B5" w:rsidR="00446851" w:rsidRDefault="00446851" w:rsidP="00446851">
                            <w:pPr>
                              <w:pStyle w:val="Caption"/>
                              <w:spacing w:after="0"/>
                              <w:jc w:val="center"/>
                            </w:pPr>
                            <w:r>
                              <w:t xml:space="preserve">Slika </w:t>
                            </w:r>
                            <w:r>
                              <w:t>2.10</w:t>
                            </w:r>
                            <w:r>
                              <w:t xml:space="preserve">. </w:t>
                            </w:r>
                            <w:r>
                              <w:t>SVM sa linearno odvojivim i neodvojivim podatcima</w:t>
                            </w:r>
                          </w:p>
                          <w:p w14:paraId="1163224B" w14:textId="77777777" w:rsidR="00446851" w:rsidRDefault="00446851" w:rsidP="00446851">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6C830" id="_x0000_s1037" type="#_x0000_t202" style="position:absolute;left:0;text-align:left;margin-left:414.6pt;margin-top:32.1pt;width:465.8pt;height:178.8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" o:allowoverlap="f">
                <v:textbox>
                  <w:txbxContent>
                    <w:p w14:paraId="5364DEB9" w14:textId="77777777" w:rsidR="00446851" w:rsidRDefault="00446851" w:rsidP="00446851">
                      <w:pPr>
                        <w:keepNext/>
                        <w:spacing w:after="0"/>
                        <w:jc w:val="center"/>
                      </w:pPr>
                      <w:r>
                        <w:rPr>
                          <w:noProof/>
                          <w:lang w:val="hr-BA" w:eastAsia="hr-BA"/>
                        </w:rPr>
                        <w:drawing>
                          <wp:inline distT="0" distB="0" distL="0" distR="0" wp14:anchorId="393BC0E9" wp14:editId="469EF64E">
                            <wp:extent cx="4142510" cy="198812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5507" cy="1989566"/>
                                    </a:xfrm>
                                    <a:prstGeom prst="rect">
                                      <a:avLst/>
                                    </a:prstGeom>
                                  </pic:spPr>
                                </pic:pic>
                              </a:graphicData>
                            </a:graphic>
                          </wp:inline>
                        </w:drawing>
                      </w:r>
                    </w:p>
                    <w:p w14:paraId="5FC13034" w14:textId="242D24B5" w:rsidR="00446851" w:rsidRDefault="00446851" w:rsidP="00446851">
                      <w:pPr>
                        <w:pStyle w:val="Caption"/>
                        <w:spacing w:after="0"/>
                        <w:jc w:val="center"/>
                      </w:pPr>
                      <w:r>
                        <w:t xml:space="preserve">Slika </w:t>
                      </w:r>
                      <w:r>
                        <w:t>2.10</w:t>
                      </w:r>
                      <w:r>
                        <w:t xml:space="preserve">. </w:t>
                      </w:r>
                      <w:r>
                        <w:t>SVM sa linearno odvojivim i neodvojivim podatcima</w:t>
                      </w:r>
                    </w:p>
                    <w:p w14:paraId="1163224B" w14:textId="77777777" w:rsidR="00446851" w:rsidRDefault="00446851" w:rsidP="00446851">
                      <w:pPr>
                        <w:keepNext/>
                        <w:spacing w:after="0"/>
                        <w:jc w:val="center"/>
                      </w:pPr>
                    </w:p>
                  </w:txbxContent>
                </v:textbox>
                <w10:wrap type="topAndBottom" anchorx="margin"/>
              </v:shape>
            </w:pict>
          </mc:Fallback>
        </mc:AlternateContent>
      </w:r>
    </w:p>
    <w:p w14:paraId="4C3D0804" w14:textId="77777777" w:rsidR="00F424A3" w:rsidRDefault="00F424A3" w:rsidP="00F424A3">
      <w:pPr>
        <w:pStyle w:val="Tijelo"/>
      </w:pPr>
      <w:r>
        <w:t>Iako binarni, klasifikator SVM može se koristiti i prilikom više klasne klasifikacije. Dva su moguća načina na koje se SVM može koristiti kao više-klasni klasifikator:</w:t>
      </w:r>
    </w:p>
    <w:p w14:paraId="5C69633C" w14:textId="13F8D190" w:rsidR="00F424A3" w:rsidRDefault="00F424A3" w:rsidP="00F424A3">
      <w:pPr>
        <w:pStyle w:val="Tijelo"/>
        <w:numPr>
          <w:ilvl w:val="0"/>
          <w:numId w:val="25"/>
        </w:numPr>
      </w:pPr>
      <w:r>
        <w:t xml:space="preserve">Konstruirati n klasifikatora koji svrstava podatke u jednu od klasa ili u preostale n-1 klase. Uz rezultat klasifikacije, klasifikator vraća i mjeru sigurnosti u svoj odabir. Nakon što svi klasifikatori odrade klasifikaciju, u obzir se uzimaju samo oni koji nisu podatku pridružili klasu „ostali“. Rezultat se uzima od klasifikatora sa najvećom mjerom sigurnosti. Ovakav način rada zove se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xml:space="preserve">). U slučaju da svi klasifikatori odaberu klasu „ostali“, rezultat se uzima od onog sa najmanjom mjerom sigurnosti. Prikaz rada </w:t>
      </w:r>
      <w:r>
        <w:t>algoritma nalazi se na slici 2.11</w:t>
      </w:r>
      <w:r>
        <w:t>.</w:t>
      </w:r>
    </w:p>
    <w:p w14:paraId="50DAA353" w14:textId="65BB495B" w:rsidR="00446851" w:rsidRDefault="00F424A3" w:rsidP="00F424A3">
      <w:pPr>
        <w:pStyle w:val="Tijelo"/>
        <w:rPr>
          <w:rFonts w:eastAsiaTheme="minorEastAsia"/>
        </w:r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 najvećim brojem glasova pridjeljuje se podatku. U slučaju istog broja glasova, obično se pridjeljuje klasa sa manjim indeksom. Ovakav način rada zove se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 xml:space="preserve">). Prikaz rada </w:t>
      </w:r>
      <w:r>
        <w:rPr>
          <w:rFonts w:eastAsiaTheme="minorEastAsia"/>
        </w:rPr>
        <w:t>algoritma nalazi se na slici 2.12</w:t>
      </w:r>
      <w:r>
        <w:rPr>
          <w:rFonts w:eastAsiaTheme="minorEastAsia"/>
        </w:rPr>
        <w:t>.</w:t>
      </w:r>
    </w:p>
    <w:p w14:paraId="74D872F0" w14:textId="41896292" w:rsidR="00F424A3" w:rsidRPr="00F8054B" w:rsidRDefault="00F424A3" w:rsidP="00F424A3">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83840" behindDoc="0" locked="0" layoutInCell="1" allowOverlap="0" wp14:anchorId="6E995FC5" wp14:editId="5D07080D">
                <wp:simplePos x="0" y="0"/>
                <wp:positionH relativeFrom="margin">
                  <wp:align>center</wp:align>
                </wp:positionH>
                <wp:positionV relativeFrom="paragraph">
                  <wp:posOffset>410845</wp:posOffset>
                </wp:positionV>
                <wp:extent cx="5914390" cy="2827020"/>
                <wp:effectExtent l="0" t="0" r="10160" b="1143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2827020"/>
                        </a:xfrm>
                        <a:prstGeom prst="rect">
                          <a:avLst/>
                        </a:prstGeom>
                        <a:solidFill>
                          <a:srgbClr val="FFFFFF"/>
                        </a:solidFill>
                        <a:ln w="9525">
                          <a:solidFill>
                            <a:srgbClr val="000000"/>
                          </a:solidFill>
                          <a:miter lim="800000"/>
                          <a:headEnd/>
                          <a:tailEnd/>
                        </a:ln>
                      </wps:spPr>
                      <wps:txbx>
                        <w:txbxContent>
                          <w:p w14:paraId="615A2E8F" w14:textId="77777777" w:rsidR="00F424A3" w:rsidRDefault="00F424A3" w:rsidP="00F424A3">
                            <w:pPr>
                              <w:keepNext/>
                              <w:spacing w:after="0"/>
                              <w:jc w:val="center"/>
                            </w:pPr>
                            <w:r>
                              <w:rPr>
                                <w:noProof/>
                                <w:lang w:val="hr-BA" w:eastAsia="hr-BA"/>
                              </w:rPr>
                              <w:drawing>
                                <wp:inline distT="0" distB="0" distL="0" distR="0" wp14:anchorId="33E0EDFC" wp14:editId="2AF529FE">
                                  <wp:extent cx="4267200" cy="2453640"/>
                                  <wp:effectExtent l="0" t="0" r="0" b="3810"/>
                                  <wp:docPr id="354" name="Picture 3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7526" cy="2453827"/>
                                          </a:xfrm>
                                          <a:prstGeom prst="rect">
                                            <a:avLst/>
                                          </a:prstGeom>
                                        </pic:spPr>
                                      </pic:pic>
                                    </a:graphicData>
                                  </a:graphic>
                                </wp:inline>
                              </w:drawing>
                            </w:r>
                          </w:p>
                          <w:p w14:paraId="5BB9147D" w14:textId="0BD76F79" w:rsidR="00F424A3" w:rsidRDefault="00F424A3" w:rsidP="00F424A3">
                            <w:pPr>
                              <w:pStyle w:val="Caption"/>
                              <w:spacing w:after="0"/>
                              <w:jc w:val="center"/>
                            </w:pPr>
                            <w:r>
                              <w:t xml:space="preserve">Slika </w:t>
                            </w:r>
                            <w:r>
                              <w:t>2.11</w:t>
                            </w:r>
                            <w:r>
                              <w:t xml:space="preserve">. </w:t>
                            </w:r>
                            <w:r>
                              <w:rPr>
                                <w:rFonts w:cs="Times New Roman"/>
                              </w:rPr>
                              <w:t>SVM način rada algoritma jedan protiv svih</w:t>
                            </w:r>
                          </w:p>
                          <w:p w14:paraId="6653F8DE" w14:textId="77777777" w:rsidR="00F424A3" w:rsidRDefault="00F424A3" w:rsidP="00F424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95FC5" id="_x0000_s1038" type="#_x0000_t202" style="position:absolute;left:0;text-align:left;margin-left:0;margin-top:32.35pt;width:465.7pt;height:222.6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" o:allowoverlap="f">
                <v:textbox>
                  <w:txbxContent>
                    <w:p w14:paraId="615A2E8F" w14:textId="77777777" w:rsidR="00F424A3" w:rsidRDefault="00F424A3" w:rsidP="00F424A3">
                      <w:pPr>
                        <w:keepNext/>
                        <w:spacing w:after="0"/>
                        <w:jc w:val="center"/>
                      </w:pPr>
                      <w:r>
                        <w:rPr>
                          <w:noProof/>
                          <w:lang w:val="hr-BA" w:eastAsia="hr-BA"/>
                        </w:rPr>
                        <w:drawing>
                          <wp:inline distT="0" distB="0" distL="0" distR="0" wp14:anchorId="33E0EDFC" wp14:editId="2AF529FE">
                            <wp:extent cx="4267200" cy="2453640"/>
                            <wp:effectExtent l="0" t="0" r="0" b="3810"/>
                            <wp:docPr id="354" name="Picture 3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7526" cy="2453827"/>
                                    </a:xfrm>
                                    <a:prstGeom prst="rect">
                                      <a:avLst/>
                                    </a:prstGeom>
                                  </pic:spPr>
                                </pic:pic>
                              </a:graphicData>
                            </a:graphic>
                          </wp:inline>
                        </w:drawing>
                      </w:r>
                    </w:p>
                    <w:p w14:paraId="5BB9147D" w14:textId="0BD76F79" w:rsidR="00F424A3" w:rsidRDefault="00F424A3" w:rsidP="00F424A3">
                      <w:pPr>
                        <w:pStyle w:val="Caption"/>
                        <w:spacing w:after="0"/>
                        <w:jc w:val="center"/>
                      </w:pPr>
                      <w:r>
                        <w:t xml:space="preserve">Slika </w:t>
                      </w:r>
                      <w:r>
                        <w:t>2.11</w:t>
                      </w:r>
                      <w:r>
                        <w:t xml:space="preserve">. </w:t>
                      </w:r>
                      <w:r>
                        <w:rPr>
                          <w:rFonts w:cs="Times New Roman"/>
                        </w:rPr>
                        <w:t>SVM način rada algoritma jedan protiv svih</w:t>
                      </w:r>
                    </w:p>
                    <w:p w14:paraId="6653F8DE" w14:textId="77777777" w:rsidR="00F424A3" w:rsidRDefault="00F424A3" w:rsidP="00F424A3">
                      <w:pPr>
                        <w:keepNext/>
                        <w:spacing w:after="0"/>
                        <w:jc w:val="center"/>
                      </w:pPr>
                    </w:p>
                  </w:txbxContent>
                </v:textbox>
                <w10:wrap type="topAndBottom" anchorx="margin"/>
              </v:shape>
            </w:pict>
          </mc:Fallback>
        </mc:AlternateContent>
      </w:r>
    </w:p>
    <w:p w14:paraId="46E1DF96" w14:textId="667FB0F9" w:rsidR="00F424A3" w:rsidRDefault="00F424A3" w:rsidP="00F424A3">
      <w:pPr>
        <w:pStyle w:val="Tijelo"/>
      </w:pPr>
      <w:r w:rsidRPr="00937C55">
        <w:rPr>
          <w:rFonts w:cs="Times New Roman"/>
          <w:noProof/>
          <w:lang w:val="hr-BA" w:eastAsia="hr-BA"/>
        </w:rPr>
        <mc:AlternateContent>
          <mc:Choice Requires="wps">
            <w:drawing>
              <wp:anchor distT="45720" distB="45720" distL="114300" distR="114300" simplePos="0" relativeHeight="251685888" behindDoc="0" locked="0" layoutInCell="1" allowOverlap="0" wp14:anchorId="535B2431" wp14:editId="002EFC41">
                <wp:simplePos x="0" y="0"/>
                <wp:positionH relativeFrom="margin">
                  <wp:align>left</wp:align>
                </wp:positionH>
                <wp:positionV relativeFrom="paragraph">
                  <wp:posOffset>2788920</wp:posOffset>
                </wp:positionV>
                <wp:extent cx="5914390" cy="2621280"/>
                <wp:effectExtent l="0" t="0" r="10160" b="266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2621280"/>
                        </a:xfrm>
                        <a:prstGeom prst="rect">
                          <a:avLst/>
                        </a:prstGeom>
                        <a:solidFill>
                          <a:srgbClr val="FFFFFF"/>
                        </a:solidFill>
                        <a:ln w="9525">
                          <a:solidFill>
                            <a:srgbClr val="000000"/>
                          </a:solidFill>
                          <a:miter lim="800000"/>
                          <a:headEnd/>
                          <a:tailEnd/>
                        </a:ln>
                      </wps:spPr>
                      <wps:txbx>
                        <w:txbxContent>
                          <w:p w14:paraId="624B5934" w14:textId="77777777" w:rsidR="00F424A3" w:rsidRDefault="00F424A3" w:rsidP="00F424A3">
                            <w:pPr>
                              <w:keepNext/>
                              <w:spacing w:after="0"/>
                              <w:jc w:val="center"/>
                            </w:pPr>
                            <w:r>
                              <w:rPr>
                                <w:noProof/>
                                <w:lang w:val="hr-BA" w:eastAsia="hr-BA"/>
                              </w:rPr>
                              <w:drawing>
                                <wp:inline distT="0" distB="0" distL="0" distR="0" wp14:anchorId="62D4960F" wp14:editId="421AC848">
                                  <wp:extent cx="2811780" cy="2324100"/>
                                  <wp:effectExtent l="0" t="0" r="7620" b="0"/>
                                  <wp:docPr id="355" name="Picture 355"/>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2811941" cy="2324233"/>
                                          </a:xfrm>
                                          <a:prstGeom prst="rect">
                                            <a:avLst/>
                                          </a:prstGeom>
                                        </pic:spPr>
                                      </pic:pic>
                                    </a:graphicData>
                                  </a:graphic>
                                </wp:inline>
                              </w:drawing>
                            </w:r>
                          </w:p>
                          <w:p w14:paraId="7FAA0650" w14:textId="7F114A98" w:rsidR="00F424A3" w:rsidRDefault="00F424A3" w:rsidP="00F424A3">
                            <w:pPr>
                              <w:pStyle w:val="Caption"/>
                              <w:spacing w:after="0"/>
                              <w:jc w:val="center"/>
                            </w:pPr>
                            <w:r>
                              <w:t xml:space="preserve">Slika </w:t>
                            </w:r>
                            <w:r>
                              <w:t>2.12</w:t>
                            </w:r>
                            <w:r>
                              <w:t xml:space="preserve">. </w:t>
                            </w:r>
                            <w:r>
                              <w:rPr>
                                <w:rFonts w:cs="Times New Roman"/>
                              </w:rPr>
                              <w:t>SVM način rada algoritma jedan protiv jednog</w:t>
                            </w:r>
                          </w:p>
                          <w:p w14:paraId="38C136E1" w14:textId="77777777" w:rsidR="00F424A3" w:rsidRDefault="00F424A3" w:rsidP="00F424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B2431" id="_x0000_s1039" type="#_x0000_t202" style="position:absolute;left:0;text-align:left;margin-left:0;margin-top:219.6pt;width:465.7pt;height:206.4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dKAIAAE4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" o:allowoverlap="f">
                <v:textbox>
                  <w:txbxContent>
                    <w:p w14:paraId="624B5934" w14:textId="77777777" w:rsidR="00F424A3" w:rsidRDefault="00F424A3" w:rsidP="00F424A3">
                      <w:pPr>
                        <w:keepNext/>
                        <w:spacing w:after="0"/>
                        <w:jc w:val="center"/>
                      </w:pPr>
                      <w:r>
                        <w:rPr>
                          <w:noProof/>
                          <w:lang w:val="hr-BA" w:eastAsia="hr-BA"/>
                        </w:rPr>
                        <w:drawing>
                          <wp:inline distT="0" distB="0" distL="0" distR="0" wp14:anchorId="62D4960F" wp14:editId="421AC848">
                            <wp:extent cx="2811780" cy="2324100"/>
                            <wp:effectExtent l="0" t="0" r="7620" b="0"/>
                            <wp:docPr id="355" name="Picture 355"/>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2811941" cy="2324233"/>
                                    </a:xfrm>
                                    <a:prstGeom prst="rect">
                                      <a:avLst/>
                                    </a:prstGeom>
                                  </pic:spPr>
                                </pic:pic>
                              </a:graphicData>
                            </a:graphic>
                          </wp:inline>
                        </w:drawing>
                      </w:r>
                    </w:p>
                    <w:p w14:paraId="7FAA0650" w14:textId="7F114A98" w:rsidR="00F424A3" w:rsidRDefault="00F424A3" w:rsidP="00F424A3">
                      <w:pPr>
                        <w:pStyle w:val="Caption"/>
                        <w:spacing w:after="0"/>
                        <w:jc w:val="center"/>
                      </w:pPr>
                      <w:r>
                        <w:t xml:space="preserve">Slika </w:t>
                      </w:r>
                      <w:r>
                        <w:t>2.12</w:t>
                      </w:r>
                      <w:r>
                        <w:t xml:space="preserve">. </w:t>
                      </w:r>
                      <w:r>
                        <w:rPr>
                          <w:rFonts w:cs="Times New Roman"/>
                        </w:rPr>
                        <w:t>SVM način rada algoritma jedan protiv jednog</w:t>
                      </w:r>
                    </w:p>
                    <w:p w14:paraId="38C136E1" w14:textId="77777777" w:rsidR="00F424A3" w:rsidRDefault="00F424A3" w:rsidP="00F424A3">
                      <w:pPr>
                        <w:keepNext/>
                        <w:spacing w:after="0"/>
                        <w:jc w:val="center"/>
                      </w:pPr>
                    </w:p>
                  </w:txbxContent>
                </v:textbox>
                <w10:wrap type="topAndBottom" anchorx="margin"/>
              </v:shape>
            </w:pict>
          </mc:Fallback>
        </mc:AlternateContent>
      </w:r>
    </w:p>
    <w:p w14:paraId="51FB96A8" w14:textId="77777777" w:rsidR="0004748F" w:rsidRPr="00ED2B0C" w:rsidRDefault="0004748F" w:rsidP="0004748F">
      <w:pPr>
        <w:pStyle w:val="Naslovpotpoglavlja"/>
      </w:pPr>
      <w:bookmarkStart w:id="20" w:name="_Toc478939197"/>
      <w:r w:rsidRPr="00ED2B0C">
        <w:t>Viola-Jones algoritam</w:t>
      </w:r>
      <w:bookmarkEnd w:id="20"/>
    </w:p>
    <w:p w14:paraId="5673876B" w14:textId="367417C4" w:rsidR="0004748F" w:rsidRDefault="0004748F" w:rsidP="0004748F">
      <w:pPr>
        <w:pStyle w:val="Tijelo"/>
        <w:rPr>
          <w:rFonts w:cs="Times New Roman"/>
        </w:rPr>
      </w:pPr>
      <w:r w:rsidRPr="00ED2B0C">
        <w:rPr>
          <w:rFonts w:cs="Times New Roman"/>
        </w:rPr>
        <w:t xml:space="preserve">Jedan od najpoznatijih algoritama za detekciju lica na slikama je Viola-Jones algoritam. Algoritam koristi </w:t>
      </w:r>
      <w:proofErr w:type="spellStart"/>
      <w:r w:rsidRPr="00ED2B0C">
        <w:rPr>
          <w:rFonts w:cs="Times New Roman"/>
        </w:rPr>
        <w:t>Haarove</w:t>
      </w:r>
      <w:proofErr w:type="spellEnd"/>
      <w:r w:rsidRPr="00ED2B0C">
        <w:rPr>
          <w:rFonts w:cs="Times New Roman"/>
        </w:rPr>
        <w:t xml:space="preserve"> značajke koje primjenjuje na sliku i na taj način traži odgovarajući objekt, u ovom </w:t>
      </w:r>
      <w:r>
        <w:rPr>
          <w:rFonts w:cs="Times New Roman"/>
        </w:rPr>
        <w:t>slučaju lice, usta, oči i nos [9</w:t>
      </w:r>
      <w:r w:rsidRPr="00ED2B0C">
        <w:rPr>
          <w:rFonts w:cs="Times New Roman"/>
        </w:rPr>
        <w:t>].</w:t>
      </w:r>
      <w:r>
        <w:rPr>
          <w:rFonts w:cs="Times New Roman"/>
        </w:rPr>
        <w:t xml:space="preserve"> </w:t>
      </w:r>
      <w:proofErr w:type="spellStart"/>
      <w:r w:rsidRPr="00ED2B0C">
        <w:rPr>
          <w:rFonts w:cs="Times New Roman"/>
        </w:rPr>
        <w:t>Haarove</w:t>
      </w:r>
      <w:proofErr w:type="spellEnd"/>
      <w:r w:rsidRPr="00ED2B0C">
        <w:rPr>
          <w:rFonts w:cs="Times New Roman"/>
        </w:rPr>
        <w:t xml:space="preserve"> značajke su slike ili matrice koje na nekim mjestima imaju tamna, a na neki</w:t>
      </w:r>
      <w:r>
        <w:rPr>
          <w:rFonts w:cs="Times New Roman"/>
        </w:rPr>
        <w:t>m mjestima svjetla područ</w:t>
      </w:r>
      <w:r w:rsidRPr="00ED2B0C">
        <w:rPr>
          <w:rFonts w:cs="Times New Roman"/>
        </w:rPr>
        <w:t>ja i svojim oblikom odgovaraju traženom objektu. Primjer se nalazi na slici 2.2.</w:t>
      </w:r>
    </w:p>
    <w:p w14:paraId="291F02C4" w14:textId="617F0A55" w:rsidR="0004748F" w:rsidRPr="00ED2B0C" w:rsidRDefault="0004748F" w:rsidP="0004748F">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687936" behindDoc="0" locked="0" layoutInCell="1" allowOverlap="0" wp14:anchorId="61BC4501" wp14:editId="339F48E1">
                <wp:simplePos x="0" y="0"/>
                <wp:positionH relativeFrom="margin">
                  <wp:align>left</wp:align>
                </wp:positionH>
                <wp:positionV relativeFrom="paragraph">
                  <wp:posOffset>410210</wp:posOffset>
                </wp:positionV>
                <wp:extent cx="5914390" cy="1249680"/>
                <wp:effectExtent l="0" t="0" r="10160" b="2667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249680"/>
                        </a:xfrm>
                        <a:prstGeom prst="rect">
                          <a:avLst/>
                        </a:prstGeom>
                        <a:solidFill>
                          <a:srgbClr val="FFFFFF"/>
                        </a:solidFill>
                        <a:ln w="9525">
                          <a:solidFill>
                            <a:srgbClr val="000000"/>
                          </a:solidFill>
                          <a:miter lim="800000"/>
                          <a:headEnd/>
                          <a:tailEnd/>
                        </a:ln>
                      </wps:spPr>
                      <wps:txbx>
                        <w:txbxContent>
                          <w:p w14:paraId="1B5103DB" w14:textId="136A447D" w:rsidR="0004748F" w:rsidRDefault="0004748F" w:rsidP="0004748F">
                            <w:pPr>
                              <w:keepNext/>
                              <w:spacing w:after="0"/>
                              <w:jc w:val="center"/>
                            </w:pPr>
                            <w:r w:rsidRPr="00ED2B0C">
                              <w:rPr>
                                <w:rFonts w:cs="Times New Roman"/>
                                <w:noProof/>
                                <w:lang w:val="hr-BA" w:eastAsia="hr-BA"/>
                              </w:rPr>
                              <w:drawing>
                                <wp:inline distT="0" distB="0" distL="0" distR="0" wp14:anchorId="5DEC63E3" wp14:editId="50C0E6FC">
                                  <wp:extent cx="1463040" cy="932284"/>
                                  <wp:effectExtent l="0" t="0" r="381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p w14:paraId="0E0DB344" w14:textId="14FC8481" w:rsidR="0004748F" w:rsidRDefault="0004748F" w:rsidP="0004748F">
                            <w:pPr>
                              <w:pStyle w:val="Caption"/>
                              <w:spacing w:after="0"/>
                              <w:jc w:val="center"/>
                            </w:pPr>
                            <w:r>
                              <w:t xml:space="preserve">Slika </w:t>
                            </w:r>
                            <w:r>
                              <w:t>2.13</w:t>
                            </w:r>
                            <w:r>
                              <w:t xml:space="preserve">. </w:t>
                            </w:r>
                            <w:r w:rsidRPr="00ED2B0C">
                              <w:rPr>
                                <w:rFonts w:cs="Times New Roman"/>
                              </w:rPr>
                              <w:t xml:space="preserve">Primjer </w:t>
                            </w:r>
                            <w:proofErr w:type="spellStart"/>
                            <w:r w:rsidRPr="00ED2B0C">
                              <w:rPr>
                                <w:rFonts w:cs="Times New Roman"/>
                              </w:rPr>
                              <w:t>Haarove</w:t>
                            </w:r>
                            <w:proofErr w:type="spellEnd"/>
                            <w:r w:rsidRPr="00ED2B0C">
                              <w:rPr>
                                <w:rFonts w:cs="Times New Roman"/>
                              </w:rPr>
                              <w:t xml:space="preserve"> značajke, [</w:t>
                            </w:r>
                            <w:r>
                              <w:rPr>
                                <w:rFonts w:cs="Times New Roman"/>
                              </w:rPr>
                              <w:t>9</w:t>
                            </w:r>
                            <w:r w:rsidRPr="00ED2B0C">
                              <w:rPr>
                                <w:rFonts w:cs="Times New Roman"/>
                              </w:rPr>
                              <w:t>]</w:t>
                            </w:r>
                            <w:r>
                              <w:rPr>
                                <w:rStyle w:val="CommentReference"/>
                                <w:rFonts w:asciiTheme="minorHAnsi" w:hAnsiTheme="minorHAnsi"/>
                              </w:rPr>
                              <w:annotationRef/>
                            </w:r>
                          </w:p>
                          <w:p w14:paraId="3EA2EEDA" w14:textId="77777777" w:rsidR="0004748F" w:rsidRDefault="0004748F" w:rsidP="0004748F">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4501" id="_x0000_s1040" type="#_x0000_t202" style="position:absolute;left:0;text-align:left;margin-left:0;margin-top:32.3pt;width:465.7pt;height:98.4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" o:allowoverlap="f">
                <v:textbox>
                  <w:txbxContent>
                    <w:p w14:paraId="1B5103DB" w14:textId="136A447D" w:rsidR="0004748F" w:rsidRDefault="0004748F" w:rsidP="0004748F">
                      <w:pPr>
                        <w:keepNext/>
                        <w:spacing w:after="0"/>
                        <w:jc w:val="center"/>
                      </w:pPr>
                      <w:r w:rsidRPr="00ED2B0C">
                        <w:rPr>
                          <w:rFonts w:cs="Times New Roman"/>
                          <w:noProof/>
                          <w:lang w:val="hr-BA" w:eastAsia="hr-BA"/>
                        </w:rPr>
                        <w:drawing>
                          <wp:inline distT="0" distB="0" distL="0" distR="0" wp14:anchorId="5DEC63E3" wp14:editId="50C0E6FC">
                            <wp:extent cx="1463040" cy="932284"/>
                            <wp:effectExtent l="0" t="0" r="381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p w14:paraId="0E0DB344" w14:textId="14FC8481" w:rsidR="0004748F" w:rsidRDefault="0004748F" w:rsidP="0004748F">
                      <w:pPr>
                        <w:pStyle w:val="Caption"/>
                        <w:spacing w:after="0"/>
                        <w:jc w:val="center"/>
                      </w:pPr>
                      <w:r>
                        <w:t xml:space="preserve">Slika </w:t>
                      </w:r>
                      <w:r>
                        <w:t>2.13</w:t>
                      </w:r>
                      <w:r>
                        <w:t xml:space="preserve">. </w:t>
                      </w:r>
                      <w:r w:rsidRPr="00ED2B0C">
                        <w:rPr>
                          <w:rFonts w:cs="Times New Roman"/>
                        </w:rPr>
                        <w:t xml:space="preserve">Primjer </w:t>
                      </w:r>
                      <w:proofErr w:type="spellStart"/>
                      <w:r w:rsidRPr="00ED2B0C">
                        <w:rPr>
                          <w:rFonts w:cs="Times New Roman"/>
                        </w:rPr>
                        <w:t>Haarove</w:t>
                      </w:r>
                      <w:proofErr w:type="spellEnd"/>
                      <w:r w:rsidRPr="00ED2B0C">
                        <w:rPr>
                          <w:rFonts w:cs="Times New Roman"/>
                        </w:rPr>
                        <w:t xml:space="preserve"> značajke, [</w:t>
                      </w:r>
                      <w:r>
                        <w:rPr>
                          <w:rFonts w:cs="Times New Roman"/>
                        </w:rPr>
                        <w:t>9</w:t>
                      </w:r>
                      <w:r w:rsidRPr="00ED2B0C">
                        <w:rPr>
                          <w:rFonts w:cs="Times New Roman"/>
                        </w:rPr>
                        <w:t>]</w:t>
                      </w:r>
                      <w:r>
                        <w:rPr>
                          <w:rStyle w:val="CommentReference"/>
                          <w:rFonts w:asciiTheme="minorHAnsi" w:hAnsiTheme="minorHAnsi"/>
                        </w:rPr>
                        <w:annotationRef/>
                      </w:r>
                    </w:p>
                    <w:p w14:paraId="3EA2EEDA" w14:textId="77777777" w:rsidR="0004748F" w:rsidRDefault="0004748F" w:rsidP="0004748F">
                      <w:pPr>
                        <w:keepNext/>
                        <w:spacing w:after="0"/>
                        <w:jc w:val="center"/>
                      </w:pPr>
                    </w:p>
                  </w:txbxContent>
                </v:textbox>
                <w10:wrap type="topAndBottom" anchorx="margin"/>
              </v:shape>
            </w:pict>
          </mc:Fallback>
        </mc:AlternateContent>
      </w:r>
    </w:p>
    <w:p w14:paraId="514B2ED0" w14:textId="77777777" w:rsidR="0004748F" w:rsidRDefault="0004748F" w:rsidP="0004748F">
      <w:pPr>
        <w:pStyle w:val="Tijelo"/>
        <w:rPr>
          <w:rFonts w:cs="Times New Roman"/>
        </w:rPr>
      </w:pPr>
      <w:r w:rsidRPr="00ED2B0C">
        <w:rPr>
          <w:rFonts w:cs="Times New Roman"/>
        </w:rPr>
        <w:t>Značajke se primjenjuju na cijelu sl</w:t>
      </w:r>
      <w:r>
        <w:rPr>
          <w:rFonts w:cs="Times New Roman"/>
        </w:rPr>
        <w:t>iku od početka do kraja i pomiču</w:t>
      </w:r>
      <w:r w:rsidRPr="00ED2B0C">
        <w:rPr>
          <w:rFonts w:cs="Times New Roman"/>
        </w:rPr>
        <w:t xml:space="preserve"> se po jedan </w:t>
      </w:r>
      <w:proofErr w:type="spellStart"/>
      <w:r w:rsidRPr="00ED2B0C">
        <w:rPr>
          <w:rFonts w:cs="Times New Roman"/>
        </w:rPr>
        <w:t>piksel</w:t>
      </w:r>
      <w:proofErr w:type="spellEnd"/>
      <w:r w:rsidRPr="00ED2B0C">
        <w:rPr>
          <w:rFonts w:cs="Times New Roman"/>
        </w:rPr>
        <w:t xml:space="preserve"> nakon primjene. Kada se prođe cijela slika</w:t>
      </w:r>
      <w:r>
        <w:rPr>
          <w:rFonts w:cs="Times New Roman"/>
        </w:rPr>
        <w:t>,</w:t>
      </w:r>
      <w:r w:rsidRPr="00ED2B0C">
        <w:rPr>
          <w:rFonts w:cs="Times New Roman"/>
        </w:rPr>
        <w:t xml:space="preserve"> </w:t>
      </w:r>
      <w:r>
        <w:rPr>
          <w:rFonts w:cs="Times New Roman"/>
        </w:rPr>
        <w:t>područje koje značajka zauzima</w:t>
      </w:r>
      <w:r w:rsidRPr="00ED2B0C">
        <w:rPr>
          <w:rFonts w:cs="Times New Roman"/>
        </w:rPr>
        <w:t xml:space="preserve"> se povećava i </w:t>
      </w:r>
      <w:r>
        <w:rPr>
          <w:rFonts w:cs="Times New Roman"/>
        </w:rPr>
        <w:t>sve se opet primjenjuje ponovno.</w:t>
      </w:r>
      <w:r w:rsidRPr="00ED2B0C">
        <w:rPr>
          <w:rFonts w:cs="Times New Roman"/>
        </w:rPr>
        <w:t xml:space="preserve"> Ovo nije učinkovito raditi jer je jako sporo. Kako bi se ubrzao proces traženja objekata, Viola-Jones kori</w:t>
      </w:r>
      <w:r>
        <w:rPr>
          <w:rFonts w:cs="Times New Roman"/>
        </w:rPr>
        <w:t>ste integralnu sliku i također se definira minimalna i maksimalna granica od koje i do koje se povećava područje značajka</w:t>
      </w:r>
      <w:r w:rsidRPr="00ED2B0C">
        <w:rPr>
          <w:rFonts w:cs="Times New Roman"/>
        </w:rPr>
        <w:t xml:space="preserve">. </w:t>
      </w:r>
      <w:r>
        <w:rPr>
          <w:rFonts w:cs="Times New Roman"/>
        </w:rPr>
        <w:t>R</w:t>
      </w:r>
      <w:r w:rsidRPr="00ED2B0C">
        <w:rPr>
          <w:rFonts w:cs="Times New Roman"/>
        </w:rPr>
        <w:t>ačunanje zbroja pik</w:t>
      </w:r>
      <w:r>
        <w:rPr>
          <w:rFonts w:cs="Times New Roman"/>
        </w:rPr>
        <w:t xml:space="preserve">sela unutar bilo kojeg kvadrata </w:t>
      </w:r>
      <w:r w:rsidRPr="00ED2B0C">
        <w:rPr>
          <w:rFonts w:cs="Times New Roman"/>
        </w:rPr>
        <w:t>koristeći</w:t>
      </w:r>
      <w:r>
        <w:rPr>
          <w:rFonts w:cs="Times New Roman"/>
        </w:rPr>
        <w:t xml:space="preserve"> samo</w:t>
      </w:r>
      <w:r w:rsidRPr="00ED2B0C">
        <w:rPr>
          <w:rFonts w:cs="Times New Roman"/>
        </w:rPr>
        <w:t xml:space="preserve"> referentna polja</w:t>
      </w:r>
      <w:r>
        <w:rPr>
          <w:rFonts w:cs="Times New Roman"/>
        </w:rPr>
        <w:t xml:space="preserve"> se još naziva i integralna slika,</w:t>
      </w:r>
      <w:r w:rsidRPr="00ED2B0C">
        <w:rPr>
          <w:rFonts w:cs="Times New Roman"/>
        </w:rPr>
        <w:t xml:space="preserve"> što je prikazano na slici 2.3. </w:t>
      </w:r>
      <w:r>
        <w:rPr>
          <w:rFonts w:cs="Times New Roman"/>
        </w:rPr>
        <w:t>[9</w:t>
      </w:r>
      <w:r w:rsidRPr="00ED2B0C">
        <w:rPr>
          <w:rFonts w:cs="Times New Roman"/>
        </w:rPr>
        <w:t>]. Vrijednost integralne slike na lokaciji 1 je zbroj piksela u A kvadratu. Vrijednost na lokaciji 2 je A + B, na lokaciji 3 A + C i na lokaciji 4 A + B +C +D.</w:t>
      </w:r>
      <w:r>
        <w:rPr>
          <w:rFonts w:cs="Times New Roman"/>
        </w:rPr>
        <w:t xml:space="preserve"> Zbroj piksela unutar polja D</w:t>
      </w:r>
      <w:r w:rsidRPr="00ED2B0C">
        <w:rPr>
          <w:rFonts w:cs="Times New Roman"/>
        </w:rPr>
        <w:t xml:space="preserve"> može</w:t>
      </w:r>
      <w:r>
        <w:rPr>
          <w:rFonts w:cs="Times New Roman"/>
        </w:rPr>
        <w:t xml:space="preserve"> se</w:t>
      </w:r>
      <w:r w:rsidRPr="00ED2B0C">
        <w:rPr>
          <w:rFonts w:cs="Times New Roman"/>
        </w:rPr>
        <w:t xml:space="preserve"> izračunati na način da se zbroje vrijednosti na glavnoj dijagonali i oduzmu od zbroja vrijednosti na sporednoj dijagonali (1 + 4 - ( 2 + 3) ).</w:t>
      </w:r>
    </w:p>
    <w:p w14:paraId="7C227BF6" w14:textId="06C32348" w:rsidR="0004748F" w:rsidRPr="00ED2B0C" w:rsidRDefault="0004748F" w:rsidP="0004748F">
      <w:pPr>
        <w:pStyle w:val="Tijelo"/>
        <w:rPr>
          <w:rFonts w:cs="Times New Roman"/>
        </w:rPr>
      </w:pPr>
      <w:r w:rsidRPr="00937C55">
        <w:rPr>
          <w:rFonts w:cs="Times New Roman"/>
          <w:noProof/>
          <w:lang w:val="hr-BA" w:eastAsia="hr-BA"/>
        </w:rPr>
        <mc:AlternateContent>
          <mc:Choice Requires="wps">
            <w:drawing>
              <wp:anchor distT="45720" distB="45720" distL="114300" distR="114300" simplePos="0" relativeHeight="251689984" behindDoc="0" locked="0" layoutInCell="1" allowOverlap="0" wp14:anchorId="072D2400" wp14:editId="2A60DED1">
                <wp:simplePos x="0" y="0"/>
                <wp:positionH relativeFrom="margin">
                  <wp:align>left</wp:align>
                </wp:positionH>
                <wp:positionV relativeFrom="paragraph">
                  <wp:posOffset>412750</wp:posOffset>
                </wp:positionV>
                <wp:extent cx="5914390" cy="1470660"/>
                <wp:effectExtent l="0" t="0" r="10160" b="1524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470660"/>
                        </a:xfrm>
                        <a:prstGeom prst="rect">
                          <a:avLst/>
                        </a:prstGeom>
                        <a:solidFill>
                          <a:srgbClr val="FFFFFF"/>
                        </a:solidFill>
                        <a:ln w="9525">
                          <a:solidFill>
                            <a:srgbClr val="000000"/>
                          </a:solidFill>
                          <a:miter lim="800000"/>
                          <a:headEnd/>
                          <a:tailEnd/>
                        </a:ln>
                      </wps:spPr>
                      <wps:txbx>
                        <w:txbxContent>
                          <w:p w14:paraId="51FA8CF2" w14:textId="44BB9A32" w:rsidR="0004748F" w:rsidRDefault="0004748F" w:rsidP="0004748F">
                            <w:pPr>
                              <w:keepNext/>
                              <w:spacing w:after="0"/>
                              <w:jc w:val="center"/>
                            </w:pPr>
                            <w:r w:rsidRPr="00ED2B0C">
                              <w:rPr>
                                <w:rFonts w:cs="Times New Roman"/>
                                <w:noProof/>
                                <w:lang w:val="hr-BA" w:eastAsia="hr-BA"/>
                              </w:rPr>
                              <w:drawing>
                                <wp:inline distT="0" distB="0" distL="0" distR="0" wp14:anchorId="3B50A62B" wp14:editId="200396C4">
                                  <wp:extent cx="1601794" cy="1112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1">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p w14:paraId="13FDEE11" w14:textId="395BD1AF" w:rsidR="0004748F" w:rsidRDefault="0004748F" w:rsidP="0004748F">
                            <w:pPr>
                              <w:pStyle w:val="Caption"/>
                              <w:spacing w:after="0"/>
                              <w:jc w:val="center"/>
                            </w:pPr>
                            <w:r>
                              <w:t xml:space="preserve">Slika </w:t>
                            </w:r>
                            <w:r>
                              <w:t>2.14</w:t>
                            </w:r>
                            <w:r>
                              <w:t xml:space="preserve">. </w:t>
                            </w:r>
                            <w:r w:rsidRPr="00ED2B0C">
                              <w:rPr>
                                <w:rFonts w:cs="Times New Roman"/>
                              </w:rPr>
                              <w:t>Primje</w:t>
                            </w:r>
                            <w:r>
                              <w:rPr>
                                <w:rFonts w:cs="Times New Roman"/>
                              </w:rPr>
                              <w:t>r algoritma integralne slike, [9</w:t>
                            </w:r>
                            <w:r w:rsidRPr="00ED2B0C">
                              <w:rPr>
                                <w:rFonts w:cs="Times New Roman"/>
                              </w:rPr>
                              <w:t>]</w:t>
                            </w:r>
                          </w:p>
                          <w:p w14:paraId="0FA2C6F7" w14:textId="77777777" w:rsidR="0004748F" w:rsidRDefault="0004748F" w:rsidP="0004748F">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D2400" id="_x0000_s1041" type="#_x0000_t202" style="position:absolute;left:0;text-align:left;margin-left:0;margin-top:32.5pt;width:465.7pt;height:115.8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" o:allowoverlap="f">
                <v:textbox>
                  <w:txbxContent>
                    <w:p w14:paraId="51FA8CF2" w14:textId="44BB9A32" w:rsidR="0004748F" w:rsidRDefault="0004748F" w:rsidP="0004748F">
                      <w:pPr>
                        <w:keepNext/>
                        <w:spacing w:after="0"/>
                        <w:jc w:val="center"/>
                      </w:pPr>
                      <w:r w:rsidRPr="00ED2B0C">
                        <w:rPr>
                          <w:rFonts w:cs="Times New Roman"/>
                          <w:noProof/>
                          <w:lang w:val="hr-BA" w:eastAsia="hr-BA"/>
                        </w:rPr>
                        <w:drawing>
                          <wp:inline distT="0" distB="0" distL="0" distR="0" wp14:anchorId="3B50A62B" wp14:editId="200396C4">
                            <wp:extent cx="1601794" cy="1112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1">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p w14:paraId="13FDEE11" w14:textId="395BD1AF" w:rsidR="0004748F" w:rsidRDefault="0004748F" w:rsidP="0004748F">
                      <w:pPr>
                        <w:pStyle w:val="Caption"/>
                        <w:spacing w:after="0"/>
                        <w:jc w:val="center"/>
                      </w:pPr>
                      <w:r>
                        <w:t xml:space="preserve">Slika </w:t>
                      </w:r>
                      <w:r>
                        <w:t>2.14</w:t>
                      </w:r>
                      <w:r>
                        <w:t xml:space="preserve">. </w:t>
                      </w:r>
                      <w:r w:rsidRPr="00ED2B0C">
                        <w:rPr>
                          <w:rFonts w:cs="Times New Roman"/>
                        </w:rPr>
                        <w:t>Primje</w:t>
                      </w:r>
                      <w:r>
                        <w:rPr>
                          <w:rFonts w:cs="Times New Roman"/>
                        </w:rPr>
                        <w:t>r algoritma integralne slike, [9</w:t>
                      </w:r>
                      <w:r w:rsidRPr="00ED2B0C">
                        <w:rPr>
                          <w:rFonts w:cs="Times New Roman"/>
                        </w:rPr>
                        <w:t>]</w:t>
                      </w:r>
                    </w:p>
                    <w:p w14:paraId="0FA2C6F7" w14:textId="77777777" w:rsidR="0004748F" w:rsidRDefault="0004748F" w:rsidP="0004748F">
                      <w:pPr>
                        <w:keepNext/>
                        <w:spacing w:after="0"/>
                        <w:jc w:val="center"/>
                      </w:pPr>
                    </w:p>
                  </w:txbxContent>
                </v:textbox>
                <w10:wrap type="topAndBottom" anchorx="margin"/>
              </v:shape>
            </w:pict>
          </mc:Fallback>
        </mc:AlternateContent>
      </w:r>
    </w:p>
    <w:p w14:paraId="173B1E06" w14:textId="3ECA139B" w:rsidR="0004748F" w:rsidRPr="00BF215A" w:rsidRDefault="0004748F" w:rsidP="0004748F">
      <w:pPr>
        <w:pStyle w:val="Tijelo"/>
        <w:rPr>
          <w:rFonts w:cs="Times New Roman"/>
        </w:rPr>
      </w:pPr>
      <w:r w:rsidRPr="00ED2B0C">
        <w:rPr>
          <w:rFonts w:cs="Times New Roman"/>
        </w:rPr>
        <w:t>Kako bi se algoritam još ubrzao izbacuju se nepotrebne značajke pomoću</w:t>
      </w:r>
      <w:r>
        <w:rPr>
          <w:rFonts w:cs="Times New Roman"/>
        </w:rPr>
        <w:t xml:space="preserve"> algoritma</w:t>
      </w:r>
      <w:r w:rsidRPr="00ED2B0C">
        <w:rPr>
          <w:rFonts w:cs="Times New Roman"/>
        </w:rPr>
        <w:t xml:space="preserve"> </w:t>
      </w:r>
      <w:proofErr w:type="spellStart"/>
      <w:r w:rsidRPr="00ED2B0C">
        <w:rPr>
          <w:rFonts w:cs="Times New Roman"/>
        </w:rPr>
        <w:t>Adaboost</w:t>
      </w:r>
      <w:proofErr w:type="spellEnd"/>
      <w:r w:rsidRPr="00ED2B0C">
        <w:rPr>
          <w:rFonts w:cs="Times New Roman"/>
        </w:rPr>
        <w:t xml:space="preserve">. </w:t>
      </w:r>
      <w:r>
        <w:rPr>
          <w:rFonts w:cs="Times New Roman"/>
        </w:rPr>
        <w:t xml:space="preserve">To </w:t>
      </w:r>
      <w:r w:rsidRPr="00ED2B0C">
        <w:rPr>
          <w:rFonts w:cs="Times New Roman"/>
        </w:rPr>
        <w:t xml:space="preserve"> je algoritam koji izdvaja optimalne značajke iz jako velikog skupa. Nakon izdvajanja značajki, dodjelj</w:t>
      </w:r>
      <w:r>
        <w:rPr>
          <w:rFonts w:cs="Times New Roman"/>
        </w:rPr>
        <w:t>uje im se težinska vrijednost [10</w:t>
      </w:r>
      <w:r w:rsidRPr="00ED2B0C">
        <w:rPr>
          <w:rFonts w:cs="Times New Roman"/>
        </w:rPr>
        <w:t>]. Smatra se da je značajka prihvatljiva, ako može detektirati traženi objekt u barem pola slučajeva.</w:t>
      </w:r>
    </w:p>
    <w:p w14:paraId="301F2725" w14:textId="28A42EC6" w:rsidR="0083443F" w:rsidRDefault="0083443F" w:rsidP="0083443F">
      <w:pPr>
        <w:pStyle w:val="Naslovpotpoglavlja"/>
      </w:pPr>
      <w:bookmarkStart w:id="21" w:name="_Toc478939198"/>
      <w:r>
        <w:t>Analiza performansi klasifikatora</w:t>
      </w:r>
      <w:bookmarkEnd w:id="21"/>
    </w:p>
    <w:p w14:paraId="79A7F551" w14:textId="5E14C5F7" w:rsidR="0083443F" w:rsidRDefault="0083443F" w:rsidP="0083443F">
      <w:pPr>
        <w:pStyle w:val="Tijelo"/>
      </w:pPr>
      <w:r>
        <w:t xml:space="preserve">Opisati (ukrasti iz završnog). </w:t>
      </w:r>
      <w:proofErr w:type="spellStart"/>
      <w:r>
        <w:t>Podpoglavlja</w:t>
      </w:r>
      <w:proofErr w:type="spellEnd"/>
      <w:r>
        <w:t>: metoda izdvajanja, unakrsna provjera, k-struka unakrsna provjera.</w:t>
      </w:r>
    </w:p>
    <w:p w14:paraId="5DFB7217" w14:textId="2FD12DFC" w:rsidR="0083443F" w:rsidRDefault="0083443F" w:rsidP="0083443F">
      <w:pPr>
        <w:pStyle w:val="Naslovpotpoglavlja"/>
      </w:pPr>
      <w:bookmarkStart w:id="22" w:name="_Toc478939199"/>
      <w:r>
        <w:lastRenderedPageBreak/>
        <w:t>Prikaz rezultata</w:t>
      </w:r>
      <w:bookmarkEnd w:id="22"/>
    </w:p>
    <w:p w14:paraId="06DDDC3D" w14:textId="621B8D7A" w:rsidR="0083443F" w:rsidRPr="00ED2B0C" w:rsidRDefault="0083443F" w:rsidP="0083443F">
      <w:pPr>
        <w:pStyle w:val="Tijelo"/>
      </w:pPr>
      <w:r>
        <w:t xml:space="preserve">Opisati </w:t>
      </w:r>
      <w:proofErr w:type="spellStart"/>
      <w:r>
        <w:t>confusion</w:t>
      </w:r>
      <w:proofErr w:type="spellEnd"/>
      <w:r>
        <w:t xml:space="preserve"> </w:t>
      </w:r>
      <w:proofErr w:type="spellStart"/>
      <w:r>
        <w:t>matrix</w:t>
      </w:r>
      <w:proofErr w:type="spellEnd"/>
      <w:r>
        <w:t>, sta je to f-mjera i sve</w:t>
      </w:r>
      <w:r w:rsidR="000C0C6A">
        <w:t xml:space="preserve"> te fore oko tog i dati formule za svaku mjeru pa čak i preciznost.</w:t>
      </w:r>
    </w:p>
    <w:p w14:paraId="71AFAD32" w14:textId="77777777" w:rsidR="0072176B" w:rsidRPr="00ED2B0C" w:rsidRDefault="0072176B" w:rsidP="00846832">
      <w:pPr>
        <w:pStyle w:val="Naslovpotpoglavlja"/>
      </w:pPr>
      <w:bookmarkStart w:id="23" w:name="_Toc478939200"/>
      <w:r w:rsidRPr="00ED2B0C">
        <w:t>Komercijalna rješenja</w:t>
      </w:r>
      <w:ins w:id="24" w:author="Zoric" w:date="2017-03-22T08:19:00Z">
        <w:r w:rsidR="006903A0">
          <w:t xml:space="preserve"> za </w:t>
        </w:r>
      </w:ins>
      <w:ins w:id="25" w:author="Zoric" w:date="2017-03-22T08:20:00Z">
        <w:r w:rsidR="006903A0">
          <w:t xml:space="preserve">računalno </w:t>
        </w:r>
      </w:ins>
      <w:ins w:id="26" w:author="Zoric" w:date="2017-03-22T08:19:00Z">
        <w:r w:rsidR="006903A0">
          <w:t>raspoznavanje emocija</w:t>
        </w:r>
      </w:ins>
      <w:bookmarkEnd w:id="23"/>
    </w:p>
    <w:p w14:paraId="7B944A07" w14:textId="77777777" w:rsidR="00A625BD" w:rsidRPr="00ED2B0C" w:rsidRDefault="00A625BD" w:rsidP="0072176B">
      <w:pPr>
        <w:pStyle w:val="Tijelo"/>
        <w:rPr>
          <w:rFonts w:cs="Times New Roman"/>
        </w:rPr>
      </w:pPr>
      <w:r w:rsidRPr="00ED2B0C">
        <w:rPr>
          <w:rFonts w:cs="Times New Roman"/>
        </w:rPr>
        <w:t>Prepozn</w:t>
      </w:r>
      <w:r w:rsidR="0037049C">
        <w:rPr>
          <w:rFonts w:cs="Times New Roman"/>
        </w:rPr>
        <w:t xml:space="preserve">avanje </w:t>
      </w:r>
      <w:commentRangeStart w:id="27"/>
      <w:r w:rsidR="0037049C">
        <w:rPr>
          <w:rFonts w:cs="Times New Roman"/>
        </w:rPr>
        <w:t>emocija</w:t>
      </w:r>
      <w:commentRangeEnd w:id="27"/>
      <w:r w:rsidR="006903A0">
        <w:rPr>
          <w:rStyle w:val="CommentReference"/>
          <w:rFonts w:asciiTheme="minorHAnsi" w:hAnsiTheme="minorHAnsi"/>
        </w:rPr>
        <w:commentReference w:id="27"/>
      </w:r>
      <w:r w:rsidR="0037049C">
        <w:rPr>
          <w:rFonts w:cs="Times New Roman"/>
        </w:rPr>
        <w:t xml:space="preserve"> nije ništa novo te</w:t>
      </w:r>
      <w:r w:rsidRPr="00ED2B0C">
        <w:rPr>
          <w:rFonts w:cs="Times New Roman"/>
        </w:rPr>
        <w:t xml:space="preserve"> postoji dosta gotovih rješenja za privatnu, a i komercijalnu </w:t>
      </w:r>
      <w:r w:rsidR="0037049C">
        <w:rPr>
          <w:rFonts w:cs="Times New Roman"/>
        </w:rPr>
        <w:t>upotrebu</w:t>
      </w:r>
      <w:r w:rsidRPr="00ED2B0C">
        <w:rPr>
          <w:rFonts w:cs="Times New Roman"/>
        </w:rPr>
        <w:t>.</w:t>
      </w:r>
      <w:r w:rsidR="00A61C90" w:rsidRPr="00ED2B0C">
        <w:rPr>
          <w:rFonts w:cs="Times New Roman"/>
        </w:rPr>
        <w:t xml:space="preserve"> Neka od poznatijih rješenja su:</w:t>
      </w:r>
    </w:p>
    <w:p w14:paraId="02E8D9EB" w14:textId="427DB2B3" w:rsidR="00A625BD" w:rsidRPr="00ED2B0C" w:rsidRDefault="00A625BD" w:rsidP="00A625BD">
      <w:pPr>
        <w:pStyle w:val="Tijelo"/>
        <w:numPr>
          <w:ilvl w:val="0"/>
          <w:numId w:val="10"/>
        </w:numPr>
        <w:rPr>
          <w:rFonts w:cs="Times New Roman"/>
        </w:rPr>
      </w:pPr>
      <w:proofErr w:type="spellStart"/>
      <w:r w:rsidRPr="00ED2B0C">
        <w:rPr>
          <w:rFonts w:cs="Times New Roman"/>
        </w:rPr>
        <w:t>Affectiva</w:t>
      </w:r>
      <w:proofErr w:type="spellEnd"/>
      <w:r w:rsidRPr="00ED2B0C">
        <w:rPr>
          <w:rFonts w:cs="Times New Roman"/>
        </w:rPr>
        <w:t xml:space="preserve">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[13</w:t>
      </w:r>
      <w:r w:rsidR="0075047B" w:rsidRPr="00ED2B0C">
        <w:rPr>
          <w:rFonts w:cs="Times New Roman"/>
        </w:rPr>
        <w:t>]</w:t>
      </w:r>
      <w:r w:rsidR="00ED7738" w:rsidRPr="00ED2B0C">
        <w:rPr>
          <w:rFonts w:cs="Times New Roman"/>
        </w:rPr>
        <w:t>.</w:t>
      </w:r>
    </w:p>
    <w:p w14:paraId="39FCCB16" w14:textId="28717465"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[14</w:t>
      </w:r>
      <w:r w:rsidR="0040686D" w:rsidRPr="00ED2B0C">
        <w:rPr>
          <w:rFonts w:cs="Times New Roman"/>
        </w:rPr>
        <w:t>].</w:t>
      </w:r>
    </w:p>
    <w:p w14:paraId="3207E61C" w14:textId="294F6B65"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4C1831">
        <w:rPr>
          <w:rFonts w:cs="Times New Roman"/>
        </w:rPr>
        <w:t xml:space="preserve"> [15</w:t>
      </w:r>
      <w:r w:rsidR="000E6F6D" w:rsidRPr="00ED2B0C">
        <w:rPr>
          <w:rFonts w:cs="Times New Roman"/>
        </w:rPr>
        <w:t>]</w:t>
      </w:r>
      <w:r w:rsidRPr="00ED2B0C">
        <w:rPr>
          <w:rFonts w:cs="Times New Roman"/>
        </w:rPr>
        <w:t>.</w:t>
      </w:r>
    </w:p>
    <w:p w14:paraId="741385DA" w14:textId="7D5C3822"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4C1831">
        <w:rPr>
          <w:rFonts w:cs="Times New Roman"/>
        </w:rPr>
        <w:t xml:space="preserve"> [16</w:t>
      </w:r>
      <w:r w:rsidR="000E6F6D" w:rsidRPr="00ED2B0C">
        <w:rPr>
          <w:rFonts w:cs="Times New Roman"/>
        </w:rPr>
        <w:t>]</w:t>
      </w:r>
      <w:r w:rsidRPr="00ED2B0C">
        <w:rPr>
          <w:rFonts w:cs="Times New Roman"/>
        </w:rPr>
        <w:t>.</w:t>
      </w:r>
    </w:p>
    <w:p w14:paraId="2C02F98D" w14:textId="77777777" w:rsidR="00D50EC1" w:rsidRPr="00ED2B0C" w:rsidRDefault="0001219B" w:rsidP="007D70EC">
      <w:pPr>
        <w:pStyle w:val="Naslovpoglavlja"/>
      </w:pPr>
      <w:bookmarkStart w:id="28" w:name="_Toc478939201"/>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28"/>
    </w:p>
    <w:p w14:paraId="092C6BB8" w14:textId="77777777" w:rsidR="0043262F" w:rsidRPr="00ED2B0C" w:rsidRDefault="0043262F" w:rsidP="0072176B">
      <w:pPr>
        <w:pStyle w:val="Tijelo"/>
        <w:rPr>
          <w:rFonts w:cs="Times New Roman"/>
        </w:rPr>
      </w:pPr>
      <w:r w:rsidRPr="00ED2B0C">
        <w:rPr>
          <w:rFonts w:cs="Times New Roman"/>
        </w:rPr>
        <w:t xml:space="preserve">Cilj </w:t>
      </w:r>
      <w:commentRangeStart w:id="29"/>
      <w:r w:rsidRPr="00ED2B0C">
        <w:rPr>
          <w:rFonts w:cs="Times New Roman"/>
        </w:rPr>
        <w:t>rješenja</w:t>
      </w:r>
      <w:commentRangeEnd w:id="29"/>
      <w:r w:rsidR="004E5EDA">
        <w:rPr>
          <w:rStyle w:val="CommentReference"/>
          <w:rFonts w:asciiTheme="minorHAnsi" w:hAnsiTheme="minorHAnsi"/>
        </w:rPr>
        <w:commentReference w:id="29"/>
      </w:r>
      <w:r w:rsidRPr="00ED2B0C">
        <w:rPr>
          <w:rFonts w:cs="Times New Roman"/>
        </w:rPr>
        <w:t xml:space="preserve"> je pokušati što točnije prepoznati emocije na osnovu slika lica. Pr</w:t>
      </w:r>
      <w:r w:rsidR="008B3072">
        <w:rPr>
          <w:rFonts w:cs="Times New Roman"/>
        </w:rPr>
        <w:t>epoznavanje emocija korisnika</w:t>
      </w:r>
      <w:r w:rsidRPr="00ED2B0C">
        <w:rPr>
          <w:rFonts w:cs="Times New Roman"/>
        </w:rPr>
        <w:t xml:space="preserve"> </w:t>
      </w:r>
      <w:del w:id="30" w:author="Zoric" w:date="2017-03-22T08:34:00Z">
        <w:r w:rsidRPr="00ED2B0C" w:rsidDel="004E5EDA">
          <w:rPr>
            <w:rFonts w:cs="Times New Roman"/>
          </w:rPr>
          <w:delText>dosta</w:delText>
        </w:r>
        <w:r w:rsidR="008B3072" w:rsidDel="004E5EDA">
          <w:rPr>
            <w:rFonts w:cs="Times New Roman"/>
          </w:rPr>
          <w:delText xml:space="preserve"> </w:delText>
        </w:r>
      </w:del>
      <w:r w:rsidR="008B3072">
        <w:rPr>
          <w:rFonts w:cs="Times New Roman"/>
        </w:rPr>
        <w:t>je</w:t>
      </w:r>
      <w:r w:rsidRPr="00ED2B0C">
        <w:rPr>
          <w:rFonts w:cs="Times New Roman"/>
        </w:rPr>
        <w:t xml:space="preserve"> korisna informacija u smislu ocjenjivanja neke aplikacije i služi kao </w:t>
      </w:r>
      <w:del w:id="31" w:author="Zoric" w:date="2017-03-22T08:34:00Z">
        <w:r w:rsidRPr="00ED2B0C" w:rsidDel="004E5EDA">
          <w:rPr>
            <w:rFonts w:cs="Times New Roman"/>
          </w:rPr>
          <w:delText xml:space="preserve">jako </w:delText>
        </w:r>
      </w:del>
      <w:r w:rsidRPr="00ED2B0C">
        <w:rPr>
          <w:rFonts w:cs="Times New Roman"/>
        </w:rPr>
        <w:t xml:space="preserve">dobar povratni odgovor proizvođaču. Postoji dvadesetak rješenja </w:t>
      </w:r>
      <w:del w:id="32" w:author="Zoric" w:date="2017-03-22T08:34:00Z">
        <w:r w:rsidRPr="00ED2B0C" w:rsidDel="004E5EDA">
          <w:rPr>
            <w:rFonts w:cs="Times New Roman"/>
          </w:rPr>
          <w:delText xml:space="preserve">od </w:delText>
        </w:r>
      </w:del>
      <w:r w:rsidRPr="00ED2B0C">
        <w:rPr>
          <w:rFonts w:cs="Times New Roman"/>
        </w:rPr>
        <w:t>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14:paraId="082D2EFD" w14:textId="77777777" w:rsidR="008F0362" w:rsidRPr="00ED2B0C" w:rsidRDefault="0072176B" w:rsidP="00846832">
      <w:pPr>
        <w:pStyle w:val="Naslovpotpoglavlja"/>
      </w:pPr>
      <w:bookmarkStart w:id="33" w:name="_Toc478939202"/>
      <w:r w:rsidRPr="007D70EC">
        <w:t>Specifikacije</w:t>
      </w:r>
      <w:r w:rsidRPr="00ED2B0C">
        <w:t xml:space="preserve"> i </w:t>
      </w:r>
      <w:commentRangeStart w:id="34"/>
      <w:r w:rsidRPr="00ED2B0C">
        <w:t>zahtjevi</w:t>
      </w:r>
      <w:commentRangeEnd w:id="34"/>
      <w:r w:rsidR="004E5EDA">
        <w:rPr>
          <w:rStyle w:val="CommentReference"/>
          <w:rFonts w:asciiTheme="minorHAnsi" w:eastAsiaTheme="minorHAnsi" w:hAnsiTheme="minorHAnsi" w:cstheme="minorBidi"/>
          <w:b w:val="0"/>
        </w:rPr>
        <w:commentReference w:id="34"/>
      </w:r>
      <w:bookmarkEnd w:id="33"/>
    </w:p>
    <w:p w14:paraId="48705BC7" w14:textId="77777777"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14:paraId="197DC028" w14:textId="77777777"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14:paraId="0841705D" w14:textId="77777777"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14:paraId="51804B3E" w14:textId="77777777"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14:paraId="41D370DA" w14:textId="77777777"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14:paraId="679D212D" w14:textId="77777777"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14:paraId="120EAE37" w14:textId="77777777"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14:paraId="583E38EA" w14:textId="77777777"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14:paraId="661A470A" w14:textId="77777777"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8C40F1">
        <w:rPr>
          <w:rFonts w:cs="Times New Roman"/>
          <w:i/>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14:paraId="19244944" w14:textId="77777777"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14:paraId="201B6822" w14:textId="77777777"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14:paraId="56769D31" w14:textId="77777777"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14:paraId="1F794D86" w14:textId="77777777"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14:paraId="0B9FD6AA" w14:textId="77777777"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14:paraId="0DFAE817" w14:textId="77777777"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14:paraId="6DA673E6" w14:textId="77777777"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14:paraId="4BC98B55" w14:textId="77777777" w:rsidTr="004666A2">
        <w:trPr>
          <w:cantSplit/>
        </w:trPr>
        <w:tc>
          <w:tcPr>
            <w:tcW w:w="9344" w:type="dxa"/>
            <w:tcBorders>
              <w:bottom w:val="nil"/>
            </w:tcBorders>
          </w:tcPr>
          <w:p w14:paraId="25B92B94" w14:textId="77777777"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28CDC71" wp14:editId="50F1D27C">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14:paraId="3FAF3B5F" w14:textId="77777777" w:rsidTr="004666A2">
        <w:trPr>
          <w:cantSplit/>
        </w:trPr>
        <w:tc>
          <w:tcPr>
            <w:tcW w:w="9344" w:type="dxa"/>
            <w:tcBorders>
              <w:top w:val="nil"/>
              <w:left w:val="nil"/>
              <w:bottom w:val="nil"/>
              <w:right w:val="nil"/>
            </w:tcBorders>
          </w:tcPr>
          <w:p w14:paraId="0DF3090F" w14:textId="77777777"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14:paraId="40858AD2" w14:textId="77777777" w:rsidR="0072176B" w:rsidRPr="00ED2B0C" w:rsidRDefault="0072176B" w:rsidP="00846832">
      <w:pPr>
        <w:pStyle w:val="Naslovpotpoglavlja"/>
      </w:pPr>
      <w:bookmarkStart w:id="35" w:name="_Toc478939203"/>
      <w:r w:rsidRPr="00ED2B0C">
        <w:t>Korišteni alati i tehnologije</w:t>
      </w:r>
      <w:bookmarkEnd w:id="35"/>
    </w:p>
    <w:p w14:paraId="5E2B75ED" w14:textId="77777777" w:rsidR="00374377" w:rsidRPr="00ED2B0C" w:rsidRDefault="00374377" w:rsidP="0072176B">
      <w:pPr>
        <w:pStyle w:val="Tijelo"/>
        <w:rPr>
          <w:rFonts w:cs="Times New Roman"/>
        </w:rPr>
      </w:pPr>
      <w:r w:rsidRPr="00ED2B0C">
        <w:rPr>
          <w:rFonts w:cs="Times New Roman"/>
        </w:rPr>
        <w:t xml:space="preserve">Prilikom izrade aplikacije korišteno je nekoliko vanjskih </w:t>
      </w:r>
      <w:commentRangeStart w:id="36"/>
      <w:del w:id="37" w:author="Zoric" w:date="2017-03-22T08:37:00Z">
        <w:r w:rsidR="002279C4" w:rsidRPr="00ED2B0C" w:rsidDel="004E5EDA">
          <w:rPr>
            <w:rFonts w:cs="Times New Roman"/>
            <w:i/>
          </w:rPr>
          <w:delText>frameworka</w:delText>
        </w:r>
        <w:r w:rsidRPr="00ED2B0C" w:rsidDel="004E5EDA">
          <w:rPr>
            <w:rFonts w:cs="Times New Roman"/>
          </w:rPr>
          <w:delText xml:space="preserve"> </w:delText>
        </w:r>
      </w:del>
      <w:ins w:id="38" w:author="Zoric" w:date="2017-03-22T08:37:00Z">
        <w:r w:rsidR="004E5EDA">
          <w:rPr>
            <w:rFonts w:cs="Times New Roman"/>
            <w:i/>
          </w:rPr>
          <w:t>biblioteka</w:t>
        </w:r>
        <w:commentRangeEnd w:id="36"/>
        <w:r w:rsidR="004E5EDA">
          <w:rPr>
            <w:rStyle w:val="CommentReference"/>
            <w:rFonts w:asciiTheme="minorHAnsi" w:hAnsiTheme="minorHAnsi"/>
          </w:rPr>
          <w:commentReference w:id="36"/>
        </w:r>
        <w:r w:rsidR="004E5EDA" w:rsidRPr="00ED2B0C">
          <w:rPr>
            <w:rFonts w:cs="Times New Roman"/>
          </w:rPr>
          <w:t xml:space="preserve"> </w:t>
        </w:r>
      </w:ins>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39" w:name="_Toc478939204"/>
      <w:proofErr w:type="spellStart"/>
      <w:r w:rsidRPr="00ED2B0C">
        <w:rPr>
          <w:rFonts w:cs="Times New Roman"/>
        </w:rPr>
        <w:t>OpenCV</w:t>
      </w:r>
      <w:bookmarkEnd w:id="39"/>
      <w:proofErr w:type="spellEnd"/>
    </w:p>
    <w:p w14:paraId="7AE80528" w14:textId="0E273CEA"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commentRangeStart w:id="40"/>
      <w:ins w:id="41" w:author="Zoric" w:date="2017-03-22T08:38:00Z">
        <w:r w:rsidR="004E5EDA">
          <w:rPr>
            <w:rFonts w:cs="Times New Roman"/>
          </w:rPr>
          <w:t>engl</w:t>
        </w:r>
        <w:commentRangeEnd w:id="40"/>
        <w:r w:rsidR="004E5EDA">
          <w:rPr>
            <w:rStyle w:val="CommentReference"/>
            <w:rFonts w:asciiTheme="minorHAnsi" w:hAnsiTheme="minorHAnsi"/>
          </w:rPr>
          <w:commentReference w:id="40"/>
        </w:r>
        <w:r w:rsidR="004E5EDA">
          <w:rPr>
            <w:rFonts w:cs="Times New Roman"/>
          </w:rPr>
          <w:t xml:space="preserve">. </w:t>
        </w:r>
      </w:ins>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commentRangeStart w:id="42"/>
      <w:proofErr w:type="spellStart"/>
      <w:r w:rsidR="002279C4" w:rsidRPr="00ED2B0C">
        <w:rPr>
          <w:rFonts w:cs="Times New Roman"/>
          <w:i/>
        </w:rPr>
        <w:t>framework</w:t>
      </w:r>
      <w:proofErr w:type="spellEnd"/>
      <w:r w:rsidRPr="00ED2B0C">
        <w:rPr>
          <w:rFonts w:cs="Times New Roman"/>
        </w:rPr>
        <w:t xml:space="preserve"> </w:t>
      </w:r>
      <w:commentRangeEnd w:id="42"/>
      <w:r w:rsidR="004E5EDA">
        <w:rPr>
          <w:rStyle w:val="CommentReference"/>
          <w:rFonts w:asciiTheme="minorHAnsi" w:hAnsiTheme="minorHAnsi"/>
        </w:rPr>
        <w:commentReference w:id="42"/>
      </w:r>
      <w:r w:rsidRPr="00ED2B0C">
        <w:rPr>
          <w:rFonts w:cs="Times New Roman"/>
        </w:rPr>
        <w:t>otvorenog koda koja se koristi za ra</w:t>
      </w:r>
      <w:r w:rsidR="004C1831">
        <w:rPr>
          <w:rFonts w:cs="Times New Roman"/>
        </w:rPr>
        <w:t>čunalni vid i strojno učenje [17</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[18</w:t>
      </w:r>
      <w:r w:rsidR="0064149F" w:rsidRPr="00ED2B0C">
        <w:rPr>
          <w:rFonts w:cs="Times New Roman"/>
        </w:rPr>
        <w:t xml:space="preserve">]. </w:t>
      </w:r>
      <w:proofErr w:type="spellStart"/>
      <w:r w:rsidR="0064149F" w:rsidRPr="00ED2B0C">
        <w:rPr>
          <w:rFonts w:cs="Times New Roman"/>
        </w:rPr>
        <w:t>OpenCV</w:t>
      </w:r>
      <w:proofErr w:type="spellEnd"/>
      <w:r w:rsidR="0064149F" w:rsidRPr="00ED2B0C">
        <w:rPr>
          <w:rFonts w:cs="Times New Roman"/>
        </w:rPr>
        <w:t xml:space="preserve">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14:paraId="321ACD1D" w14:textId="77777777" w:rsidR="006320A4" w:rsidRPr="00ED2B0C" w:rsidRDefault="006320A4" w:rsidP="006320A4">
      <w:pPr>
        <w:pStyle w:val="Podpoglavlje2"/>
        <w:rPr>
          <w:rFonts w:cs="Times New Roman"/>
        </w:rPr>
      </w:pPr>
      <w:bookmarkStart w:id="43" w:name="_Toc478939205"/>
      <w:proofErr w:type="spellStart"/>
      <w:r w:rsidRPr="00ED2B0C">
        <w:rPr>
          <w:rFonts w:cs="Times New Roman"/>
        </w:rPr>
        <w:t>EmguCV</w:t>
      </w:r>
      <w:bookmarkEnd w:id="43"/>
      <w:proofErr w:type="spellEnd"/>
    </w:p>
    <w:p w14:paraId="493B957F" w14:textId="696CA512"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008B3072">
        <w:rPr>
          <w:rFonts w:cs="Times New Roman"/>
        </w:rPr>
        <w:t xml:space="preserve"> koji</w:t>
      </w:r>
      <w:r w:rsidRPr="00ED2B0C">
        <w:rPr>
          <w:rFonts w:cs="Times New Roman"/>
        </w:rPr>
        <w:t xml:space="preserve"> služi kako bi se metode iz </w:t>
      </w:r>
      <w:proofErr w:type="spellStart"/>
      <w:r w:rsidRPr="00ED2B0C">
        <w:rPr>
          <w:rFonts w:cs="Times New Roman"/>
        </w:rPr>
        <w:t>OpenCV</w:t>
      </w:r>
      <w:proofErr w:type="spellEnd"/>
      <w:r w:rsidRPr="00ED2B0C">
        <w:rPr>
          <w:rFonts w:cs="Times New Roman"/>
        </w:rPr>
        <w:t xml:space="preserve">-a </w:t>
      </w:r>
      <w:del w:id="44" w:author="Zoric" w:date="2017-03-22T08:39:00Z">
        <w:r w:rsidRPr="00ED2B0C" w:rsidDel="004E5EDA">
          <w:rPr>
            <w:rFonts w:cs="Times New Roman"/>
          </w:rPr>
          <w:delText xml:space="preserve">mogli </w:delText>
        </w:r>
      </w:del>
      <w:ins w:id="45" w:author="Zoric" w:date="2017-03-22T08:39:00Z">
        <w:r w:rsidR="004E5EDA" w:rsidRPr="00ED2B0C">
          <w:rPr>
            <w:rFonts w:cs="Times New Roman"/>
          </w:rPr>
          <w:t>mogl</w:t>
        </w:r>
        <w:r w:rsidR="004E5EDA">
          <w:rPr>
            <w:rFonts w:cs="Times New Roman"/>
          </w:rPr>
          <w:t>e</w:t>
        </w:r>
        <w:r w:rsidR="004E5EDA" w:rsidRPr="00ED2B0C">
          <w:rPr>
            <w:rFonts w:cs="Times New Roman"/>
          </w:rPr>
          <w:t xml:space="preserve"> </w:t>
        </w:r>
      </w:ins>
      <w:r w:rsidRPr="00ED2B0C">
        <w:rPr>
          <w:rFonts w:cs="Times New Roman"/>
        </w:rPr>
        <w:t xml:space="preserve">koristiti u .NET kompatibilnim programskim jezicima kao što su C#, </w:t>
      </w:r>
      <w:proofErr w:type="spellStart"/>
      <w:r w:rsidRPr="00ED2B0C">
        <w:rPr>
          <w:rFonts w:cs="Times New Roman"/>
        </w:rPr>
        <w:t>Python</w:t>
      </w:r>
      <w:proofErr w:type="spellEnd"/>
      <w:r w:rsidR="00BB6826" w:rsidRPr="00ED2B0C">
        <w:rPr>
          <w:rFonts w:cs="Times New Roman"/>
        </w:rPr>
        <w:t xml:space="preserve">, VB… Pisan je isključivo u C#. Slobodan je za korištenje ako je rađena </w:t>
      </w:r>
      <w:r w:rsidR="004C1831">
        <w:rPr>
          <w:rFonts w:cs="Times New Roman"/>
        </w:rPr>
        <w:t>aplikacija otvorenog koda [18</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46" w:name="_Toc478939206"/>
      <w:r w:rsidRPr="00ED2B0C">
        <w:rPr>
          <w:rFonts w:cs="Times New Roman"/>
        </w:rPr>
        <w:lastRenderedPageBreak/>
        <w:t>Accord.NET</w:t>
      </w:r>
      <w:bookmarkEnd w:id="46"/>
    </w:p>
    <w:p w14:paraId="5783332D" w14:textId="5AE62783"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 [19</w:t>
      </w:r>
      <w:r w:rsidRPr="00ED2B0C">
        <w:rPr>
          <w:rFonts w:cs="Times New Roman"/>
        </w:rPr>
        <w:t>]… Pisan je u programskom jeziku C#. Podijeljen je u biblioteke:</w:t>
      </w:r>
    </w:p>
    <w:p w14:paraId="5F4F1944" w14:textId="77777777" w:rsidR="00EC1DE2" w:rsidRPr="00ED2B0C" w:rsidRDefault="00684C5A">
      <w:pPr>
        <w:pStyle w:val="Tijelo"/>
        <w:numPr>
          <w:ilvl w:val="0"/>
          <w:numId w:val="27"/>
        </w:numPr>
        <w:rPr>
          <w:rFonts w:cs="Times New Roman"/>
        </w:rPr>
        <w:pPrChange w:id="47" w:author="Zoric" w:date="2017-03-22T08:39:00Z">
          <w:pPr>
            <w:pStyle w:val="Tijelo"/>
            <w:numPr>
              <w:numId w:val="16"/>
            </w:numPr>
            <w:ind w:left="720" w:hanging="360"/>
          </w:pPr>
        </w:pPrChange>
      </w:pPr>
      <w:r w:rsidRPr="00ED2B0C">
        <w:rPr>
          <w:rFonts w:cs="Times New Roman"/>
        </w:rPr>
        <w:t>Znanstveno računanje- matematičke funkcije, statistika, strojno učenje neuronske mreže…</w:t>
      </w:r>
    </w:p>
    <w:p w14:paraId="78893053" w14:textId="77777777" w:rsidR="00684C5A" w:rsidRPr="00ED2B0C" w:rsidRDefault="00684C5A">
      <w:pPr>
        <w:pStyle w:val="Tijelo"/>
        <w:numPr>
          <w:ilvl w:val="0"/>
          <w:numId w:val="27"/>
        </w:numPr>
        <w:rPr>
          <w:rFonts w:cs="Times New Roman"/>
        </w:rPr>
        <w:pPrChange w:id="48" w:author="Zoric" w:date="2017-03-22T08:39:00Z">
          <w:pPr>
            <w:pStyle w:val="Tijelo"/>
            <w:numPr>
              <w:numId w:val="16"/>
            </w:numPr>
            <w:ind w:left="720" w:hanging="360"/>
          </w:pPr>
        </w:pPrChange>
      </w:pPr>
      <w:r w:rsidRPr="00ED2B0C">
        <w:rPr>
          <w:rFonts w:cs="Times New Roman"/>
        </w:rPr>
        <w:t>Obrada slike i signala- razni filteri za slike, spajanje više slika u jednu, kreiranje integralnih slika, filteri za zvuk, detekcija lica u stvarnom vremenu</w:t>
      </w:r>
      <w:commentRangeStart w:id="49"/>
      <w:r w:rsidRPr="00ED2B0C">
        <w:rPr>
          <w:rFonts w:cs="Times New Roman"/>
        </w:rPr>
        <w:t>…</w:t>
      </w:r>
      <w:commentRangeEnd w:id="49"/>
      <w:r w:rsidR="004E5EDA">
        <w:rPr>
          <w:rStyle w:val="CommentReference"/>
          <w:rFonts w:asciiTheme="minorHAnsi" w:hAnsiTheme="minorHAnsi"/>
        </w:rPr>
        <w:commentReference w:id="49"/>
      </w:r>
    </w:p>
    <w:p w14:paraId="420FCC33" w14:textId="77777777" w:rsidR="00684C5A" w:rsidRPr="00ED2B0C" w:rsidRDefault="00684C5A">
      <w:pPr>
        <w:pStyle w:val="Tijelo"/>
        <w:numPr>
          <w:ilvl w:val="0"/>
          <w:numId w:val="27"/>
        </w:numPr>
        <w:rPr>
          <w:rFonts w:cs="Times New Roman"/>
        </w:rPr>
        <w:pPrChange w:id="50" w:author="Zoric" w:date="2017-03-22T08:39:00Z">
          <w:pPr>
            <w:pStyle w:val="Tijelo"/>
            <w:numPr>
              <w:numId w:val="16"/>
            </w:numPr>
            <w:ind w:left="720" w:hanging="360"/>
          </w:pPr>
        </w:pPrChange>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xml:space="preserve">, grafovi, komponente za prikaz specifičnih slika i </w:t>
      </w:r>
      <w:proofErr w:type="spellStart"/>
      <w:r w:rsidRPr="00ED2B0C">
        <w:rPr>
          <w:rFonts w:cs="Times New Roman"/>
        </w:rPr>
        <w:t>zvuko</w:t>
      </w:r>
      <w:proofErr w:type="spellEnd"/>
      <w:del w:id="51" w:author="Zoric" w:date="2017-03-22T08:39:00Z">
        <w:r w:rsidRPr="00ED2B0C" w:rsidDel="004E5EDA">
          <w:rPr>
            <w:rFonts w:cs="Times New Roman"/>
          </w:rPr>
          <w:delText>va…</w:delText>
        </w:r>
      </w:del>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52" w:name="_Toc478939207"/>
      <w:r w:rsidRPr="00ED2B0C">
        <w:rPr>
          <w:rFonts w:cs="Times New Roman"/>
        </w:rPr>
        <w:t>AForge.NET</w:t>
      </w:r>
      <w:bookmarkEnd w:id="52"/>
    </w:p>
    <w:p w14:paraId="1C2142C4" w14:textId="2F65C530"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w:t>
      </w:r>
      <w:r w:rsidR="004C1831">
        <w:rPr>
          <w:rFonts w:cs="Times New Roman"/>
        </w:rPr>
        <w:t>og učenja, robotike i slično [20</w:t>
      </w:r>
      <w:r w:rsidRPr="00ED2B0C">
        <w:rPr>
          <w:rFonts w:cs="Times New Roman"/>
        </w:rPr>
        <w:t>].</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53" w:name="_Toc478939208"/>
      <w:proofErr w:type="spellStart"/>
      <w:r w:rsidRPr="00ED2B0C">
        <w:rPr>
          <w:rFonts w:cs="Times New Roman"/>
        </w:rPr>
        <w:t>Weka</w:t>
      </w:r>
      <w:bookmarkEnd w:id="53"/>
      <w:proofErr w:type="spellEnd"/>
    </w:p>
    <w:p w14:paraId="1E05B1F1" w14:textId="3DFE511D"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w:t>
      </w:r>
      <w:r w:rsidR="004C1831">
        <w:rPr>
          <w:rFonts w:cs="Times New Roman"/>
        </w:rPr>
        <w:t>si postupkom strojnog učenja [21</w:t>
      </w:r>
      <w:r w:rsidRPr="00ED2B0C">
        <w:rPr>
          <w:rFonts w:cs="Times New Roman"/>
        </w:rPr>
        <w:t>].</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14:paraId="0FEC249B" w14:textId="77777777" w:rsidTr="00176307">
        <w:trPr>
          <w:cantSplit/>
        </w:trPr>
        <w:tc>
          <w:tcPr>
            <w:tcW w:w="9344" w:type="dxa"/>
            <w:tcBorders>
              <w:bottom w:val="nil"/>
            </w:tcBorders>
          </w:tcPr>
          <w:p w14:paraId="5B881DCD" w14:textId="77777777"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824CD6A" wp14:editId="66E94AB3">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14:paraId="012B5922" w14:textId="77777777" w:rsidTr="00176307">
        <w:trPr>
          <w:cantSplit/>
        </w:trPr>
        <w:tc>
          <w:tcPr>
            <w:tcW w:w="9344" w:type="dxa"/>
            <w:tcBorders>
              <w:top w:val="nil"/>
              <w:left w:val="nil"/>
              <w:bottom w:val="nil"/>
              <w:right w:val="nil"/>
            </w:tcBorders>
          </w:tcPr>
          <w:p w14:paraId="71450DB2" w14:textId="77777777"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14:paraId="77071D61" w14:textId="77777777" w:rsidR="003B4F01" w:rsidRPr="00ED2B0C" w:rsidRDefault="000057D3" w:rsidP="00BC6C7C">
      <w:pPr>
        <w:pStyle w:val="Tijelo"/>
        <w:rPr>
          <w:rFonts w:cs="Times New Roman"/>
        </w:rPr>
      </w:pPr>
      <w:r w:rsidRPr="00ED2B0C">
        <w:rPr>
          <w:rFonts w:cs="Times New Roman"/>
        </w:rPr>
        <w:t xml:space="preserve">Način rada u </w:t>
      </w:r>
      <w:proofErr w:type="spellStart"/>
      <w:r w:rsidRPr="00ED2B0C">
        <w:rPr>
          <w:rFonts w:cs="Times New Roman"/>
        </w:rPr>
        <w:t>weki</w:t>
      </w:r>
      <w:proofErr w:type="spellEnd"/>
      <w:r w:rsidRPr="00ED2B0C">
        <w:rPr>
          <w:rFonts w:cs="Times New Roman"/>
        </w:rPr>
        <w:t>:</w:t>
      </w:r>
    </w:p>
    <w:p w14:paraId="66FEFCA3" w14:textId="77777777" w:rsidR="000057D3" w:rsidRPr="00ED2B0C" w:rsidRDefault="000057D3" w:rsidP="000057D3">
      <w:pPr>
        <w:pStyle w:val="Tijelo"/>
        <w:numPr>
          <w:ilvl w:val="0"/>
          <w:numId w:val="20"/>
        </w:numPr>
        <w:rPr>
          <w:rFonts w:cs="Times New Roman"/>
        </w:rPr>
      </w:pPr>
      <w:r w:rsidRPr="00ED2B0C">
        <w:rPr>
          <w:rFonts w:cs="Times New Roman"/>
        </w:rPr>
        <w:lastRenderedPageBreak/>
        <w:t>Učitavanje podataka u .</w:t>
      </w:r>
      <w:proofErr w:type="spellStart"/>
      <w:r w:rsidRPr="00ED2B0C">
        <w:rPr>
          <w:rFonts w:cs="Times New Roman"/>
        </w:rPr>
        <w:t>arff</w:t>
      </w:r>
      <w:proofErr w:type="spellEnd"/>
      <w:r w:rsidRPr="00ED2B0C">
        <w:rPr>
          <w:rFonts w:cs="Times New Roman"/>
        </w:rPr>
        <w:t xml:space="preserve"> formatu.</w:t>
      </w:r>
    </w:p>
    <w:p w14:paraId="5F2EDBE5" w14:textId="77777777" w:rsidR="000057D3" w:rsidRPr="00ED2B0C" w:rsidRDefault="000057D3" w:rsidP="000057D3">
      <w:pPr>
        <w:pStyle w:val="Tijelo"/>
        <w:numPr>
          <w:ilvl w:val="0"/>
          <w:numId w:val="20"/>
        </w:numPr>
        <w:rPr>
          <w:rFonts w:cs="Times New Roman"/>
        </w:rPr>
      </w:pPr>
      <w:r w:rsidRPr="00ED2B0C">
        <w:rPr>
          <w:rFonts w:cs="Times New Roman"/>
        </w:rPr>
        <w:t>Pred obrada podataka.</w:t>
      </w:r>
    </w:p>
    <w:p w14:paraId="23B6C280" w14:textId="77777777" w:rsidR="000057D3" w:rsidRPr="00ED2B0C" w:rsidRDefault="000057D3" w:rsidP="000057D3">
      <w:pPr>
        <w:pStyle w:val="Tijelo"/>
        <w:numPr>
          <w:ilvl w:val="0"/>
          <w:numId w:val="20"/>
        </w:numPr>
        <w:rPr>
          <w:rFonts w:cs="Times New Roman"/>
        </w:rPr>
      </w:pPr>
      <w:r w:rsidRPr="00ED2B0C">
        <w:rPr>
          <w:rFonts w:cs="Times New Roman"/>
        </w:rPr>
        <w:t>Odabir željene akcija.</w:t>
      </w:r>
    </w:p>
    <w:p w14:paraId="355067F7" w14:textId="77777777"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77777777" w:rsidR="00594C3D" w:rsidRPr="00ED2B0C" w:rsidRDefault="00594C3D" w:rsidP="00594C3D">
      <w:pPr>
        <w:pStyle w:val="Tijelo"/>
        <w:numPr>
          <w:ilvl w:val="0"/>
          <w:numId w:val="20"/>
        </w:numPr>
        <w:rPr>
          <w:rFonts w:cs="Times New Roman"/>
        </w:rPr>
      </w:pPr>
      <w:r w:rsidRPr="00ED2B0C">
        <w:rPr>
          <w:rFonts w:cs="Times New Roman"/>
        </w:rPr>
        <w:t xml:space="preserve">Prikaz rezultata. Rezultati se prikazuju pomoću matrice </w:t>
      </w:r>
      <w:commentRangeStart w:id="54"/>
      <w:r w:rsidRPr="00ED2B0C">
        <w:rPr>
          <w:rFonts w:cs="Times New Roman"/>
        </w:rPr>
        <w:t>p</w:t>
      </w:r>
      <w:commentRangeEnd w:id="54"/>
      <w:r w:rsidR="004E5EDA">
        <w:rPr>
          <w:rStyle w:val="CommentReference"/>
          <w:rFonts w:asciiTheme="minorHAnsi" w:hAnsiTheme="minorHAnsi"/>
        </w:rPr>
        <w:commentReference w:id="54"/>
      </w:r>
      <w:r w:rsidRPr="00ED2B0C">
        <w:rPr>
          <w:rFonts w:cs="Times New Roman"/>
        </w:rPr>
        <w:t>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14:paraId="19413C60" w14:textId="77777777"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14:paraId="3D2C0C2D" w14:textId="77777777" w:rsidTr="00176307">
        <w:trPr>
          <w:cantSplit/>
        </w:trPr>
        <w:tc>
          <w:tcPr>
            <w:tcW w:w="9344" w:type="dxa"/>
            <w:tcBorders>
              <w:bottom w:val="nil"/>
            </w:tcBorders>
          </w:tcPr>
          <w:p w14:paraId="76B5F2AF" w14:textId="77777777"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1EE3A426" wp14:editId="1E1D0798">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14:paraId="57BB438F" w14:textId="77777777" w:rsidTr="00176307">
        <w:trPr>
          <w:cantSplit/>
        </w:trPr>
        <w:tc>
          <w:tcPr>
            <w:tcW w:w="9344" w:type="dxa"/>
            <w:tcBorders>
              <w:top w:val="nil"/>
              <w:left w:val="nil"/>
              <w:bottom w:val="nil"/>
              <w:right w:val="nil"/>
            </w:tcBorders>
          </w:tcPr>
          <w:p w14:paraId="5DDBE3B3" w14:textId="77777777"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14:paraId="461BB69E" w14:textId="77777777" w:rsidR="003C2B10" w:rsidRPr="00ED2B0C" w:rsidRDefault="003C2B10" w:rsidP="009E4666">
      <w:pPr>
        <w:pStyle w:val="Tijelo"/>
        <w:rPr>
          <w:rFonts w:cs="Times New Roman"/>
        </w:rPr>
      </w:pPr>
    </w:p>
    <w:p w14:paraId="303993EE" w14:textId="77777777" w:rsidR="00602211" w:rsidRPr="00ED2B0C" w:rsidRDefault="00BC6C7C" w:rsidP="00BC6C7C">
      <w:pPr>
        <w:pStyle w:val="Podpoglavlje2"/>
        <w:rPr>
          <w:rFonts w:cs="Times New Roman"/>
        </w:rPr>
      </w:pPr>
      <w:bookmarkStart w:id="55" w:name="_Toc478939209"/>
      <w:r w:rsidRPr="00ED2B0C">
        <w:rPr>
          <w:rFonts w:cs="Times New Roman"/>
        </w:rPr>
        <w:lastRenderedPageBreak/>
        <w:t>ARFF format</w:t>
      </w:r>
      <w:bookmarkEnd w:id="55"/>
    </w:p>
    <w:p w14:paraId="2BECE4B5" w14:textId="77777777"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14:paraId="63CFBEF3" w14:textId="77777777" w:rsidTr="00176307">
        <w:trPr>
          <w:cantSplit/>
        </w:trPr>
        <w:tc>
          <w:tcPr>
            <w:tcW w:w="9344" w:type="dxa"/>
            <w:tcBorders>
              <w:bottom w:val="nil"/>
            </w:tcBorders>
          </w:tcPr>
          <w:p w14:paraId="3A0EC607" w14:textId="77777777"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5AB91820" wp14:editId="09DF6F86">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14:paraId="50425B17" w14:textId="77777777" w:rsidTr="00176307">
        <w:trPr>
          <w:cantSplit/>
        </w:trPr>
        <w:tc>
          <w:tcPr>
            <w:tcW w:w="9344" w:type="dxa"/>
            <w:tcBorders>
              <w:top w:val="nil"/>
              <w:left w:val="nil"/>
              <w:bottom w:val="nil"/>
              <w:right w:val="nil"/>
            </w:tcBorders>
          </w:tcPr>
          <w:p w14:paraId="33DD6A43" w14:textId="77777777"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14:paraId="1CAD5787" w14:textId="77777777"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14:paraId="3F18CC7D" w14:textId="77777777" w:rsidTr="00176307">
        <w:trPr>
          <w:cantSplit/>
        </w:trPr>
        <w:tc>
          <w:tcPr>
            <w:tcW w:w="9344" w:type="dxa"/>
            <w:tcBorders>
              <w:bottom w:val="nil"/>
            </w:tcBorders>
          </w:tcPr>
          <w:p w14:paraId="4103852C" w14:textId="77777777"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5BC630BC" wp14:editId="5D4879F5">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14:paraId="3403A770" w14:textId="77777777" w:rsidTr="00176307">
        <w:trPr>
          <w:cantSplit/>
        </w:trPr>
        <w:tc>
          <w:tcPr>
            <w:tcW w:w="9344" w:type="dxa"/>
            <w:tcBorders>
              <w:top w:val="nil"/>
              <w:left w:val="nil"/>
              <w:bottom w:val="nil"/>
              <w:right w:val="nil"/>
            </w:tcBorders>
          </w:tcPr>
          <w:p w14:paraId="3569B9A4" w14:textId="77777777"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846832">
      <w:pPr>
        <w:pStyle w:val="Naslovpotpoglavlja"/>
      </w:pPr>
      <w:bookmarkStart w:id="56" w:name="_Toc478939210"/>
      <w:r w:rsidRPr="00ED2B0C">
        <w:t>Prikaz ključnih elemenata rješenja</w:t>
      </w:r>
      <w:bookmarkEnd w:id="56"/>
    </w:p>
    <w:p w14:paraId="704CFD46" w14:textId="77777777"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14:paraId="328048BE" w14:textId="77777777" w:rsidTr="00176307">
        <w:trPr>
          <w:cantSplit/>
        </w:trPr>
        <w:tc>
          <w:tcPr>
            <w:tcW w:w="9344" w:type="dxa"/>
            <w:tcBorders>
              <w:bottom w:val="nil"/>
            </w:tcBorders>
          </w:tcPr>
          <w:p w14:paraId="549D52DA" w14:textId="77777777"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407B87CB" wp14:editId="5E153DC7">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14:paraId="36BC535B" w14:textId="77777777" w:rsidTr="00176307">
        <w:trPr>
          <w:cantSplit/>
        </w:trPr>
        <w:tc>
          <w:tcPr>
            <w:tcW w:w="9344" w:type="dxa"/>
            <w:tcBorders>
              <w:top w:val="nil"/>
              <w:left w:val="nil"/>
              <w:bottom w:val="nil"/>
              <w:right w:val="nil"/>
            </w:tcBorders>
          </w:tcPr>
          <w:p w14:paraId="7E7368CD" w14:textId="77777777" w:rsidR="007306CA" w:rsidRDefault="007306CA" w:rsidP="007306CA">
            <w:pPr>
              <w:pStyle w:val="Tijelo"/>
              <w:jc w:val="center"/>
              <w:rPr>
                <w:ins w:id="57" w:author="Zoric" w:date="2017-03-22T08:43:00Z"/>
                <w:rFonts w:cs="Times New Roman"/>
              </w:rPr>
            </w:pPr>
            <w:r>
              <w:rPr>
                <w:rFonts w:cs="Times New Roman"/>
              </w:rPr>
              <w:t>Sl. 3</w:t>
            </w:r>
            <w:r w:rsidR="003C2B10">
              <w:rPr>
                <w:rFonts w:cs="Times New Roman"/>
              </w:rPr>
              <w:t>.6</w:t>
            </w:r>
            <w:r w:rsidRPr="00ED2B0C">
              <w:rPr>
                <w:rFonts w:cs="Times New Roman"/>
              </w:rPr>
              <w:t xml:space="preserve">. </w:t>
            </w:r>
            <w:commentRangeStart w:id="58"/>
            <w:r>
              <w:rPr>
                <w:rFonts w:cs="Times New Roman"/>
              </w:rPr>
              <w:t>Pronalaženje</w:t>
            </w:r>
            <w:commentRangeEnd w:id="58"/>
            <w:r w:rsidR="004E5EDA">
              <w:rPr>
                <w:rStyle w:val="CommentReference"/>
                <w:rFonts w:asciiTheme="minorHAnsi" w:hAnsiTheme="minorHAnsi"/>
              </w:rPr>
              <w:commentReference w:id="58"/>
            </w:r>
            <w:r>
              <w:rPr>
                <w:rFonts w:cs="Times New Roman"/>
              </w:rPr>
              <w:t xml:space="preserve"> lica na slici</w:t>
            </w:r>
          </w:p>
          <w:p w14:paraId="2C888120" w14:textId="77777777" w:rsidR="004E5EDA" w:rsidRDefault="004E5EDA" w:rsidP="007306CA">
            <w:pPr>
              <w:pStyle w:val="Tijelo"/>
              <w:jc w:val="center"/>
              <w:rPr>
                <w:ins w:id="59" w:author="Zoric" w:date="2017-03-22T08:43:00Z"/>
                <w:rFonts w:cs="Times New Roman"/>
              </w:rPr>
            </w:pPr>
          </w:p>
          <w:tbl>
            <w:tblPr>
              <w:tblStyle w:val="TableGrid"/>
              <w:tblW w:w="9356" w:type="dxa"/>
              <w:tblLook w:val="04A0" w:firstRow="1" w:lastRow="0" w:firstColumn="1" w:lastColumn="0" w:noHBand="0" w:noVBand="1"/>
              <w:tblPrChange w:id="60" w:author="Zoric" w:date="2017-03-22T08:49:00Z">
                <w:tblPr>
                  <w:tblStyle w:val="TableGrid"/>
                  <w:tblW w:w="0" w:type="auto"/>
                  <w:tblLook w:val="04A0" w:firstRow="1" w:lastRow="0" w:firstColumn="1" w:lastColumn="0" w:noHBand="0" w:noVBand="1"/>
                </w:tblPr>
              </w:tblPrChange>
            </w:tblPr>
            <w:tblGrid>
              <w:gridCol w:w="9356"/>
              <w:tblGridChange w:id="61">
                <w:tblGrid>
                  <w:gridCol w:w="9118"/>
                </w:tblGrid>
              </w:tblGridChange>
            </w:tblGrid>
            <w:tr w:rsidR="004E5EDA" w14:paraId="0BBDA8ED" w14:textId="77777777" w:rsidTr="00295576">
              <w:trPr>
                <w:ins w:id="62" w:author="Zoric" w:date="2017-03-22T08:43:00Z"/>
              </w:trPr>
              <w:tc>
                <w:tcPr>
                  <w:tcW w:w="9356" w:type="dxa"/>
                  <w:tcPrChange w:id="63" w:author="Zoric" w:date="2017-03-22T08:49:00Z">
                    <w:tcPr>
                      <w:tcW w:w="9118" w:type="dxa"/>
                    </w:tcPr>
                  </w:tcPrChange>
                </w:tcPr>
                <w:bookmarkStart w:id="64" w:name="_MON_1551677465"/>
                <w:bookmarkEnd w:id="64"/>
                <w:p w14:paraId="0BCE7DD2" w14:textId="77777777" w:rsidR="004E5EDA" w:rsidRDefault="00295576">
                  <w:pPr>
                    <w:pStyle w:val="Tijelo"/>
                    <w:keepNext/>
                    <w:spacing w:line="240" w:lineRule="auto"/>
                    <w:rPr>
                      <w:ins w:id="65" w:author="Zoric" w:date="2017-03-22T08:43:00Z"/>
                      <w:rFonts w:cs="Times New Roman"/>
                    </w:rPr>
                    <w:pPrChange w:id="66" w:author="Zoric" w:date="2017-03-22T08:48:00Z">
                      <w:pPr>
                        <w:pStyle w:val="Tijelo"/>
                        <w:jc w:val="center"/>
                      </w:pPr>
                    </w:pPrChange>
                  </w:pPr>
                  <w:ins w:id="67" w:author="Zoric" w:date="2017-03-22T08:45:00Z">
                    <w:r>
                      <w:rPr>
                        <w:rFonts w:cs="Times New Roman"/>
                      </w:rPr>
                      <w:object w:dxaOrig="9406" w:dyaOrig="1483" w14:anchorId="6FEF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74.4pt" o:ole="">
                          <v:imagedata r:id="rId30" o:title=""/>
                        </v:shape>
                        <o:OLEObject Type="Embed" ProgID="Word.OpenDocumentText.12" ShapeID="_x0000_i1025" DrawAspect="Content" ObjectID="_1552681063" r:id="rId31"/>
                      </w:object>
                    </w:r>
                  </w:ins>
                </w:p>
              </w:tc>
            </w:tr>
          </w:tbl>
          <w:p w14:paraId="06063217" w14:textId="77777777" w:rsidR="004E5EDA" w:rsidRPr="00ED2B0C" w:rsidRDefault="00295576">
            <w:pPr>
              <w:pStyle w:val="Caption"/>
              <w:jc w:val="center"/>
              <w:rPr>
                <w:rFonts w:cs="Times New Roman"/>
              </w:rPr>
              <w:pPrChange w:id="68" w:author="Zoric" w:date="2017-03-22T08:48:00Z">
                <w:pPr>
                  <w:pStyle w:val="Tijelo"/>
                  <w:jc w:val="center"/>
                </w:pPr>
              </w:pPrChange>
            </w:pPr>
            <w:ins w:id="69" w:author="Zoric" w:date="2017-03-22T08:48:00Z">
              <w:r>
                <w:t xml:space="preserve">Slika </w:t>
              </w:r>
              <w:r>
                <w:fldChar w:fldCharType="begin"/>
              </w:r>
              <w:r>
                <w:instrText xml:space="preserve"> STYLEREF 1 \s </w:instrText>
              </w:r>
            </w:ins>
            <w:r>
              <w:fldChar w:fldCharType="separate"/>
            </w:r>
            <w:r w:rsidR="007E4410">
              <w:rPr>
                <w:b/>
                <w:bCs/>
                <w:noProof/>
                <w:lang w:val="en-US"/>
              </w:rPr>
              <w:t>Error! No text of specified style in document.</w:t>
            </w:r>
            <w:ins w:id="70" w:author="Zoric" w:date="2017-03-22T08:48:00Z">
              <w:r>
                <w:fldChar w:fldCharType="end"/>
              </w:r>
              <w:r>
                <w:t>.</w:t>
              </w:r>
              <w:r>
                <w:fldChar w:fldCharType="begin"/>
              </w:r>
              <w:r>
                <w:instrText xml:space="preserve"> SEQ Slika \* ARABIC \s 1 </w:instrText>
              </w:r>
            </w:ins>
            <w:r>
              <w:fldChar w:fldCharType="separate"/>
            </w:r>
            <w:r w:rsidR="007E4410">
              <w:rPr>
                <w:noProof/>
              </w:rPr>
              <w:t>2</w:t>
            </w:r>
            <w:ins w:id="71" w:author="Zoric" w:date="2017-03-22T08:48:00Z">
              <w:r>
                <w:fldChar w:fldCharType="end"/>
              </w:r>
              <w:r>
                <w:t xml:space="preserve"> </w:t>
              </w:r>
              <w:proofErr w:type="spellStart"/>
              <w:r>
                <w:t>Izlistanje</w:t>
              </w:r>
              <w:proofErr w:type="spellEnd"/>
              <w:r>
                <w:t xml:space="preserve"> koda za "</w:t>
              </w:r>
              <w:proofErr w:type="spellStart"/>
              <w:r>
                <w:t>hello</w:t>
              </w:r>
              <w:proofErr w:type="spellEnd"/>
              <w:r>
                <w:t xml:space="preserve"> </w:t>
              </w:r>
              <w:proofErr w:type="spellStart"/>
              <w:r>
                <w:t>world</w:t>
              </w:r>
              <w:proofErr w:type="spellEnd"/>
              <w:r>
                <w:t>"</w:t>
              </w:r>
            </w:ins>
          </w:p>
        </w:tc>
      </w:tr>
    </w:tbl>
    <w:p w14:paraId="71D689F8" w14:textId="77777777"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w:t>
      </w:r>
      <w:r w:rsidR="008B3072">
        <w:t xml:space="preserve">ku </w:t>
      </w:r>
      <w:r w:rsidR="00D1458C">
        <w:t xml:space="preserve"> </w:t>
      </w:r>
      <w:r w:rsidR="00D1458C">
        <w:lastRenderedPageBreak/>
        <w:t>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14:paraId="69CAEC4A" w14:textId="77777777" w:rsidTr="00176307">
        <w:trPr>
          <w:cantSplit/>
        </w:trPr>
        <w:tc>
          <w:tcPr>
            <w:tcW w:w="9344" w:type="dxa"/>
            <w:tcBorders>
              <w:bottom w:val="nil"/>
            </w:tcBorders>
          </w:tcPr>
          <w:p w14:paraId="4E77ECF9" w14:textId="77777777" w:rsidR="00D1458C" w:rsidRPr="00ED2B0C" w:rsidRDefault="00D1458C" w:rsidP="007D1938">
            <w:pPr>
              <w:pStyle w:val="Tijelo"/>
              <w:jc w:val="center"/>
              <w:rPr>
                <w:rFonts w:cs="Times New Roman"/>
              </w:rPr>
            </w:pPr>
            <w:r w:rsidRPr="00ED2B0C">
              <w:rPr>
                <w:rFonts w:cs="Times New Roman"/>
                <w:noProof/>
                <w:lang w:val="hr-BA" w:eastAsia="hr-BA"/>
              </w:rPr>
              <w:drawing>
                <wp:inline distT="0" distB="0" distL="0" distR="0" wp14:anchorId="5FEFBE17" wp14:editId="0B5C5BCA">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14:paraId="76DE91CC" w14:textId="77777777" w:rsidTr="00176307">
        <w:trPr>
          <w:cantSplit/>
        </w:trPr>
        <w:tc>
          <w:tcPr>
            <w:tcW w:w="9344" w:type="dxa"/>
            <w:tcBorders>
              <w:top w:val="nil"/>
              <w:left w:val="nil"/>
              <w:bottom w:val="nil"/>
              <w:right w:val="nil"/>
            </w:tcBorders>
          </w:tcPr>
          <w:p w14:paraId="28D7B8F0" w14:textId="77777777"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14:paraId="538C2B4E" w14:textId="77777777"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i služi za klasifikaciju. Jedinstveni objekt je način pisanja koda tako da se iz jedne klase može instancirati samo jedan objekt i on se</w:t>
      </w:r>
      <w:r w:rsidR="008B3072">
        <w:t xml:space="preserve"> onda koristi </w:t>
      </w:r>
      <w:r w:rsidR="000440C0">
        <w:t xml:space="preserve">kroz cijeli program. </w:t>
      </w:r>
      <w:commentRangeStart w:id="72"/>
      <w:r w:rsidR="000440C0">
        <w:t>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w:t>
      </w:r>
      <w:commentRangeEnd w:id="72"/>
      <w:r w:rsidR="00295576">
        <w:rPr>
          <w:rStyle w:val="CommentReference"/>
          <w:rFonts w:asciiTheme="minorHAnsi" w:hAnsiTheme="minorHAnsi"/>
        </w:rPr>
        <w:commentReference w:id="72"/>
      </w:r>
      <w:r w:rsidR="000440C0">
        <w:t>.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14:paraId="42EFE1E1" w14:textId="77777777" w:rsidTr="00176307">
        <w:trPr>
          <w:cantSplit/>
        </w:trPr>
        <w:tc>
          <w:tcPr>
            <w:tcW w:w="9344" w:type="dxa"/>
            <w:tcBorders>
              <w:bottom w:val="nil"/>
            </w:tcBorders>
          </w:tcPr>
          <w:p w14:paraId="43663444" w14:textId="77777777"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713A0948" wp14:editId="5A82F223">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14:paraId="6B8C8F7C" w14:textId="77777777" w:rsidTr="00176307">
        <w:trPr>
          <w:cantSplit/>
        </w:trPr>
        <w:tc>
          <w:tcPr>
            <w:tcW w:w="9344" w:type="dxa"/>
            <w:tcBorders>
              <w:top w:val="nil"/>
              <w:left w:val="nil"/>
              <w:bottom w:val="nil"/>
              <w:right w:val="nil"/>
            </w:tcBorders>
          </w:tcPr>
          <w:p w14:paraId="07B95207" w14:textId="77777777"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14:paraId="0A698A0D" w14:textId="77777777" w:rsidR="000440C0" w:rsidRDefault="0090292E" w:rsidP="00AB7670">
      <w:pPr>
        <w:pStyle w:val="Tijelo"/>
      </w:pPr>
      <w:r>
        <w:lastRenderedPageBreak/>
        <w:t>Dio programa zaslužan za treniranje i testiranje klas</w:t>
      </w:r>
      <w:r w:rsidR="008B3072">
        <w:t>ifikatora</w:t>
      </w:r>
      <w:r w:rsidR="003C2B10">
        <w:t xml:space="preserve"> nalazi</w:t>
      </w:r>
      <w:r w:rsidR="008B3072">
        <w:t xml:space="preserve"> se</w:t>
      </w:r>
      <w:r w:rsidR="003C2B10">
        <w:t xml:space="preserve"> na slici 3.9</w:t>
      </w:r>
      <w:r>
        <w:t xml:space="preserve">. Koristi se SVM klasifikator iz </w:t>
      </w:r>
      <w:proofErr w:type="spellStart"/>
      <w:r>
        <w:t>Weke</w:t>
      </w:r>
      <w:proofErr w:type="spellEnd"/>
      <w:r>
        <w:t>.</w:t>
      </w:r>
      <w:r w:rsidR="00B1597E">
        <w:t xml:space="preserve"> Treniranje se odvija na način da se podatci podjele na k dijelova. U svakom prolasku se samo jedan dio koristi za testiranje, a svi ostali za trening. Takav</w:t>
      </w:r>
      <w:r w:rsidR="008B3072">
        <w:t xml:space="preserve"> se </w:t>
      </w:r>
      <w:commentRangeStart w:id="73"/>
      <w:r w:rsidR="008B3072">
        <w:t xml:space="preserve">algoritam </w:t>
      </w:r>
      <w:commentRangeEnd w:id="73"/>
      <w:r w:rsidR="00295576">
        <w:rPr>
          <w:rStyle w:val="CommentReference"/>
          <w:rFonts w:asciiTheme="minorHAnsi" w:hAnsiTheme="minorHAnsi"/>
        </w:rPr>
        <w:commentReference w:id="73"/>
      </w:r>
      <w:r w:rsidR="00B1597E">
        <w:t>naziv</w:t>
      </w:r>
      <w:r w:rsidR="008B3072">
        <w:t>a</w:t>
      </w:r>
      <w:r w:rsidR="00B1597E">
        <w:t xml:space="preserve"> K-unakrsna provjera (engl. </w:t>
      </w:r>
      <w:r w:rsidR="00B1597E" w:rsidRPr="00B1597E">
        <w:rPr>
          <w:i/>
        </w:rPr>
        <w:t>K-</w:t>
      </w:r>
      <w:commentRangeStart w:id="74"/>
      <w:proofErr w:type="spellStart"/>
      <w:r w:rsidR="00B1597E" w:rsidRPr="00B1597E">
        <w:rPr>
          <w:i/>
        </w:rPr>
        <w:t>fld</w:t>
      </w:r>
      <w:commentRangeEnd w:id="74"/>
      <w:proofErr w:type="spellEnd"/>
      <w:r w:rsidR="00295576">
        <w:rPr>
          <w:rStyle w:val="CommentReference"/>
          <w:rFonts w:asciiTheme="minorHAnsi" w:hAnsiTheme="minorHAnsi"/>
        </w:rPr>
        <w:commentReference w:id="74"/>
      </w:r>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14:paraId="2AA4945F" w14:textId="77777777" w:rsidTr="00176307">
        <w:trPr>
          <w:cantSplit/>
        </w:trPr>
        <w:tc>
          <w:tcPr>
            <w:tcW w:w="9344" w:type="dxa"/>
            <w:tcBorders>
              <w:bottom w:val="nil"/>
            </w:tcBorders>
          </w:tcPr>
          <w:p w14:paraId="0DE1CDE5" w14:textId="77777777"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6C90009A" wp14:editId="6B74169E">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14:paraId="60AECC01" w14:textId="77777777" w:rsidTr="00176307">
        <w:trPr>
          <w:cantSplit/>
        </w:trPr>
        <w:tc>
          <w:tcPr>
            <w:tcW w:w="9344" w:type="dxa"/>
            <w:tcBorders>
              <w:top w:val="nil"/>
              <w:left w:val="nil"/>
              <w:bottom w:val="nil"/>
              <w:right w:val="nil"/>
            </w:tcBorders>
          </w:tcPr>
          <w:p w14:paraId="06DCD39C" w14:textId="77777777"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14:paraId="2CD53561" w14:textId="77777777"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14:paraId="2A3110F7" w14:textId="77777777" w:rsidTr="00176307">
        <w:trPr>
          <w:cantSplit/>
        </w:trPr>
        <w:tc>
          <w:tcPr>
            <w:tcW w:w="9344" w:type="dxa"/>
            <w:tcBorders>
              <w:bottom w:val="nil"/>
            </w:tcBorders>
          </w:tcPr>
          <w:p w14:paraId="0A6D9D1D" w14:textId="77777777"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5F94A335" wp14:editId="6446132D">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14:paraId="2C43ED23" w14:textId="77777777" w:rsidTr="00176307">
        <w:trPr>
          <w:cantSplit/>
        </w:trPr>
        <w:tc>
          <w:tcPr>
            <w:tcW w:w="9344" w:type="dxa"/>
            <w:tcBorders>
              <w:top w:val="nil"/>
              <w:left w:val="nil"/>
              <w:bottom w:val="nil"/>
              <w:right w:val="nil"/>
            </w:tcBorders>
          </w:tcPr>
          <w:p w14:paraId="3764ACBF" w14:textId="77777777"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14:paraId="44ED11B6" w14:textId="77777777" w:rsidR="0072176B" w:rsidRPr="00ED2B0C" w:rsidRDefault="0072176B" w:rsidP="00846832">
      <w:pPr>
        <w:pStyle w:val="Naslovpotpoglavlja"/>
      </w:pPr>
      <w:bookmarkStart w:id="75" w:name="_Toc478939211"/>
      <w:r w:rsidRPr="00ED2B0C">
        <w:lastRenderedPageBreak/>
        <w:t>Prikaz izgleda, rad i uporaba rješenja</w:t>
      </w:r>
      <w:bookmarkEnd w:id="75"/>
    </w:p>
    <w:p w14:paraId="55CD3D38" w14:textId="77777777" w:rsidR="0072176B" w:rsidRDefault="004A4294" w:rsidP="0072176B">
      <w:pPr>
        <w:pStyle w:val="Tijelo"/>
        <w:rPr>
          <w:rFonts w:cs="Times New Roman"/>
        </w:rPr>
      </w:pPr>
      <w:r>
        <w:rPr>
          <w:rFonts w:cs="Times New Roman"/>
        </w:rPr>
        <w:t xml:space="preserve">Da bi se aplikacija mogla koristiti prvo je potrebno stvoriti </w:t>
      </w:r>
      <w:commentRangeStart w:id="76"/>
      <w:r>
        <w:rPr>
          <w:rFonts w:cs="Times New Roman"/>
        </w:rPr>
        <w:t xml:space="preserve">set </w:t>
      </w:r>
      <w:commentRangeEnd w:id="76"/>
      <w:r w:rsidR="00295576">
        <w:rPr>
          <w:rStyle w:val="CommentReference"/>
          <w:rFonts w:asciiTheme="minorHAnsi" w:hAnsiTheme="minorHAnsi"/>
        </w:rPr>
        <w:commentReference w:id="76"/>
      </w:r>
      <w:r>
        <w:rPr>
          <w:rFonts w:cs="Times New Roman"/>
        </w:rPr>
        <w:t>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14:paraId="03DEFD34" w14:textId="77777777" w:rsidTr="00176307">
        <w:trPr>
          <w:cantSplit/>
        </w:trPr>
        <w:tc>
          <w:tcPr>
            <w:tcW w:w="9344" w:type="dxa"/>
            <w:tcBorders>
              <w:bottom w:val="nil"/>
            </w:tcBorders>
          </w:tcPr>
          <w:p w14:paraId="3DB27FD6" w14:textId="77777777" w:rsidR="004A4294" w:rsidRPr="00ED2B0C" w:rsidRDefault="004A4294" w:rsidP="000D22DB">
            <w:pPr>
              <w:pStyle w:val="Tijelo"/>
              <w:jc w:val="center"/>
              <w:rPr>
                <w:rFonts w:cs="Times New Roman"/>
              </w:rPr>
            </w:pPr>
            <w:commentRangeStart w:id="77"/>
            <w:r w:rsidRPr="00ED2B0C">
              <w:rPr>
                <w:rFonts w:cs="Times New Roman"/>
                <w:noProof/>
                <w:lang w:val="hr-BA" w:eastAsia="hr-BA"/>
              </w:rPr>
              <w:drawing>
                <wp:inline distT="0" distB="0" distL="0" distR="0" wp14:anchorId="215324C5" wp14:editId="0DB659EF">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commentRangeEnd w:id="77"/>
            <w:r w:rsidR="00295576">
              <w:rPr>
                <w:rStyle w:val="CommentReference"/>
                <w:rFonts w:asciiTheme="minorHAnsi" w:hAnsiTheme="minorHAnsi"/>
              </w:rPr>
              <w:commentReference w:id="77"/>
            </w:r>
          </w:p>
        </w:tc>
      </w:tr>
      <w:tr w:rsidR="004A4294" w:rsidRPr="00ED2B0C" w14:paraId="68160A3A" w14:textId="77777777" w:rsidTr="00176307">
        <w:trPr>
          <w:cantSplit/>
        </w:trPr>
        <w:tc>
          <w:tcPr>
            <w:tcW w:w="9344" w:type="dxa"/>
            <w:tcBorders>
              <w:top w:val="nil"/>
              <w:left w:val="nil"/>
              <w:bottom w:val="nil"/>
              <w:right w:val="nil"/>
            </w:tcBorders>
          </w:tcPr>
          <w:p w14:paraId="1CA459CF" w14:textId="77777777"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14:paraId="30933D78" w14:textId="77777777"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14:paraId="632B3EA6" w14:textId="77777777" w:rsidTr="00176307">
        <w:trPr>
          <w:cantSplit/>
        </w:trPr>
        <w:tc>
          <w:tcPr>
            <w:tcW w:w="9344" w:type="dxa"/>
            <w:tcBorders>
              <w:bottom w:val="nil"/>
            </w:tcBorders>
          </w:tcPr>
          <w:p w14:paraId="1BA9FBBD" w14:textId="77777777" w:rsidR="00574B71" w:rsidRPr="00ED2B0C" w:rsidRDefault="00574B71" w:rsidP="000D22DB">
            <w:pPr>
              <w:pStyle w:val="Tijelo"/>
              <w:jc w:val="center"/>
              <w:rPr>
                <w:rFonts w:cs="Times New Roman"/>
              </w:rPr>
            </w:pPr>
            <w:commentRangeStart w:id="78"/>
            <w:r w:rsidRPr="00ED2B0C">
              <w:rPr>
                <w:rFonts w:cs="Times New Roman"/>
                <w:noProof/>
                <w:lang w:val="hr-BA" w:eastAsia="hr-BA"/>
              </w:rPr>
              <w:lastRenderedPageBreak/>
              <w:drawing>
                <wp:inline distT="0" distB="0" distL="0" distR="0" wp14:anchorId="27A4DA6D" wp14:editId="7A5C4EB4">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commentRangeEnd w:id="78"/>
            <w:r w:rsidR="00295576">
              <w:rPr>
                <w:rStyle w:val="CommentReference"/>
                <w:rFonts w:asciiTheme="minorHAnsi" w:hAnsiTheme="minorHAnsi"/>
              </w:rPr>
              <w:commentReference w:id="78"/>
            </w:r>
          </w:p>
        </w:tc>
      </w:tr>
      <w:tr w:rsidR="00574B71" w:rsidRPr="00ED2B0C" w14:paraId="2207A478" w14:textId="77777777" w:rsidTr="00176307">
        <w:trPr>
          <w:cantSplit/>
        </w:trPr>
        <w:tc>
          <w:tcPr>
            <w:tcW w:w="9344" w:type="dxa"/>
            <w:tcBorders>
              <w:top w:val="nil"/>
              <w:left w:val="nil"/>
              <w:bottom w:val="nil"/>
              <w:right w:val="nil"/>
            </w:tcBorders>
          </w:tcPr>
          <w:p w14:paraId="0D0F60F7" w14:textId="77777777"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14:paraId="1A3D670A" w14:textId="77777777"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w:t>
      </w:r>
      <w:commentRangeStart w:id="79"/>
      <w:r w:rsidR="00263FD6">
        <w:rPr>
          <w:rFonts w:cs="Times New Roman"/>
        </w:rPr>
        <w:t>površini</w:t>
      </w:r>
      <w:commentRangeEnd w:id="79"/>
      <w:r w:rsidR="00295576">
        <w:rPr>
          <w:rStyle w:val="CommentReference"/>
          <w:rFonts w:asciiTheme="minorHAnsi" w:hAnsiTheme="minorHAnsi"/>
        </w:rPr>
        <w:commentReference w:id="79"/>
      </w:r>
      <w:r w:rsidR="00263FD6">
        <w:rPr>
          <w:rFonts w:cs="Times New Roman"/>
        </w:rPr>
        <w:t xml:space="preserve">). </w:t>
      </w:r>
      <w:del w:id="80" w:author="Zoric" w:date="2017-03-22T08:55:00Z">
        <w:r w:rsidR="00263FD6" w:rsidDel="00254148">
          <w:rPr>
            <w:rFonts w:cs="Times New Roman"/>
          </w:rPr>
          <w:delText>O bazi podataka za testiranje više u dijelu testiranja.</w:delText>
        </w:r>
        <w:r w:rsidR="00AD3002" w:rsidDel="00254148">
          <w:rPr>
            <w:rFonts w:cs="Times New Roman"/>
          </w:rPr>
          <w:delText xml:space="preserve"> </w:delText>
        </w:r>
      </w:del>
      <w:r w:rsidR="00AD3002">
        <w:rPr>
          <w:rFonts w:cs="Times New Roman"/>
        </w:rPr>
        <w:t>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14:paraId="52E70B86" w14:textId="77777777" w:rsidTr="00176307">
        <w:trPr>
          <w:cantSplit/>
        </w:trPr>
        <w:tc>
          <w:tcPr>
            <w:tcW w:w="9344" w:type="dxa"/>
            <w:tcBorders>
              <w:bottom w:val="nil"/>
            </w:tcBorders>
          </w:tcPr>
          <w:p w14:paraId="40A69D23"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096265A8" wp14:editId="1EE299E7">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14:paraId="3B281F83" w14:textId="77777777" w:rsidTr="00176307">
        <w:trPr>
          <w:cantSplit/>
        </w:trPr>
        <w:tc>
          <w:tcPr>
            <w:tcW w:w="9344" w:type="dxa"/>
            <w:tcBorders>
              <w:top w:val="nil"/>
              <w:left w:val="nil"/>
              <w:bottom w:val="nil"/>
              <w:right w:val="nil"/>
            </w:tcBorders>
          </w:tcPr>
          <w:p w14:paraId="04B1FC49" w14:textId="77777777" w:rsidR="00185E66" w:rsidRPr="00ED2B0C" w:rsidRDefault="00185E66" w:rsidP="00185E66">
            <w:pPr>
              <w:pStyle w:val="Tijelo"/>
              <w:jc w:val="center"/>
              <w:rPr>
                <w:rFonts w:cs="Times New Roman"/>
              </w:rPr>
            </w:pPr>
            <w:r>
              <w:rPr>
                <w:rFonts w:cs="Times New Roman"/>
              </w:rPr>
              <w:lastRenderedPageBreak/>
              <w:t>Sl. 3.13</w:t>
            </w:r>
            <w:r w:rsidRPr="00ED2B0C">
              <w:rPr>
                <w:rFonts w:cs="Times New Roman"/>
              </w:rPr>
              <w:t xml:space="preserve">. </w:t>
            </w:r>
            <w:r>
              <w:rPr>
                <w:rFonts w:cs="Times New Roman"/>
              </w:rPr>
              <w:t>Izgled programa prilikom prve klasifikacije</w:t>
            </w:r>
          </w:p>
        </w:tc>
      </w:tr>
    </w:tbl>
    <w:p w14:paraId="0D4DB7C3" w14:textId="77777777"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14:paraId="110D76FA" w14:textId="77777777" w:rsidTr="00176307">
        <w:trPr>
          <w:cantSplit/>
        </w:trPr>
        <w:tc>
          <w:tcPr>
            <w:tcW w:w="9344" w:type="dxa"/>
            <w:tcBorders>
              <w:bottom w:val="nil"/>
            </w:tcBorders>
          </w:tcPr>
          <w:p w14:paraId="798F7F24"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7636EB69" wp14:editId="33F219B3">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14:paraId="4B4028A9" w14:textId="77777777" w:rsidTr="00176307">
        <w:trPr>
          <w:cantSplit/>
        </w:trPr>
        <w:tc>
          <w:tcPr>
            <w:tcW w:w="9344" w:type="dxa"/>
            <w:tcBorders>
              <w:top w:val="nil"/>
              <w:left w:val="nil"/>
              <w:bottom w:val="nil"/>
              <w:right w:val="nil"/>
            </w:tcBorders>
          </w:tcPr>
          <w:p w14:paraId="4C9A01B4" w14:textId="77777777"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14:paraId="7764C62A" w14:textId="77777777" w:rsidR="00185E66" w:rsidRDefault="00185E66" w:rsidP="0072176B">
      <w:pPr>
        <w:pStyle w:val="Tijelo"/>
        <w:rPr>
          <w:rFonts w:cs="Times New Roman"/>
        </w:rPr>
      </w:pPr>
      <w:r>
        <w:rPr>
          <w:rFonts w:cs="Times New Roman"/>
        </w:rPr>
        <w:t xml:space="preserve">Gumb „Info“ otvara novi prozor koji daje informacije o klasifikatoru. Prikazana je sveukupna preciznost klasifikacije, matrica </w:t>
      </w:r>
      <w:commentRangeStart w:id="81"/>
      <w:r>
        <w:rPr>
          <w:rFonts w:cs="Times New Roman"/>
        </w:rPr>
        <w:t>pogrešaka</w:t>
      </w:r>
      <w:commentRangeEnd w:id="81"/>
      <w:r w:rsidR="00254148">
        <w:rPr>
          <w:rStyle w:val="CommentReference"/>
          <w:rFonts w:asciiTheme="minorHAnsi" w:hAnsiTheme="minorHAnsi"/>
        </w:rPr>
        <w:commentReference w:id="81"/>
      </w:r>
      <w:r>
        <w:rPr>
          <w:rFonts w:cs="Times New Roman"/>
        </w:rPr>
        <w:t xml:space="preserve">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14:paraId="2BA1A046" w14:textId="77777777" w:rsidTr="00176307">
        <w:trPr>
          <w:cantSplit/>
        </w:trPr>
        <w:tc>
          <w:tcPr>
            <w:tcW w:w="9344" w:type="dxa"/>
            <w:tcBorders>
              <w:bottom w:val="nil"/>
            </w:tcBorders>
          </w:tcPr>
          <w:p w14:paraId="7013333D"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69D0B9EC" wp14:editId="07798108">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14:paraId="5DF869F2" w14:textId="77777777" w:rsidTr="00176307">
        <w:trPr>
          <w:cantSplit/>
        </w:trPr>
        <w:tc>
          <w:tcPr>
            <w:tcW w:w="9344" w:type="dxa"/>
            <w:tcBorders>
              <w:top w:val="nil"/>
              <w:left w:val="nil"/>
              <w:bottom w:val="nil"/>
              <w:right w:val="nil"/>
            </w:tcBorders>
          </w:tcPr>
          <w:p w14:paraId="728E73AB" w14:textId="77777777"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14:paraId="1E054873" w14:textId="77777777" w:rsidR="00185E66" w:rsidRDefault="00CB3752" w:rsidP="0072176B">
      <w:pPr>
        <w:pStyle w:val="Tijelo"/>
        <w:rPr>
          <w:rFonts w:cs="Times New Roman"/>
        </w:rPr>
      </w:pPr>
      <w:r>
        <w:rPr>
          <w:rFonts w:cs="Times New Roman"/>
        </w:rPr>
        <w:lastRenderedPageBreak/>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na to da korisnik pritisne gumb „Prepoznaj“ i u tome trenutku se uzima trenutna slika i šalje na 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14:paraId="1A24E31A" w14:textId="77777777" w:rsidTr="00176307">
        <w:trPr>
          <w:cantSplit/>
        </w:trPr>
        <w:tc>
          <w:tcPr>
            <w:tcW w:w="9344" w:type="dxa"/>
            <w:tcBorders>
              <w:bottom w:val="nil"/>
            </w:tcBorders>
          </w:tcPr>
          <w:p w14:paraId="4BB92DF5" w14:textId="77777777"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B57D1C4" wp14:editId="53173F71">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14:paraId="08DB6550" w14:textId="77777777" w:rsidTr="00176307">
        <w:trPr>
          <w:cantSplit/>
        </w:trPr>
        <w:tc>
          <w:tcPr>
            <w:tcW w:w="9344" w:type="dxa"/>
            <w:tcBorders>
              <w:top w:val="nil"/>
              <w:left w:val="nil"/>
              <w:bottom w:val="nil"/>
              <w:right w:val="nil"/>
            </w:tcBorders>
          </w:tcPr>
          <w:p w14:paraId="142920C8" w14:textId="77777777"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14:paraId="63CA5A91" w14:textId="77777777"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14:paraId="021F8C66" w14:textId="77777777" w:rsidTr="00176307">
        <w:trPr>
          <w:cantSplit/>
        </w:trPr>
        <w:tc>
          <w:tcPr>
            <w:tcW w:w="9344" w:type="dxa"/>
            <w:tcBorders>
              <w:bottom w:val="nil"/>
            </w:tcBorders>
          </w:tcPr>
          <w:p w14:paraId="650168D4" w14:textId="77777777" w:rsidR="00714E52" w:rsidRPr="00ED2B0C" w:rsidRDefault="00714E52" w:rsidP="00DF74B5">
            <w:pPr>
              <w:pStyle w:val="Tijelo"/>
              <w:jc w:val="center"/>
              <w:rPr>
                <w:rFonts w:cs="Times New Roman"/>
              </w:rPr>
            </w:pPr>
            <w:r w:rsidRPr="00ED2B0C">
              <w:rPr>
                <w:rFonts w:cs="Times New Roman"/>
                <w:noProof/>
                <w:lang w:val="hr-BA" w:eastAsia="hr-BA"/>
              </w:rPr>
              <w:lastRenderedPageBreak/>
              <w:drawing>
                <wp:inline distT="0" distB="0" distL="0" distR="0" wp14:anchorId="3DE9B9D4" wp14:editId="4A8AC372">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14:paraId="039E390D" w14:textId="77777777" w:rsidTr="00176307">
        <w:trPr>
          <w:cantSplit/>
        </w:trPr>
        <w:tc>
          <w:tcPr>
            <w:tcW w:w="9344" w:type="dxa"/>
            <w:tcBorders>
              <w:top w:val="nil"/>
              <w:left w:val="nil"/>
              <w:bottom w:val="nil"/>
              <w:right w:val="nil"/>
            </w:tcBorders>
          </w:tcPr>
          <w:p w14:paraId="0F59D071" w14:textId="77777777"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14:paraId="67FF6277" w14:textId="77777777" w:rsidR="00714E52" w:rsidRDefault="00714E52" w:rsidP="00714E52">
      <w:pPr>
        <w:pStyle w:val="Tijelo"/>
      </w:pPr>
    </w:p>
    <w:p w14:paraId="4B7158A7" w14:textId="77777777" w:rsidR="008F0362" w:rsidRPr="00ED2B0C" w:rsidRDefault="0072176B" w:rsidP="00846832">
      <w:pPr>
        <w:pStyle w:val="Naslovpotpoglavlja"/>
      </w:pPr>
      <w:bookmarkStart w:id="82" w:name="_Toc478939212"/>
      <w:r w:rsidRPr="00ED2B0C">
        <w:t xml:space="preserve">Analiza ponašanja i </w:t>
      </w:r>
      <w:commentRangeStart w:id="83"/>
      <w:r w:rsidRPr="00ED2B0C">
        <w:t>performansi</w:t>
      </w:r>
      <w:commentRangeEnd w:id="83"/>
      <w:r w:rsidR="00254148">
        <w:rPr>
          <w:rStyle w:val="CommentReference"/>
          <w:rFonts w:asciiTheme="minorHAnsi" w:eastAsiaTheme="minorHAnsi" w:hAnsiTheme="minorHAnsi" w:cstheme="minorBidi"/>
          <w:b w:val="0"/>
        </w:rPr>
        <w:commentReference w:id="83"/>
      </w:r>
      <w:bookmarkEnd w:id="82"/>
    </w:p>
    <w:p w14:paraId="5662EE4F" w14:textId="77777777"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14:paraId="481E98C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14:paraId="0A263126" w14:textId="77777777" w:rsidTr="00714E52">
              <w:trPr>
                <w:cantSplit/>
              </w:trPr>
              <w:tc>
                <w:tcPr>
                  <w:tcW w:w="3001" w:type="dxa"/>
                </w:tcPr>
                <w:p w14:paraId="2C5D3F44" w14:textId="77777777" w:rsidR="00937B35" w:rsidRDefault="00937B35" w:rsidP="00176B7A">
                  <w:pPr>
                    <w:pStyle w:val="Tijelo"/>
                    <w:jc w:val="center"/>
                    <w:rPr>
                      <w:rFonts w:cs="Times New Roman"/>
                    </w:rPr>
                  </w:pPr>
                  <w:r>
                    <w:rPr>
                      <w:rFonts w:cs="Times New Roman"/>
                    </w:rPr>
                    <w:t>Procesor</w:t>
                  </w:r>
                </w:p>
              </w:tc>
              <w:tc>
                <w:tcPr>
                  <w:tcW w:w="6117" w:type="dxa"/>
                </w:tcPr>
                <w:p w14:paraId="1050E321" w14:textId="77777777" w:rsidR="00937B35" w:rsidRPr="00937B35" w:rsidRDefault="00937B35" w:rsidP="00937B35">
                  <w:pPr>
                    <w:pStyle w:val="Tijelo"/>
                  </w:pPr>
                  <w:r>
                    <w:t xml:space="preserve">Intel(R) </w:t>
                  </w:r>
                  <w:r w:rsidR="006028DD">
                    <w:t>Core(TM) i5-5200U CPU @ 2,</w:t>
                  </w:r>
                  <w:r w:rsidRPr="00937B35">
                    <w:t>20GHz, 2195 MHz</w:t>
                  </w:r>
                </w:p>
              </w:tc>
            </w:tr>
            <w:tr w:rsidR="00937B35" w14:paraId="678439F6" w14:textId="77777777" w:rsidTr="00714E52">
              <w:trPr>
                <w:cantSplit/>
              </w:trPr>
              <w:tc>
                <w:tcPr>
                  <w:tcW w:w="3001" w:type="dxa"/>
                </w:tcPr>
                <w:p w14:paraId="76382F35" w14:textId="77777777" w:rsidR="00937B35" w:rsidRDefault="00937B35" w:rsidP="00176B7A">
                  <w:pPr>
                    <w:pStyle w:val="Tijelo"/>
                    <w:jc w:val="center"/>
                    <w:rPr>
                      <w:rFonts w:cs="Times New Roman"/>
                    </w:rPr>
                  </w:pPr>
                  <w:r>
                    <w:rPr>
                      <w:rFonts w:cs="Times New Roman"/>
                    </w:rPr>
                    <w:t>Broj stvarnih jezgri</w:t>
                  </w:r>
                </w:p>
              </w:tc>
              <w:tc>
                <w:tcPr>
                  <w:tcW w:w="6117" w:type="dxa"/>
                </w:tcPr>
                <w:p w14:paraId="6477EB21" w14:textId="77777777" w:rsidR="00937B35" w:rsidRDefault="00937B35" w:rsidP="00176B7A">
                  <w:pPr>
                    <w:pStyle w:val="Tijelo"/>
                    <w:jc w:val="center"/>
                    <w:rPr>
                      <w:rFonts w:cs="Times New Roman"/>
                    </w:rPr>
                  </w:pPr>
                  <w:r>
                    <w:rPr>
                      <w:rFonts w:cs="Times New Roman"/>
                    </w:rPr>
                    <w:t>2</w:t>
                  </w:r>
                </w:p>
              </w:tc>
            </w:tr>
            <w:tr w:rsidR="00937B35" w14:paraId="742AFAB2" w14:textId="77777777" w:rsidTr="00714E52">
              <w:trPr>
                <w:cantSplit/>
              </w:trPr>
              <w:tc>
                <w:tcPr>
                  <w:tcW w:w="3001" w:type="dxa"/>
                </w:tcPr>
                <w:p w14:paraId="56B07E90" w14:textId="77777777" w:rsidR="00937B35" w:rsidRDefault="00937B35" w:rsidP="00176B7A">
                  <w:pPr>
                    <w:pStyle w:val="Tijelo"/>
                    <w:jc w:val="center"/>
                    <w:rPr>
                      <w:rFonts w:cs="Times New Roman"/>
                    </w:rPr>
                  </w:pPr>
                  <w:r>
                    <w:rPr>
                      <w:rFonts w:cs="Times New Roman"/>
                    </w:rPr>
                    <w:t>Broj logičkih jezgri</w:t>
                  </w:r>
                </w:p>
              </w:tc>
              <w:tc>
                <w:tcPr>
                  <w:tcW w:w="6117" w:type="dxa"/>
                </w:tcPr>
                <w:p w14:paraId="4BF43F3E" w14:textId="77777777" w:rsidR="00937B35" w:rsidRDefault="00937B35" w:rsidP="00937B35">
                  <w:pPr>
                    <w:pStyle w:val="Tijelo"/>
                    <w:jc w:val="center"/>
                    <w:rPr>
                      <w:rFonts w:cs="Times New Roman"/>
                    </w:rPr>
                  </w:pPr>
                  <w:r>
                    <w:rPr>
                      <w:rFonts w:cs="Times New Roman"/>
                    </w:rPr>
                    <w:t>4</w:t>
                  </w:r>
                </w:p>
              </w:tc>
            </w:tr>
            <w:tr w:rsidR="00937B35" w14:paraId="790DF604" w14:textId="77777777" w:rsidTr="00714E52">
              <w:trPr>
                <w:cantSplit/>
              </w:trPr>
              <w:tc>
                <w:tcPr>
                  <w:tcW w:w="3001" w:type="dxa"/>
                </w:tcPr>
                <w:p w14:paraId="2FE08250" w14:textId="77777777" w:rsidR="00937B35" w:rsidRDefault="00937B35" w:rsidP="00176B7A">
                  <w:pPr>
                    <w:pStyle w:val="Tijelo"/>
                    <w:jc w:val="center"/>
                    <w:rPr>
                      <w:rFonts w:cs="Times New Roman"/>
                    </w:rPr>
                  </w:pPr>
                  <w:r>
                    <w:rPr>
                      <w:rFonts w:cs="Times New Roman"/>
                    </w:rPr>
                    <w:t>Radna memorija</w:t>
                  </w:r>
                </w:p>
              </w:tc>
              <w:tc>
                <w:tcPr>
                  <w:tcW w:w="6117" w:type="dxa"/>
                </w:tcPr>
                <w:p w14:paraId="52F41672" w14:textId="77777777" w:rsidR="00937B35" w:rsidRDefault="006867F3" w:rsidP="00176B7A">
                  <w:pPr>
                    <w:pStyle w:val="Tijelo"/>
                    <w:jc w:val="center"/>
                    <w:rPr>
                      <w:rFonts w:cs="Times New Roman"/>
                    </w:rPr>
                  </w:pPr>
                  <w:r>
                    <w:rPr>
                      <w:rFonts w:cs="Times New Roman"/>
                    </w:rPr>
                    <w:t>6 GB DDR3 L</w:t>
                  </w:r>
                </w:p>
              </w:tc>
            </w:tr>
            <w:tr w:rsidR="00937B35" w14:paraId="2F442D77" w14:textId="77777777" w:rsidTr="00714E52">
              <w:trPr>
                <w:cantSplit/>
              </w:trPr>
              <w:tc>
                <w:tcPr>
                  <w:tcW w:w="3001" w:type="dxa"/>
                </w:tcPr>
                <w:p w14:paraId="27A3F928" w14:textId="77777777" w:rsidR="00937B35" w:rsidRDefault="006867F3" w:rsidP="00176B7A">
                  <w:pPr>
                    <w:pStyle w:val="Tijelo"/>
                    <w:jc w:val="center"/>
                    <w:rPr>
                      <w:rFonts w:cs="Times New Roman"/>
                    </w:rPr>
                  </w:pPr>
                  <w:r>
                    <w:rPr>
                      <w:rFonts w:cs="Times New Roman"/>
                    </w:rPr>
                    <w:t>Tvrdi disk</w:t>
                  </w:r>
                </w:p>
              </w:tc>
              <w:tc>
                <w:tcPr>
                  <w:tcW w:w="6117" w:type="dxa"/>
                </w:tcPr>
                <w:p w14:paraId="589A3731" w14:textId="77777777" w:rsidR="00937B35" w:rsidRDefault="006867F3" w:rsidP="00176B7A">
                  <w:pPr>
                    <w:pStyle w:val="Tijelo"/>
                    <w:jc w:val="center"/>
                    <w:rPr>
                      <w:rFonts w:cs="Times New Roman"/>
                    </w:rPr>
                  </w:pPr>
                  <w:r w:rsidRPr="006867F3">
                    <w:rPr>
                      <w:rFonts w:cs="Times New Roman"/>
                    </w:rPr>
                    <w:t>1 Disk - WDC WD10JPVX-22JC3T0 (931 GB)</w:t>
                  </w:r>
                </w:p>
              </w:tc>
            </w:tr>
            <w:tr w:rsidR="006867F3" w14:paraId="24D5AD09" w14:textId="77777777" w:rsidTr="00714E52">
              <w:trPr>
                <w:cantSplit/>
              </w:trPr>
              <w:tc>
                <w:tcPr>
                  <w:tcW w:w="3001" w:type="dxa"/>
                </w:tcPr>
                <w:p w14:paraId="6590FFD3" w14:textId="77777777" w:rsidR="006867F3" w:rsidRDefault="006867F3" w:rsidP="00176B7A">
                  <w:pPr>
                    <w:pStyle w:val="Tijelo"/>
                    <w:jc w:val="center"/>
                    <w:rPr>
                      <w:rFonts w:cs="Times New Roman"/>
                    </w:rPr>
                  </w:pPr>
                  <w:r>
                    <w:rPr>
                      <w:rFonts w:cs="Times New Roman"/>
                    </w:rPr>
                    <w:t>Matična ploča</w:t>
                  </w:r>
                </w:p>
              </w:tc>
              <w:tc>
                <w:tcPr>
                  <w:tcW w:w="6117" w:type="dxa"/>
                </w:tcPr>
                <w:p w14:paraId="06B33A71" w14:textId="77777777"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14:paraId="345BFDA6" w14:textId="77777777" w:rsidR="00937B35" w:rsidRPr="00ED2B0C" w:rsidRDefault="00937B35" w:rsidP="00176B7A">
            <w:pPr>
              <w:pStyle w:val="Tijelo"/>
              <w:jc w:val="center"/>
              <w:rPr>
                <w:rFonts w:cs="Times New Roman"/>
              </w:rPr>
            </w:pPr>
          </w:p>
        </w:tc>
      </w:tr>
      <w:tr w:rsidR="00937B35" w:rsidRPr="00ED2B0C" w14:paraId="13FAE104" w14:textId="77777777" w:rsidTr="00714E52">
        <w:trPr>
          <w:cantSplit/>
        </w:trPr>
        <w:tc>
          <w:tcPr>
            <w:tcW w:w="9344" w:type="dxa"/>
            <w:tcBorders>
              <w:top w:val="nil"/>
              <w:left w:val="nil"/>
              <w:bottom w:val="nil"/>
              <w:right w:val="nil"/>
            </w:tcBorders>
          </w:tcPr>
          <w:p w14:paraId="58D8E5F6" w14:textId="77777777"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14:paraId="1A971758" w14:textId="77777777"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 xml:space="preserve">veće. Uz manji broj klasifikatora i samo programsko rješenje </w:t>
      </w:r>
      <w:r w:rsidR="00404983">
        <w:lastRenderedPageBreak/>
        <w:t>je puno jednostav</w:t>
      </w:r>
      <w:r w:rsidR="00BF027F">
        <w:t>nije i stoga lak</w:t>
      </w:r>
      <w:r w:rsidR="00246EB8">
        <w:t>še za održavat</w:t>
      </w:r>
      <w:r w:rsidR="00CB3752">
        <w:t>i i nadograđivati, ali dolazi s</w:t>
      </w:r>
      <w:r w:rsidR="00246EB8">
        <w:t xml:space="preserve"> određenim žrtvovanjem preciznosti klasifikacije.</w:t>
      </w:r>
    </w:p>
    <w:p w14:paraId="316749FC" w14:textId="77777777" w:rsidR="000D22DB" w:rsidRDefault="000F2E7C" w:rsidP="00AE707B">
      <w:pPr>
        <w:pStyle w:val="Podpoglavlje2"/>
      </w:pPr>
      <w:bookmarkStart w:id="84" w:name="_Toc478939213"/>
      <w:r>
        <w:t>Analiza</w:t>
      </w:r>
      <w:r w:rsidR="00AE707B">
        <w:t xml:space="preserve"> </w:t>
      </w:r>
      <w:r>
        <w:t>rezultata</w:t>
      </w:r>
      <w:r w:rsidR="00AE707B">
        <w:t xml:space="preserve"> na trening podatcima</w:t>
      </w:r>
      <w:bookmarkEnd w:id="84"/>
    </w:p>
    <w:p w14:paraId="628E192B" w14:textId="77777777" w:rsidR="00AE707B" w:rsidRDefault="007F305D" w:rsidP="00AE707B">
      <w:pPr>
        <w:pStyle w:val="Tijelo"/>
      </w:pPr>
      <w:r>
        <w:t xml:space="preserve">Što se tiče prosječne </w:t>
      </w:r>
      <w:commentRangeStart w:id="85"/>
      <w:r>
        <w:t>preciznosti</w:t>
      </w:r>
      <w:commentRangeEnd w:id="85"/>
      <w:r w:rsidR="00254148">
        <w:rPr>
          <w:rStyle w:val="CommentReference"/>
          <w:rFonts w:asciiTheme="minorHAnsi" w:hAnsiTheme="minorHAnsi"/>
        </w:rPr>
        <w:commentReference w:id="85"/>
      </w:r>
      <w:r>
        <w:t xml:space="preserve">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14:paraId="45831386"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14:paraId="33BFB699" w14:textId="77777777" w:rsidTr="00714E52">
              <w:trPr>
                <w:cantSplit/>
              </w:trPr>
              <w:tc>
                <w:tcPr>
                  <w:tcW w:w="4559" w:type="dxa"/>
                </w:tcPr>
                <w:p w14:paraId="0068718C" w14:textId="77777777" w:rsidR="00AE707B" w:rsidRDefault="00AE707B" w:rsidP="00176B7A">
                  <w:pPr>
                    <w:pStyle w:val="Tijelo"/>
                    <w:jc w:val="center"/>
                    <w:rPr>
                      <w:rFonts w:cs="Times New Roman"/>
                    </w:rPr>
                  </w:pPr>
                  <w:r>
                    <w:rPr>
                      <w:rFonts w:cs="Times New Roman"/>
                    </w:rPr>
                    <w:t>Emocija</w:t>
                  </w:r>
                </w:p>
              </w:tc>
              <w:tc>
                <w:tcPr>
                  <w:tcW w:w="4559" w:type="dxa"/>
                </w:tcPr>
                <w:p w14:paraId="41D8C30E" w14:textId="77777777" w:rsidR="00AE707B" w:rsidRDefault="00AE707B" w:rsidP="00176B7A">
                  <w:pPr>
                    <w:pStyle w:val="Tijelo"/>
                    <w:jc w:val="center"/>
                    <w:rPr>
                      <w:rFonts w:cs="Times New Roman"/>
                    </w:rPr>
                  </w:pPr>
                  <w:r>
                    <w:rPr>
                      <w:rFonts w:cs="Times New Roman"/>
                    </w:rPr>
                    <w:t>Uspješnost klasifikacije [%]</w:t>
                  </w:r>
                </w:p>
              </w:tc>
            </w:tr>
            <w:tr w:rsidR="00AE707B" w14:paraId="1AEAEBED" w14:textId="77777777" w:rsidTr="00714E52">
              <w:trPr>
                <w:cantSplit/>
              </w:trPr>
              <w:tc>
                <w:tcPr>
                  <w:tcW w:w="4559" w:type="dxa"/>
                </w:tcPr>
                <w:p w14:paraId="5CCCCA85" w14:textId="77777777" w:rsidR="00AE707B" w:rsidRDefault="00AE707B" w:rsidP="00176B7A">
                  <w:pPr>
                    <w:pStyle w:val="Tijelo"/>
                    <w:jc w:val="center"/>
                    <w:rPr>
                      <w:rFonts w:cs="Times New Roman"/>
                    </w:rPr>
                  </w:pPr>
                  <w:r>
                    <w:rPr>
                      <w:rFonts w:cs="Times New Roman"/>
                    </w:rPr>
                    <w:t>Strah</w:t>
                  </w:r>
                </w:p>
              </w:tc>
              <w:tc>
                <w:tcPr>
                  <w:tcW w:w="4559" w:type="dxa"/>
                </w:tcPr>
                <w:p w14:paraId="37824056" w14:textId="77777777"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14:paraId="1387D694" w14:textId="77777777" w:rsidTr="00714E52">
              <w:trPr>
                <w:cantSplit/>
              </w:trPr>
              <w:tc>
                <w:tcPr>
                  <w:tcW w:w="4559" w:type="dxa"/>
                </w:tcPr>
                <w:p w14:paraId="41699DEB" w14:textId="77777777" w:rsidR="00AE707B" w:rsidRDefault="00AE707B" w:rsidP="00176B7A">
                  <w:pPr>
                    <w:pStyle w:val="Tijelo"/>
                    <w:jc w:val="center"/>
                    <w:rPr>
                      <w:rFonts w:cs="Times New Roman"/>
                    </w:rPr>
                  </w:pPr>
                  <w:r>
                    <w:rPr>
                      <w:rFonts w:cs="Times New Roman"/>
                    </w:rPr>
                    <w:t>Srdžba</w:t>
                  </w:r>
                </w:p>
              </w:tc>
              <w:tc>
                <w:tcPr>
                  <w:tcW w:w="4559" w:type="dxa"/>
                </w:tcPr>
                <w:p w14:paraId="0BDC0A67" w14:textId="77777777" w:rsidR="00AE707B" w:rsidRDefault="00AE707B" w:rsidP="00176B7A">
                  <w:pPr>
                    <w:pStyle w:val="Tijelo"/>
                    <w:jc w:val="center"/>
                    <w:rPr>
                      <w:rFonts w:cs="Times New Roman"/>
                    </w:rPr>
                  </w:pPr>
                  <w:r>
                    <w:rPr>
                      <w:rFonts w:cs="Times New Roman"/>
                    </w:rPr>
                    <w:t>75,86</w:t>
                  </w:r>
                </w:p>
              </w:tc>
            </w:tr>
            <w:tr w:rsidR="00AE707B" w14:paraId="58BFEBED" w14:textId="77777777" w:rsidTr="00714E52">
              <w:trPr>
                <w:cantSplit/>
              </w:trPr>
              <w:tc>
                <w:tcPr>
                  <w:tcW w:w="4559" w:type="dxa"/>
                </w:tcPr>
                <w:p w14:paraId="5D3FB857" w14:textId="77777777" w:rsidR="00AE707B" w:rsidRDefault="00AE707B" w:rsidP="00176B7A">
                  <w:pPr>
                    <w:pStyle w:val="Tijelo"/>
                    <w:jc w:val="center"/>
                    <w:rPr>
                      <w:rFonts w:cs="Times New Roman"/>
                    </w:rPr>
                  </w:pPr>
                  <w:r>
                    <w:rPr>
                      <w:rFonts w:cs="Times New Roman"/>
                    </w:rPr>
                    <w:t>Gađenje</w:t>
                  </w:r>
                </w:p>
              </w:tc>
              <w:tc>
                <w:tcPr>
                  <w:tcW w:w="4559" w:type="dxa"/>
                </w:tcPr>
                <w:p w14:paraId="708FD3DE" w14:textId="77777777" w:rsidR="00AE707B" w:rsidRDefault="00AE707B" w:rsidP="00176B7A">
                  <w:pPr>
                    <w:pStyle w:val="Tijelo"/>
                    <w:jc w:val="center"/>
                    <w:rPr>
                      <w:rFonts w:cs="Times New Roman"/>
                    </w:rPr>
                  </w:pPr>
                  <w:r>
                    <w:rPr>
                      <w:rFonts w:cs="Times New Roman"/>
                    </w:rPr>
                    <w:t>88,79</w:t>
                  </w:r>
                </w:p>
              </w:tc>
            </w:tr>
            <w:tr w:rsidR="00AE707B" w14:paraId="22297710" w14:textId="77777777" w:rsidTr="00714E52">
              <w:trPr>
                <w:cantSplit/>
              </w:trPr>
              <w:tc>
                <w:tcPr>
                  <w:tcW w:w="4559" w:type="dxa"/>
                </w:tcPr>
                <w:p w14:paraId="55CABBBD" w14:textId="77777777" w:rsidR="00AE707B" w:rsidRDefault="00AE707B" w:rsidP="00176B7A">
                  <w:pPr>
                    <w:pStyle w:val="Tijelo"/>
                    <w:jc w:val="center"/>
                    <w:rPr>
                      <w:rFonts w:cs="Times New Roman"/>
                    </w:rPr>
                  </w:pPr>
                  <w:r>
                    <w:rPr>
                      <w:rFonts w:cs="Times New Roman"/>
                    </w:rPr>
                    <w:t>Radost</w:t>
                  </w:r>
                </w:p>
              </w:tc>
              <w:tc>
                <w:tcPr>
                  <w:tcW w:w="4559" w:type="dxa"/>
                </w:tcPr>
                <w:p w14:paraId="5D9116ED" w14:textId="77777777" w:rsidR="00AE707B" w:rsidRDefault="00AE707B" w:rsidP="00176B7A">
                  <w:pPr>
                    <w:pStyle w:val="Tijelo"/>
                    <w:jc w:val="center"/>
                    <w:rPr>
                      <w:rFonts w:cs="Times New Roman"/>
                    </w:rPr>
                  </w:pPr>
                  <w:r>
                    <w:rPr>
                      <w:rFonts w:cs="Times New Roman"/>
                    </w:rPr>
                    <w:t>96,49</w:t>
                  </w:r>
                </w:p>
              </w:tc>
            </w:tr>
            <w:tr w:rsidR="00AE707B" w14:paraId="0188F0B1" w14:textId="77777777" w:rsidTr="00714E52">
              <w:trPr>
                <w:cantSplit/>
              </w:trPr>
              <w:tc>
                <w:tcPr>
                  <w:tcW w:w="4559" w:type="dxa"/>
                </w:tcPr>
                <w:p w14:paraId="2BC9690C" w14:textId="77777777" w:rsidR="00AE707B" w:rsidRDefault="00AE707B" w:rsidP="00176B7A">
                  <w:pPr>
                    <w:pStyle w:val="Tijelo"/>
                    <w:jc w:val="center"/>
                    <w:rPr>
                      <w:rFonts w:cs="Times New Roman"/>
                    </w:rPr>
                  </w:pPr>
                  <w:r>
                    <w:rPr>
                      <w:rFonts w:cs="Times New Roman"/>
                    </w:rPr>
                    <w:t>Neutralno</w:t>
                  </w:r>
                </w:p>
              </w:tc>
              <w:tc>
                <w:tcPr>
                  <w:tcW w:w="4559" w:type="dxa"/>
                </w:tcPr>
                <w:p w14:paraId="68CFA8BB" w14:textId="77777777" w:rsidR="00AE707B" w:rsidRDefault="00AE707B" w:rsidP="00176B7A">
                  <w:pPr>
                    <w:pStyle w:val="Tijelo"/>
                    <w:jc w:val="center"/>
                    <w:rPr>
                      <w:rFonts w:cs="Times New Roman"/>
                    </w:rPr>
                  </w:pPr>
                  <w:r>
                    <w:rPr>
                      <w:rFonts w:cs="Times New Roman"/>
                    </w:rPr>
                    <w:t>75,38</w:t>
                  </w:r>
                </w:p>
              </w:tc>
            </w:tr>
            <w:tr w:rsidR="00AE707B" w14:paraId="2B97C623" w14:textId="77777777" w:rsidTr="00714E52">
              <w:trPr>
                <w:cantSplit/>
              </w:trPr>
              <w:tc>
                <w:tcPr>
                  <w:tcW w:w="4559" w:type="dxa"/>
                </w:tcPr>
                <w:p w14:paraId="7D867935" w14:textId="77777777" w:rsidR="00AE707B" w:rsidRDefault="00AE707B" w:rsidP="00176B7A">
                  <w:pPr>
                    <w:pStyle w:val="Tijelo"/>
                    <w:jc w:val="center"/>
                    <w:rPr>
                      <w:rFonts w:cs="Times New Roman"/>
                    </w:rPr>
                  </w:pPr>
                  <w:r>
                    <w:rPr>
                      <w:rFonts w:cs="Times New Roman"/>
                    </w:rPr>
                    <w:t>Tuga</w:t>
                  </w:r>
                </w:p>
              </w:tc>
              <w:tc>
                <w:tcPr>
                  <w:tcW w:w="4559" w:type="dxa"/>
                </w:tcPr>
                <w:p w14:paraId="2AE4EE54" w14:textId="77777777" w:rsidR="00AE707B" w:rsidRDefault="00AE707B" w:rsidP="00176B7A">
                  <w:pPr>
                    <w:pStyle w:val="Tijelo"/>
                    <w:jc w:val="center"/>
                    <w:rPr>
                      <w:rFonts w:cs="Times New Roman"/>
                    </w:rPr>
                  </w:pPr>
                  <w:r>
                    <w:rPr>
                      <w:rFonts w:cs="Times New Roman"/>
                    </w:rPr>
                    <w:t>77,36</w:t>
                  </w:r>
                </w:p>
              </w:tc>
            </w:tr>
            <w:tr w:rsidR="00AE707B" w14:paraId="72EE1C43" w14:textId="77777777" w:rsidTr="00714E52">
              <w:trPr>
                <w:cantSplit/>
              </w:trPr>
              <w:tc>
                <w:tcPr>
                  <w:tcW w:w="4559" w:type="dxa"/>
                </w:tcPr>
                <w:p w14:paraId="7898FA56" w14:textId="77777777" w:rsidR="00AE707B" w:rsidRDefault="00AE707B" w:rsidP="00176B7A">
                  <w:pPr>
                    <w:pStyle w:val="Tijelo"/>
                    <w:jc w:val="center"/>
                    <w:rPr>
                      <w:rFonts w:cs="Times New Roman"/>
                    </w:rPr>
                  </w:pPr>
                  <w:r>
                    <w:rPr>
                      <w:rFonts w:cs="Times New Roman"/>
                    </w:rPr>
                    <w:t>Iznenađenje</w:t>
                  </w:r>
                </w:p>
              </w:tc>
              <w:tc>
                <w:tcPr>
                  <w:tcW w:w="4559" w:type="dxa"/>
                </w:tcPr>
                <w:p w14:paraId="1FC8BC57" w14:textId="77777777" w:rsidR="00AE707B" w:rsidRDefault="00AE707B" w:rsidP="00176B7A">
                  <w:pPr>
                    <w:pStyle w:val="Tijelo"/>
                    <w:jc w:val="center"/>
                    <w:rPr>
                      <w:rFonts w:cs="Times New Roman"/>
                    </w:rPr>
                  </w:pPr>
                  <w:r>
                    <w:rPr>
                      <w:rFonts w:cs="Times New Roman"/>
                    </w:rPr>
                    <w:t>90,09</w:t>
                  </w:r>
                </w:p>
              </w:tc>
            </w:tr>
          </w:tbl>
          <w:p w14:paraId="33BF1B32" w14:textId="77777777" w:rsidR="00AE707B" w:rsidRPr="00ED2B0C" w:rsidRDefault="00AE707B" w:rsidP="00176B7A">
            <w:pPr>
              <w:pStyle w:val="Tijelo"/>
              <w:jc w:val="center"/>
              <w:rPr>
                <w:rFonts w:cs="Times New Roman"/>
              </w:rPr>
            </w:pPr>
          </w:p>
        </w:tc>
      </w:tr>
      <w:tr w:rsidR="00AE707B" w:rsidRPr="00ED2B0C" w14:paraId="5CD55E16" w14:textId="77777777" w:rsidTr="00714E52">
        <w:trPr>
          <w:cantSplit/>
        </w:trPr>
        <w:tc>
          <w:tcPr>
            <w:tcW w:w="9344" w:type="dxa"/>
            <w:tcBorders>
              <w:top w:val="nil"/>
              <w:left w:val="nil"/>
              <w:bottom w:val="nil"/>
              <w:right w:val="nil"/>
            </w:tcBorders>
          </w:tcPr>
          <w:p w14:paraId="5090C4A9" w14:textId="77777777" w:rsidR="00AE707B" w:rsidRPr="00ED2B0C" w:rsidRDefault="00937B35" w:rsidP="00937B35">
            <w:pPr>
              <w:pStyle w:val="Tijelo"/>
              <w:jc w:val="center"/>
              <w:rPr>
                <w:rFonts w:cs="Times New Roman"/>
              </w:rPr>
            </w:pPr>
            <w:r>
              <w:rPr>
                <w:rFonts w:cs="Times New Roman"/>
              </w:rPr>
              <w:t>Tablica 3.2. Uspješnost klasifikacije po pojedinoj emociji</w:t>
            </w:r>
          </w:p>
        </w:tc>
      </w:tr>
    </w:tbl>
    <w:p w14:paraId="008751E8" w14:textId="77777777" w:rsidR="00AE707B" w:rsidRDefault="00E91936" w:rsidP="00AE707B">
      <w:pPr>
        <w:pStyle w:val="Tijelo"/>
      </w:pPr>
      <w:r>
        <w:t xml:space="preserve">Iz tablice 3.2. se vidi da su emocije: strah, srdžba, tuga i neutralno ispod prosjeka po uspješnosti, a ostale odstupaju od njih za minimalno deset posto. To je </w:t>
      </w:r>
      <w:commentRangeStart w:id="86"/>
      <w:r>
        <w:t xml:space="preserve">možda </w:t>
      </w:r>
      <w:commentRangeEnd w:id="86"/>
      <w:r w:rsidR="00254148">
        <w:rPr>
          <w:rStyle w:val="CommentReference"/>
          <w:rFonts w:asciiTheme="minorHAnsi" w:hAnsiTheme="minorHAnsi"/>
        </w:rPr>
        <w:commentReference w:id="86"/>
      </w:r>
      <w:r>
        <w:t xml:space="preserve">iz razloga jer izrazi lica za te emocije odstupaju od drugih, a i ljudi ih lakše prepoznaju. </w:t>
      </w:r>
      <w:del w:id="87" w:author="Zoric" w:date="2017-03-22T08:58:00Z">
        <w:r w:rsidDel="00254148">
          <w:delText>S obzirom da se strojno učenje i način klasifikacije nastoji što više približiti načinu rada čovjeka,</w:delText>
        </w:r>
      </w:del>
      <w:del w:id="88" w:author="Zoric" w:date="2017-03-22T08:57:00Z">
        <w:r w:rsidDel="00254148">
          <w:delText xml:space="preserve"> ovi rezultati imaju smisla</w:delText>
        </w:r>
      </w:del>
      <w:r>
        <w:t>.</w:t>
      </w:r>
      <w:r w:rsidR="00CB3752">
        <w:t xml:space="preserve"> Cijela matrica pogrešaka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14:paraId="4FF1E5AC"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14:paraId="3C0E5DD2" w14:textId="77777777" w:rsidTr="00714E52">
              <w:trPr>
                <w:cantSplit/>
              </w:trPr>
              <w:tc>
                <w:tcPr>
                  <w:tcW w:w="1139" w:type="dxa"/>
                </w:tcPr>
                <w:p w14:paraId="625DD193" w14:textId="77777777" w:rsidR="00003BFC" w:rsidRDefault="00003BFC" w:rsidP="00176B7A">
                  <w:pPr>
                    <w:pStyle w:val="Tijelo"/>
                    <w:jc w:val="center"/>
                    <w:rPr>
                      <w:rFonts w:cs="Times New Roman"/>
                    </w:rPr>
                  </w:pPr>
                </w:p>
              </w:tc>
              <w:tc>
                <w:tcPr>
                  <w:tcW w:w="1139" w:type="dxa"/>
                </w:tcPr>
                <w:p w14:paraId="443DD942" w14:textId="77777777" w:rsidR="00003BFC" w:rsidRDefault="00003BFC" w:rsidP="00176B7A">
                  <w:pPr>
                    <w:pStyle w:val="Tijelo"/>
                    <w:jc w:val="center"/>
                    <w:rPr>
                      <w:rFonts w:cs="Times New Roman"/>
                    </w:rPr>
                  </w:pPr>
                  <w:r>
                    <w:rPr>
                      <w:rFonts w:cs="Times New Roman"/>
                    </w:rPr>
                    <w:t>Strah</w:t>
                  </w:r>
                </w:p>
              </w:tc>
              <w:tc>
                <w:tcPr>
                  <w:tcW w:w="1140" w:type="dxa"/>
                </w:tcPr>
                <w:p w14:paraId="13C48AA7" w14:textId="77777777" w:rsidR="00003BFC" w:rsidRDefault="00003BFC" w:rsidP="00176B7A">
                  <w:pPr>
                    <w:pStyle w:val="Tijelo"/>
                    <w:jc w:val="center"/>
                    <w:rPr>
                      <w:rFonts w:cs="Times New Roman"/>
                    </w:rPr>
                  </w:pPr>
                  <w:r>
                    <w:rPr>
                      <w:rFonts w:cs="Times New Roman"/>
                    </w:rPr>
                    <w:t>Srdžba</w:t>
                  </w:r>
                </w:p>
              </w:tc>
              <w:tc>
                <w:tcPr>
                  <w:tcW w:w="1140" w:type="dxa"/>
                </w:tcPr>
                <w:p w14:paraId="7607DBB1" w14:textId="77777777" w:rsidR="00003BFC" w:rsidRDefault="00003BFC" w:rsidP="00176B7A">
                  <w:pPr>
                    <w:pStyle w:val="Tijelo"/>
                    <w:jc w:val="center"/>
                    <w:rPr>
                      <w:rFonts w:cs="Times New Roman"/>
                    </w:rPr>
                  </w:pPr>
                  <w:r>
                    <w:rPr>
                      <w:rFonts w:cs="Times New Roman"/>
                    </w:rPr>
                    <w:t>Gađenje</w:t>
                  </w:r>
                </w:p>
              </w:tc>
              <w:tc>
                <w:tcPr>
                  <w:tcW w:w="1140" w:type="dxa"/>
                </w:tcPr>
                <w:p w14:paraId="268409E4" w14:textId="77777777" w:rsidR="00003BFC" w:rsidRDefault="00003BFC" w:rsidP="00176B7A">
                  <w:pPr>
                    <w:pStyle w:val="Tijelo"/>
                    <w:jc w:val="center"/>
                    <w:rPr>
                      <w:rFonts w:cs="Times New Roman"/>
                    </w:rPr>
                  </w:pPr>
                  <w:r>
                    <w:rPr>
                      <w:rFonts w:cs="Times New Roman"/>
                    </w:rPr>
                    <w:t>Radost</w:t>
                  </w:r>
                </w:p>
              </w:tc>
              <w:tc>
                <w:tcPr>
                  <w:tcW w:w="1140" w:type="dxa"/>
                </w:tcPr>
                <w:p w14:paraId="327C3B95" w14:textId="77777777" w:rsidR="00003BFC" w:rsidRDefault="00003BFC" w:rsidP="00176B7A">
                  <w:pPr>
                    <w:pStyle w:val="Tijelo"/>
                    <w:jc w:val="center"/>
                    <w:rPr>
                      <w:rFonts w:cs="Times New Roman"/>
                    </w:rPr>
                  </w:pPr>
                  <w:r>
                    <w:rPr>
                      <w:rFonts w:cs="Times New Roman"/>
                    </w:rPr>
                    <w:t>Neutralno</w:t>
                  </w:r>
                </w:p>
              </w:tc>
              <w:tc>
                <w:tcPr>
                  <w:tcW w:w="1140" w:type="dxa"/>
                </w:tcPr>
                <w:p w14:paraId="63068F1B" w14:textId="77777777" w:rsidR="00003BFC" w:rsidRDefault="00003BFC" w:rsidP="00176B7A">
                  <w:pPr>
                    <w:pStyle w:val="Tijelo"/>
                    <w:jc w:val="center"/>
                    <w:rPr>
                      <w:rFonts w:cs="Times New Roman"/>
                    </w:rPr>
                  </w:pPr>
                  <w:r>
                    <w:rPr>
                      <w:rFonts w:cs="Times New Roman"/>
                    </w:rPr>
                    <w:t>Tuga</w:t>
                  </w:r>
                </w:p>
              </w:tc>
              <w:tc>
                <w:tcPr>
                  <w:tcW w:w="1140" w:type="dxa"/>
                </w:tcPr>
                <w:p w14:paraId="0DACDFB2" w14:textId="77777777" w:rsidR="00003BFC" w:rsidRDefault="00003BFC" w:rsidP="00176B7A">
                  <w:pPr>
                    <w:pStyle w:val="Tijelo"/>
                    <w:jc w:val="center"/>
                    <w:rPr>
                      <w:rFonts w:cs="Times New Roman"/>
                    </w:rPr>
                  </w:pPr>
                  <w:r>
                    <w:rPr>
                      <w:rFonts w:cs="Times New Roman"/>
                    </w:rPr>
                    <w:t>Iznenađenje</w:t>
                  </w:r>
                </w:p>
              </w:tc>
            </w:tr>
            <w:tr w:rsidR="00003BFC" w14:paraId="2D2B2198" w14:textId="77777777" w:rsidTr="00714E52">
              <w:trPr>
                <w:cantSplit/>
              </w:trPr>
              <w:tc>
                <w:tcPr>
                  <w:tcW w:w="1139" w:type="dxa"/>
                </w:tcPr>
                <w:p w14:paraId="0E3216EF" w14:textId="77777777" w:rsidR="00003BFC" w:rsidRDefault="00003BFC" w:rsidP="00176B7A">
                  <w:pPr>
                    <w:pStyle w:val="Tijelo"/>
                    <w:jc w:val="center"/>
                    <w:rPr>
                      <w:rFonts w:cs="Times New Roman"/>
                    </w:rPr>
                  </w:pPr>
                  <w:r>
                    <w:rPr>
                      <w:rFonts w:cs="Times New Roman"/>
                    </w:rPr>
                    <w:t>Strah</w:t>
                  </w:r>
                </w:p>
              </w:tc>
              <w:tc>
                <w:tcPr>
                  <w:tcW w:w="1139" w:type="dxa"/>
                </w:tcPr>
                <w:p w14:paraId="32A699E7" w14:textId="77777777" w:rsidR="00003BFC" w:rsidRDefault="00003BFC" w:rsidP="00176B7A">
                  <w:pPr>
                    <w:pStyle w:val="Tijelo"/>
                    <w:jc w:val="center"/>
                    <w:rPr>
                      <w:rFonts w:cs="Times New Roman"/>
                    </w:rPr>
                  </w:pPr>
                  <w:r>
                    <w:rPr>
                      <w:rFonts w:cs="Times New Roman"/>
                    </w:rPr>
                    <w:t>81</w:t>
                  </w:r>
                </w:p>
              </w:tc>
              <w:tc>
                <w:tcPr>
                  <w:tcW w:w="1140" w:type="dxa"/>
                </w:tcPr>
                <w:p w14:paraId="3C6B0CE8" w14:textId="77777777" w:rsidR="00003BFC" w:rsidRDefault="00003BFC" w:rsidP="00176B7A">
                  <w:pPr>
                    <w:pStyle w:val="Tijelo"/>
                    <w:jc w:val="center"/>
                    <w:rPr>
                      <w:rFonts w:cs="Times New Roman"/>
                    </w:rPr>
                  </w:pPr>
                  <w:r>
                    <w:rPr>
                      <w:rFonts w:cs="Times New Roman"/>
                    </w:rPr>
                    <w:t>5</w:t>
                  </w:r>
                </w:p>
              </w:tc>
              <w:tc>
                <w:tcPr>
                  <w:tcW w:w="1140" w:type="dxa"/>
                </w:tcPr>
                <w:p w14:paraId="71DAFFE3" w14:textId="77777777" w:rsidR="00003BFC" w:rsidRDefault="00003BFC" w:rsidP="00176B7A">
                  <w:pPr>
                    <w:pStyle w:val="Tijelo"/>
                    <w:jc w:val="center"/>
                    <w:rPr>
                      <w:rFonts w:cs="Times New Roman"/>
                    </w:rPr>
                  </w:pPr>
                  <w:r>
                    <w:rPr>
                      <w:rFonts w:cs="Times New Roman"/>
                    </w:rPr>
                    <w:t>2</w:t>
                  </w:r>
                </w:p>
              </w:tc>
              <w:tc>
                <w:tcPr>
                  <w:tcW w:w="1140" w:type="dxa"/>
                </w:tcPr>
                <w:p w14:paraId="79979EF9" w14:textId="77777777" w:rsidR="00003BFC" w:rsidRDefault="00003BFC" w:rsidP="00176B7A">
                  <w:pPr>
                    <w:pStyle w:val="Tijelo"/>
                    <w:jc w:val="center"/>
                    <w:rPr>
                      <w:rFonts w:cs="Times New Roman"/>
                    </w:rPr>
                  </w:pPr>
                  <w:r>
                    <w:rPr>
                      <w:rFonts w:cs="Times New Roman"/>
                    </w:rPr>
                    <w:t>2</w:t>
                  </w:r>
                </w:p>
              </w:tc>
              <w:tc>
                <w:tcPr>
                  <w:tcW w:w="1140" w:type="dxa"/>
                </w:tcPr>
                <w:p w14:paraId="48BAABDF" w14:textId="77777777" w:rsidR="00003BFC" w:rsidRDefault="00003BFC" w:rsidP="00176B7A">
                  <w:pPr>
                    <w:pStyle w:val="Tijelo"/>
                    <w:jc w:val="center"/>
                    <w:rPr>
                      <w:rFonts w:cs="Times New Roman"/>
                    </w:rPr>
                  </w:pPr>
                  <w:r>
                    <w:rPr>
                      <w:rFonts w:cs="Times New Roman"/>
                    </w:rPr>
                    <w:t>7</w:t>
                  </w:r>
                </w:p>
              </w:tc>
              <w:tc>
                <w:tcPr>
                  <w:tcW w:w="1140" w:type="dxa"/>
                </w:tcPr>
                <w:p w14:paraId="3C6055C4" w14:textId="77777777" w:rsidR="00003BFC" w:rsidRDefault="00003BFC" w:rsidP="00176B7A">
                  <w:pPr>
                    <w:pStyle w:val="Tijelo"/>
                    <w:jc w:val="center"/>
                    <w:rPr>
                      <w:rFonts w:cs="Times New Roman"/>
                    </w:rPr>
                  </w:pPr>
                  <w:r>
                    <w:rPr>
                      <w:rFonts w:cs="Times New Roman"/>
                    </w:rPr>
                    <w:t>8</w:t>
                  </w:r>
                </w:p>
              </w:tc>
              <w:tc>
                <w:tcPr>
                  <w:tcW w:w="1140" w:type="dxa"/>
                </w:tcPr>
                <w:p w14:paraId="56C70C2E" w14:textId="77777777" w:rsidR="00003BFC" w:rsidRDefault="00003BFC" w:rsidP="00176B7A">
                  <w:pPr>
                    <w:pStyle w:val="Tijelo"/>
                    <w:jc w:val="center"/>
                    <w:rPr>
                      <w:rFonts w:cs="Times New Roman"/>
                    </w:rPr>
                  </w:pPr>
                  <w:r>
                    <w:rPr>
                      <w:rFonts w:cs="Times New Roman"/>
                    </w:rPr>
                    <w:t>9</w:t>
                  </w:r>
                </w:p>
              </w:tc>
            </w:tr>
            <w:tr w:rsidR="00003BFC" w14:paraId="7177D7F3" w14:textId="77777777" w:rsidTr="00714E52">
              <w:trPr>
                <w:cantSplit/>
              </w:trPr>
              <w:tc>
                <w:tcPr>
                  <w:tcW w:w="1139" w:type="dxa"/>
                </w:tcPr>
                <w:p w14:paraId="6AB498BC" w14:textId="77777777" w:rsidR="00003BFC" w:rsidRDefault="00003BFC" w:rsidP="00176B7A">
                  <w:pPr>
                    <w:pStyle w:val="Tijelo"/>
                    <w:jc w:val="center"/>
                    <w:rPr>
                      <w:rFonts w:cs="Times New Roman"/>
                    </w:rPr>
                  </w:pPr>
                  <w:r>
                    <w:rPr>
                      <w:rFonts w:cs="Times New Roman"/>
                    </w:rPr>
                    <w:t>Srdžba</w:t>
                  </w:r>
                </w:p>
              </w:tc>
              <w:tc>
                <w:tcPr>
                  <w:tcW w:w="1139" w:type="dxa"/>
                </w:tcPr>
                <w:p w14:paraId="2D54604E" w14:textId="77777777" w:rsidR="00003BFC" w:rsidRDefault="00003BFC" w:rsidP="00176B7A">
                  <w:pPr>
                    <w:pStyle w:val="Tijelo"/>
                    <w:jc w:val="center"/>
                    <w:rPr>
                      <w:rFonts w:cs="Times New Roman"/>
                    </w:rPr>
                  </w:pPr>
                  <w:r>
                    <w:rPr>
                      <w:rFonts w:cs="Times New Roman"/>
                    </w:rPr>
                    <w:t>7</w:t>
                  </w:r>
                </w:p>
              </w:tc>
              <w:tc>
                <w:tcPr>
                  <w:tcW w:w="1140" w:type="dxa"/>
                </w:tcPr>
                <w:p w14:paraId="18FF5B6B" w14:textId="77777777" w:rsidR="00003BFC" w:rsidRDefault="00003BFC" w:rsidP="00176B7A">
                  <w:pPr>
                    <w:pStyle w:val="Tijelo"/>
                    <w:jc w:val="center"/>
                    <w:rPr>
                      <w:rFonts w:cs="Times New Roman"/>
                    </w:rPr>
                  </w:pPr>
                  <w:r>
                    <w:rPr>
                      <w:rFonts w:cs="Times New Roman"/>
                    </w:rPr>
                    <w:t>88</w:t>
                  </w:r>
                </w:p>
              </w:tc>
              <w:tc>
                <w:tcPr>
                  <w:tcW w:w="1140" w:type="dxa"/>
                </w:tcPr>
                <w:p w14:paraId="1762CB80" w14:textId="77777777" w:rsidR="00003BFC" w:rsidRDefault="00003BFC" w:rsidP="00176B7A">
                  <w:pPr>
                    <w:pStyle w:val="Tijelo"/>
                    <w:jc w:val="center"/>
                    <w:rPr>
                      <w:rFonts w:cs="Times New Roman"/>
                    </w:rPr>
                  </w:pPr>
                  <w:r>
                    <w:rPr>
                      <w:rFonts w:cs="Times New Roman"/>
                    </w:rPr>
                    <w:t>8</w:t>
                  </w:r>
                </w:p>
              </w:tc>
              <w:tc>
                <w:tcPr>
                  <w:tcW w:w="1140" w:type="dxa"/>
                </w:tcPr>
                <w:p w14:paraId="4425A6BF" w14:textId="77777777" w:rsidR="00003BFC" w:rsidRDefault="00003BFC" w:rsidP="00176B7A">
                  <w:pPr>
                    <w:pStyle w:val="Tijelo"/>
                    <w:jc w:val="center"/>
                    <w:rPr>
                      <w:rFonts w:cs="Times New Roman"/>
                    </w:rPr>
                  </w:pPr>
                  <w:r>
                    <w:rPr>
                      <w:rFonts w:cs="Times New Roman"/>
                    </w:rPr>
                    <w:t>1</w:t>
                  </w:r>
                </w:p>
              </w:tc>
              <w:tc>
                <w:tcPr>
                  <w:tcW w:w="1140" w:type="dxa"/>
                </w:tcPr>
                <w:p w14:paraId="737ABE88" w14:textId="77777777" w:rsidR="00003BFC" w:rsidRDefault="00003BFC" w:rsidP="00176B7A">
                  <w:pPr>
                    <w:pStyle w:val="Tijelo"/>
                    <w:jc w:val="center"/>
                    <w:rPr>
                      <w:rFonts w:cs="Times New Roman"/>
                    </w:rPr>
                  </w:pPr>
                  <w:r>
                    <w:rPr>
                      <w:rFonts w:cs="Times New Roman"/>
                    </w:rPr>
                    <w:t>6</w:t>
                  </w:r>
                </w:p>
              </w:tc>
              <w:tc>
                <w:tcPr>
                  <w:tcW w:w="1140" w:type="dxa"/>
                </w:tcPr>
                <w:p w14:paraId="46EC5CBE" w14:textId="77777777" w:rsidR="00003BFC" w:rsidRDefault="00003BFC" w:rsidP="00176B7A">
                  <w:pPr>
                    <w:pStyle w:val="Tijelo"/>
                    <w:jc w:val="center"/>
                    <w:rPr>
                      <w:rFonts w:cs="Times New Roman"/>
                    </w:rPr>
                  </w:pPr>
                  <w:r>
                    <w:rPr>
                      <w:rFonts w:cs="Times New Roman"/>
                    </w:rPr>
                    <w:t>4</w:t>
                  </w:r>
                </w:p>
              </w:tc>
              <w:tc>
                <w:tcPr>
                  <w:tcW w:w="1140" w:type="dxa"/>
                </w:tcPr>
                <w:p w14:paraId="74AED03E" w14:textId="77777777" w:rsidR="00003BFC" w:rsidRDefault="00003BFC" w:rsidP="00176B7A">
                  <w:pPr>
                    <w:pStyle w:val="Tijelo"/>
                    <w:jc w:val="center"/>
                    <w:rPr>
                      <w:rFonts w:cs="Times New Roman"/>
                    </w:rPr>
                  </w:pPr>
                  <w:r>
                    <w:rPr>
                      <w:rFonts w:cs="Times New Roman"/>
                    </w:rPr>
                    <w:t>0</w:t>
                  </w:r>
                </w:p>
              </w:tc>
            </w:tr>
            <w:tr w:rsidR="00003BFC" w14:paraId="564BE650" w14:textId="77777777" w:rsidTr="00714E52">
              <w:trPr>
                <w:cantSplit/>
              </w:trPr>
              <w:tc>
                <w:tcPr>
                  <w:tcW w:w="1139" w:type="dxa"/>
                </w:tcPr>
                <w:p w14:paraId="1DA4882E" w14:textId="77777777" w:rsidR="00003BFC" w:rsidRDefault="00003BFC" w:rsidP="00176B7A">
                  <w:pPr>
                    <w:pStyle w:val="Tijelo"/>
                    <w:jc w:val="center"/>
                    <w:rPr>
                      <w:rFonts w:cs="Times New Roman"/>
                    </w:rPr>
                  </w:pPr>
                  <w:r>
                    <w:rPr>
                      <w:rFonts w:cs="Times New Roman"/>
                    </w:rPr>
                    <w:t>Gađenje</w:t>
                  </w:r>
                </w:p>
              </w:tc>
              <w:tc>
                <w:tcPr>
                  <w:tcW w:w="1139" w:type="dxa"/>
                </w:tcPr>
                <w:p w14:paraId="4C090CC6" w14:textId="77777777" w:rsidR="00003BFC" w:rsidRDefault="00003BFC" w:rsidP="00176B7A">
                  <w:pPr>
                    <w:pStyle w:val="Tijelo"/>
                    <w:jc w:val="center"/>
                    <w:rPr>
                      <w:rFonts w:cs="Times New Roman"/>
                    </w:rPr>
                  </w:pPr>
                  <w:r>
                    <w:rPr>
                      <w:rFonts w:cs="Times New Roman"/>
                    </w:rPr>
                    <w:t>5</w:t>
                  </w:r>
                </w:p>
              </w:tc>
              <w:tc>
                <w:tcPr>
                  <w:tcW w:w="1140" w:type="dxa"/>
                </w:tcPr>
                <w:p w14:paraId="123BED63" w14:textId="77777777" w:rsidR="00003BFC" w:rsidRDefault="00003BFC" w:rsidP="00176B7A">
                  <w:pPr>
                    <w:pStyle w:val="Tijelo"/>
                    <w:jc w:val="center"/>
                    <w:rPr>
                      <w:rFonts w:cs="Times New Roman"/>
                    </w:rPr>
                  </w:pPr>
                  <w:r>
                    <w:rPr>
                      <w:rFonts w:cs="Times New Roman"/>
                    </w:rPr>
                    <w:t>9</w:t>
                  </w:r>
                </w:p>
              </w:tc>
              <w:tc>
                <w:tcPr>
                  <w:tcW w:w="1140" w:type="dxa"/>
                </w:tcPr>
                <w:p w14:paraId="200EA032" w14:textId="77777777" w:rsidR="00003BFC" w:rsidRDefault="00003BFC" w:rsidP="00176B7A">
                  <w:pPr>
                    <w:pStyle w:val="Tijelo"/>
                    <w:jc w:val="center"/>
                    <w:rPr>
                      <w:rFonts w:cs="Times New Roman"/>
                    </w:rPr>
                  </w:pPr>
                  <w:r>
                    <w:rPr>
                      <w:rFonts w:cs="Times New Roman"/>
                    </w:rPr>
                    <w:t>95</w:t>
                  </w:r>
                </w:p>
              </w:tc>
              <w:tc>
                <w:tcPr>
                  <w:tcW w:w="1140" w:type="dxa"/>
                </w:tcPr>
                <w:p w14:paraId="6C245E9A" w14:textId="77777777" w:rsidR="00003BFC" w:rsidRDefault="00003BFC" w:rsidP="00176B7A">
                  <w:pPr>
                    <w:pStyle w:val="Tijelo"/>
                    <w:jc w:val="center"/>
                    <w:rPr>
                      <w:rFonts w:cs="Times New Roman"/>
                    </w:rPr>
                  </w:pPr>
                  <w:r>
                    <w:rPr>
                      <w:rFonts w:cs="Times New Roman"/>
                    </w:rPr>
                    <w:t>1</w:t>
                  </w:r>
                </w:p>
              </w:tc>
              <w:tc>
                <w:tcPr>
                  <w:tcW w:w="1140" w:type="dxa"/>
                </w:tcPr>
                <w:p w14:paraId="4A4E1BE0" w14:textId="77777777" w:rsidR="00003BFC" w:rsidRDefault="00003BFC" w:rsidP="00176B7A">
                  <w:pPr>
                    <w:pStyle w:val="Tijelo"/>
                    <w:jc w:val="center"/>
                    <w:rPr>
                      <w:rFonts w:cs="Times New Roman"/>
                    </w:rPr>
                  </w:pPr>
                  <w:r>
                    <w:rPr>
                      <w:rFonts w:cs="Times New Roman"/>
                    </w:rPr>
                    <w:t>1</w:t>
                  </w:r>
                </w:p>
              </w:tc>
              <w:tc>
                <w:tcPr>
                  <w:tcW w:w="1140" w:type="dxa"/>
                </w:tcPr>
                <w:p w14:paraId="319049CD" w14:textId="77777777" w:rsidR="00003BFC" w:rsidRDefault="00003BFC" w:rsidP="00176B7A">
                  <w:pPr>
                    <w:pStyle w:val="Tijelo"/>
                    <w:jc w:val="center"/>
                    <w:rPr>
                      <w:rFonts w:cs="Times New Roman"/>
                    </w:rPr>
                  </w:pPr>
                  <w:r>
                    <w:rPr>
                      <w:rFonts w:cs="Times New Roman"/>
                    </w:rPr>
                    <w:t>3</w:t>
                  </w:r>
                </w:p>
              </w:tc>
              <w:tc>
                <w:tcPr>
                  <w:tcW w:w="1140" w:type="dxa"/>
                </w:tcPr>
                <w:p w14:paraId="076C06C2" w14:textId="77777777" w:rsidR="00003BFC" w:rsidRDefault="00003BFC" w:rsidP="00176B7A">
                  <w:pPr>
                    <w:pStyle w:val="Tijelo"/>
                    <w:jc w:val="center"/>
                    <w:rPr>
                      <w:rFonts w:cs="Times New Roman"/>
                    </w:rPr>
                  </w:pPr>
                  <w:r>
                    <w:rPr>
                      <w:rFonts w:cs="Times New Roman"/>
                    </w:rPr>
                    <w:t>0</w:t>
                  </w:r>
                </w:p>
              </w:tc>
            </w:tr>
            <w:tr w:rsidR="00003BFC" w14:paraId="324BB409" w14:textId="77777777" w:rsidTr="00714E52">
              <w:trPr>
                <w:cantSplit/>
              </w:trPr>
              <w:tc>
                <w:tcPr>
                  <w:tcW w:w="1139" w:type="dxa"/>
                </w:tcPr>
                <w:p w14:paraId="38CF80DA" w14:textId="77777777" w:rsidR="00003BFC" w:rsidRDefault="00003BFC" w:rsidP="00176B7A">
                  <w:pPr>
                    <w:pStyle w:val="Tijelo"/>
                    <w:jc w:val="center"/>
                    <w:rPr>
                      <w:rFonts w:cs="Times New Roman"/>
                    </w:rPr>
                  </w:pPr>
                  <w:r>
                    <w:rPr>
                      <w:rFonts w:cs="Times New Roman"/>
                    </w:rPr>
                    <w:t>Radost</w:t>
                  </w:r>
                </w:p>
              </w:tc>
              <w:tc>
                <w:tcPr>
                  <w:tcW w:w="1139" w:type="dxa"/>
                </w:tcPr>
                <w:p w14:paraId="0B8EF35B" w14:textId="77777777" w:rsidR="00003BFC" w:rsidRDefault="00003BFC" w:rsidP="00176B7A">
                  <w:pPr>
                    <w:pStyle w:val="Tijelo"/>
                    <w:jc w:val="center"/>
                    <w:rPr>
                      <w:rFonts w:cs="Times New Roman"/>
                    </w:rPr>
                  </w:pPr>
                  <w:r>
                    <w:rPr>
                      <w:rFonts w:cs="Times New Roman"/>
                    </w:rPr>
                    <w:t>2</w:t>
                  </w:r>
                </w:p>
              </w:tc>
              <w:tc>
                <w:tcPr>
                  <w:tcW w:w="1140" w:type="dxa"/>
                </w:tcPr>
                <w:p w14:paraId="061A9A77" w14:textId="77777777" w:rsidR="00003BFC" w:rsidRDefault="00003BFC" w:rsidP="00176B7A">
                  <w:pPr>
                    <w:pStyle w:val="Tijelo"/>
                    <w:jc w:val="center"/>
                    <w:rPr>
                      <w:rFonts w:cs="Times New Roman"/>
                    </w:rPr>
                  </w:pPr>
                  <w:r>
                    <w:rPr>
                      <w:rFonts w:cs="Times New Roman"/>
                    </w:rPr>
                    <w:t>0</w:t>
                  </w:r>
                </w:p>
              </w:tc>
              <w:tc>
                <w:tcPr>
                  <w:tcW w:w="1140" w:type="dxa"/>
                </w:tcPr>
                <w:p w14:paraId="45A487BE" w14:textId="77777777" w:rsidR="00003BFC" w:rsidRDefault="00003BFC" w:rsidP="00176B7A">
                  <w:pPr>
                    <w:pStyle w:val="Tijelo"/>
                    <w:jc w:val="center"/>
                    <w:rPr>
                      <w:rFonts w:cs="Times New Roman"/>
                    </w:rPr>
                  </w:pPr>
                  <w:r>
                    <w:rPr>
                      <w:rFonts w:cs="Times New Roman"/>
                    </w:rPr>
                    <w:t>0</w:t>
                  </w:r>
                </w:p>
              </w:tc>
              <w:tc>
                <w:tcPr>
                  <w:tcW w:w="1140" w:type="dxa"/>
                </w:tcPr>
                <w:p w14:paraId="53F86CEC" w14:textId="77777777" w:rsidR="00003BFC" w:rsidRDefault="00003BFC" w:rsidP="00176B7A">
                  <w:pPr>
                    <w:pStyle w:val="Tijelo"/>
                    <w:jc w:val="center"/>
                    <w:rPr>
                      <w:rFonts w:cs="Times New Roman"/>
                    </w:rPr>
                  </w:pPr>
                  <w:r>
                    <w:rPr>
                      <w:rFonts w:cs="Times New Roman"/>
                    </w:rPr>
                    <w:t>110</w:t>
                  </w:r>
                </w:p>
              </w:tc>
              <w:tc>
                <w:tcPr>
                  <w:tcW w:w="1140" w:type="dxa"/>
                </w:tcPr>
                <w:p w14:paraId="7C777EF6" w14:textId="77777777" w:rsidR="00003BFC" w:rsidRDefault="00003BFC" w:rsidP="00176B7A">
                  <w:pPr>
                    <w:pStyle w:val="Tijelo"/>
                    <w:jc w:val="center"/>
                    <w:rPr>
                      <w:rFonts w:cs="Times New Roman"/>
                    </w:rPr>
                  </w:pPr>
                  <w:r>
                    <w:rPr>
                      <w:rFonts w:cs="Times New Roman"/>
                    </w:rPr>
                    <w:t>3</w:t>
                  </w:r>
                </w:p>
              </w:tc>
              <w:tc>
                <w:tcPr>
                  <w:tcW w:w="1140" w:type="dxa"/>
                </w:tcPr>
                <w:p w14:paraId="0F4E8C6C" w14:textId="77777777" w:rsidR="00003BFC" w:rsidRDefault="00003BFC" w:rsidP="00176B7A">
                  <w:pPr>
                    <w:pStyle w:val="Tijelo"/>
                    <w:jc w:val="center"/>
                    <w:rPr>
                      <w:rFonts w:cs="Times New Roman"/>
                    </w:rPr>
                  </w:pPr>
                  <w:r>
                    <w:rPr>
                      <w:rFonts w:cs="Times New Roman"/>
                    </w:rPr>
                    <w:t>0</w:t>
                  </w:r>
                </w:p>
              </w:tc>
              <w:tc>
                <w:tcPr>
                  <w:tcW w:w="1140" w:type="dxa"/>
                </w:tcPr>
                <w:p w14:paraId="536DB1D2" w14:textId="77777777" w:rsidR="00003BFC" w:rsidRDefault="00003BFC" w:rsidP="00176B7A">
                  <w:pPr>
                    <w:pStyle w:val="Tijelo"/>
                    <w:jc w:val="center"/>
                    <w:rPr>
                      <w:rFonts w:cs="Times New Roman"/>
                    </w:rPr>
                  </w:pPr>
                  <w:r>
                    <w:rPr>
                      <w:rFonts w:cs="Times New Roman"/>
                    </w:rPr>
                    <w:t>0</w:t>
                  </w:r>
                </w:p>
              </w:tc>
            </w:tr>
            <w:tr w:rsidR="00003BFC" w14:paraId="403D7894" w14:textId="77777777" w:rsidTr="00714E52">
              <w:trPr>
                <w:cantSplit/>
              </w:trPr>
              <w:tc>
                <w:tcPr>
                  <w:tcW w:w="1139" w:type="dxa"/>
                </w:tcPr>
                <w:p w14:paraId="1D468295" w14:textId="77777777" w:rsidR="00003BFC" w:rsidRDefault="00003BFC" w:rsidP="00176B7A">
                  <w:pPr>
                    <w:pStyle w:val="Tijelo"/>
                    <w:jc w:val="center"/>
                    <w:rPr>
                      <w:rFonts w:cs="Times New Roman"/>
                    </w:rPr>
                  </w:pPr>
                  <w:r>
                    <w:rPr>
                      <w:rFonts w:cs="Times New Roman"/>
                    </w:rPr>
                    <w:t>Neutralno</w:t>
                  </w:r>
                </w:p>
              </w:tc>
              <w:tc>
                <w:tcPr>
                  <w:tcW w:w="1139" w:type="dxa"/>
                </w:tcPr>
                <w:p w14:paraId="350C4248" w14:textId="77777777" w:rsidR="00003BFC" w:rsidRDefault="00003BFC" w:rsidP="00176B7A">
                  <w:pPr>
                    <w:pStyle w:val="Tijelo"/>
                    <w:jc w:val="center"/>
                    <w:rPr>
                      <w:rFonts w:cs="Times New Roman"/>
                    </w:rPr>
                  </w:pPr>
                  <w:r>
                    <w:rPr>
                      <w:rFonts w:cs="Times New Roman"/>
                    </w:rPr>
                    <w:t>3</w:t>
                  </w:r>
                </w:p>
              </w:tc>
              <w:tc>
                <w:tcPr>
                  <w:tcW w:w="1140" w:type="dxa"/>
                </w:tcPr>
                <w:p w14:paraId="325787D1" w14:textId="77777777" w:rsidR="00003BFC" w:rsidRDefault="00003BFC" w:rsidP="00176B7A">
                  <w:pPr>
                    <w:pStyle w:val="Tijelo"/>
                    <w:jc w:val="center"/>
                    <w:rPr>
                      <w:rFonts w:cs="Times New Roman"/>
                    </w:rPr>
                  </w:pPr>
                  <w:r>
                    <w:rPr>
                      <w:rFonts w:cs="Times New Roman"/>
                    </w:rPr>
                    <w:t>4</w:t>
                  </w:r>
                </w:p>
              </w:tc>
              <w:tc>
                <w:tcPr>
                  <w:tcW w:w="1140" w:type="dxa"/>
                </w:tcPr>
                <w:p w14:paraId="63023796" w14:textId="77777777" w:rsidR="00003BFC" w:rsidRDefault="00003BFC" w:rsidP="00176B7A">
                  <w:pPr>
                    <w:pStyle w:val="Tijelo"/>
                    <w:jc w:val="center"/>
                    <w:rPr>
                      <w:rFonts w:cs="Times New Roman"/>
                    </w:rPr>
                  </w:pPr>
                  <w:r>
                    <w:rPr>
                      <w:rFonts w:cs="Times New Roman"/>
                    </w:rPr>
                    <w:t>0</w:t>
                  </w:r>
                </w:p>
              </w:tc>
              <w:tc>
                <w:tcPr>
                  <w:tcW w:w="1140" w:type="dxa"/>
                </w:tcPr>
                <w:p w14:paraId="671B6D73" w14:textId="77777777" w:rsidR="00003BFC" w:rsidRDefault="00003BFC" w:rsidP="00176B7A">
                  <w:pPr>
                    <w:pStyle w:val="Tijelo"/>
                    <w:jc w:val="center"/>
                    <w:rPr>
                      <w:rFonts w:cs="Times New Roman"/>
                    </w:rPr>
                  </w:pPr>
                  <w:r>
                    <w:rPr>
                      <w:rFonts w:cs="Times New Roman"/>
                    </w:rPr>
                    <w:t>0</w:t>
                  </w:r>
                </w:p>
              </w:tc>
              <w:tc>
                <w:tcPr>
                  <w:tcW w:w="1140" w:type="dxa"/>
                </w:tcPr>
                <w:p w14:paraId="2242CD90" w14:textId="77777777" w:rsidR="00003BFC" w:rsidRDefault="00003BFC" w:rsidP="00176B7A">
                  <w:pPr>
                    <w:pStyle w:val="Tijelo"/>
                    <w:jc w:val="center"/>
                    <w:rPr>
                      <w:rFonts w:cs="Times New Roman"/>
                    </w:rPr>
                  </w:pPr>
                  <w:r>
                    <w:rPr>
                      <w:rFonts w:cs="Times New Roman"/>
                    </w:rPr>
                    <w:t>98</w:t>
                  </w:r>
                </w:p>
              </w:tc>
              <w:tc>
                <w:tcPr>
                  <w:tcW w:w="1140" w:type="dxa"/>
                </w:tcPr>
                <w:p w14:paraId="77D4DFA8" w14:textId="77777777" w:rsidR="00003BFC" w:rsidRDefault="00003BFC" w:rsidP="00176B7A">
                  <w:pPr>
                    <w:pStyle w:val="Tijelo"/>
                    <w:jc w:val="center"/>
                    <w:rPr>
                      <w:rFonts w:cs="Times New Roman"/>
                    </w:rPr>
                  </w:pPr>
                  <w:r>
                    <w:rPr>
                      <w:rFonts w:cs="Times New Roman"/>
                    </w:rPr>
                    <w:t>9</w:t>
                  </w:r>
                </w:p>
              </w:tc>
              <w:tc>
                <w:tcPr>
                  <w:tcW w:w="1140" w:type="dxa"/>
                </w:tcPr>
                <w:p w14:paraId="3C9521C6" w14:textId="77777777" w:rsidR="00003BFC" w:rsidRDefault="00003BFC" w:rsidP="00176B7A">
                  <w:pPr>
                    <w:pStyle w:val="Tijelo"/>
                    <w:jc w:val="center"/>
                    <w:rPr>
                      <w:rFonts w:cs="Times New Roman"/>
                    </w:rPr>
                  </w:pPr>
                  <w:r>
                    <w:rPr>
                      <w:rFonts w:cs="Times New Roman"/>
                    </w:rPr>
                    <w:t>1</w:t>
                  </w:r>
                </w:p>
              </w:tc>
            </w:tr>
            <w:tr w:rsidR="00003BFC" w14:paraId="09207062" w14:textId="77777777" w:rsidTr="00714E52">
              <w:trPr>
                <w:cantSplit/>
              </w:trPr>
              <w:tc>
                <w:tcPr>
                  <w:tcW w:w="1139" w:type="dxa"/>
                </w:tcPr>
                <w:p w14:paraId="1147A2D4" w14:textId="77777777" w:rsidR="00003BFC" w:rsidRDefault="00003BFC" w:rsidP="00176B7A">
                  <w:pPr>
                    <w:pStyle w:val="Tijelo"/>
                    <w:jc w:val="center"/>
                    <w:rPr>
                      <w:rFonts w:cs="Times New Roman"/>
                    </w:rPr>
                  </w:pPr>
                  <w:r>
                    <w:rPr>
                      <w:rFonts w:cs="Times New Roman"/>
                    </w:rPr>
                    <w:t>Tuga</w:t>
                  </w:r>
                </w:p>
              </w:tc>
              <w:tc>
                <w:tcPr>
                  <w:tcW w:w="1139" w:type="dxa"/>
                </w:tcPr>
                <w:p w14:paraId="043E696C" w14:textId="77777777" w:rsidR="00003BFC" w:rsidRDefault="00003BFC" w:rsidP="00176B7A">
                  <w:pPr>
                    <w:pStyle w:val="Tijelo"/>
                    <w:jc w:val="center"/>
                    <w:rPr>
                      <w:rFonts w:cs="Times New Roman"/>
                    </w:rPr>
                  </w:pPr>
                  <w:r>
                    <w:rPr>
                      <w:rFonts w:cs="Times New Roman"/>
                    </w:rPr>
                    <w:t>9</w:t>
                  </w:r>
                </w:p>
              </w:tc>
              <w:tc>
                <w:tcPr>
                  <w:tcW w:w="1140" w:type="dxa"/>
                </w:tcPr>
                <w:p w14:paraId="695F15DF" w14:textId="77777777" w:rsidR="00003BFC" w:rsidRDefault="00003BFC" w:rsidP="00176B7A">
                  <w:pPr>
                    <w:pStyle w:val="Tijelo"/>
                    <w:jc w:val="center"/>
                    <w:rPr>
                      <w:rFonts w:cs="Times New Roman"/>
                    </w:rPr>
                  </w:pPr>
                  <w:r>
                    <w:rPr>
                      <w:rFonts w:cs="Times New Roman"/>
                    </w:rPr>
                    <w:t>10</w:t>
                  </w:r>
                </w:p>
              </w:tc>
              <w:tc>
                <w:tcPr>
                  <w:tcW w:w="1140" w:type="dxa"/>
                </w:tcPr>
                <w:p w14:paraId="7FD6EA58" w14:textId="77777777" w:rsidR="00003BFC" w:rsidRDefault="00003BFC" w:rsidP="00176B7A">
                  <w:pPr>
                    <w:pStyle w:val="Tijelo"/>
                    <w:jc w:val="center"/>
                    <w:rPr>
                      <w:rFonts w:cs="Times New Roman"/>
                    </w:rPr>
                  </w:pPr>
                  <w:r>
                    <w:rPr>
                      <w:rFonts w:cs="Times New Roman"/>
                    </w:rPr>
                    <w:t>2</w:t>
                  </w:r>
                </w:p>
              </w:tc>
              <w:tc>
                <w:tcPr>
                  <w:tcW w:w="1140" w:type="dxa"/>
                </w:tcPr>
                <w:p w14:paraId="72E9261B" w14:textId="77777777" w:rsidR="00003BFC" w:rsidRDefault="00003BFC" w:rsidP="00176B7A">
                  <w:pPr>
                    <w:pStyle w:val="Tijelo"/>
                    <w:jc w:val="center"/>
                    <w:rPr>
                      <w:rFonts w:cs="Times New Roman"/>
                    </w:rPr>
                  </w:pPr>
                  <w:r>
                    <w:rPr>
                      <w:rFonts w:cs="Times New Roman"/>
                    </w:rPr>
                    <w:t>0</w:t>
                  </w:r>
                </w:p>
              </w:tc>
              <w:tc>
                <w:tcPr>
                  <w:tcW w:w="1140" w:type="dxa"/>
                </w:tcPr>
                <w:p w14:paraId="7567C8A0" w14:textId="77777777" w:rsidR="00003BFC" w:rsidRDefault="00003BFC" w:rsidP="00176B7A">
                  <w:pPr>
                    <w:pStyle w:val="Tijelo"/>
                    <w:jc w:val="center"/>
                    <w:rPr>
                      <w:rFonts w:cs="Times New Roman"/>
                    </w:rPr>
                  </w:pPr>
                  <w:r>
                    <w:rPr>
                      <w:rFonts w:cs="Times New Roman"/>
                    </w:rPr>
                    <w:t>10</w:t>
                  </w:r>
                </w:p>
              </w:tc>
              <w:tc>
                <w:tcPr>
                  <w:tcW w:w="1140" w:type="dxa"/>
                </w:tcPr>
                <w:p w14:paraId="298894D8" w14:textId="77777777" w:rsidR="00003BFC" w:rsidRDefault="00003BFC" w:rsidP="00176B7A">
                  <w:pPr>
                    <w:pStyle w:val="Tijelo"/>
                    <w:jc w:val="center"/>
                    <w:rPr>
                      <w:rFonts w:cs="Times New Roman"/>
                    </w:rPr>
                  </w:pPr>
                  <w:r>
                    <w:rPr>
                      <w:rFonts w:cs="Times New Roman"/>
                    </w:rPr>
                    <w:t>82</w:t>
                  </w:r>
                </w:p>
              </w:tc>
              <w:tc>
                <w:tcPr>
                  <w:tcW w:w="1140" w:type="dxa"/>
                </w:tcPr>
                <w:p w14:paraId="77C2D98A" w14:textId="77777777" w:rsidR="00003BFC" w:rsidRDefault="00003BFC" w:rsidP="00176B7A">
                  <w:pPr>
                    <w:pStyle w:val="Tijelo"/>
                    <w:jc w:val="center"/>
                    <w:rPr>
                      <w:rFonts w:cs="Times New Roman"/>
                    </w:rPr>
                  </w:pPr>
                  <w:r>
                    <w:rPr>
                      <w:rFonts w:cs="Times New Roman"/>
                    </w:rPr>
                    <w:t>1</w:t>
                  </w:r>
                </w:p>
              </w:tc>
            </w:tr>
            <w:tr w:rsidR="00003BFC" w14:paraId="7CAC3CFB" w14:textId="77777777" w:rsidTr="00714E52">
              <w:trPr>
                <w:cantSplit/>
              </w:trPr>
              <w:tc>
                <w:tcPr>
                  <w:tcW w:w="1139" w:type="dxa"/>
                </w:tcPr>
                <w:p w14:paraId="3C840CC9" w14:textId="77777777" w:rsidR="00003BFC" w:rsidRDefault="00003BFC" w:rsidP="00176B7A">
                  <w:pPr>
                    <w:pStyle w:val="Tijelo"/>
                    <w:jc w:val="center"/>
                    <w:rPr>
                      <w:rFonts w:cs="Times New Roman"/>
                    </w:rPr>
                  </w:pPr>
                  <w:r>
                    <w:rPr>
                      <w:rFonts w:cs="Times New Roman"/>
                    </w:rPr>
                    <w:t>Iznenađenje</w:t>
                  </w:r>
                </w:p>
              </w:tc>
              <w:tc>
                <w:tcPr>
                  <w:tcW w:w="1139" w:type="dxa"/>
                </w:tcPr>
                <w:p w14:paraId="30EB42CD" w14:textId="77777777" w:rsidR="00003BFC" w:rsidRDefault="00003BFC" w:rsidP="00176B7A">
                  <w:pPr>
                    <w:pStyle w:val="Tijelo"/>
                    <w:jc w:val="center"/>
                    <w:rPr>
                      <w:rFonts w:cs="Times New Roman"/>
                    </w:rPr>
                  </w:pPr>
                  <w:r>
                    <w:rPr>
                      <w:rFonts w:cs="Times New Roman"/>
                    </w:rPr>
                    <w:t>6</w:t>
                  </w:r>
                </w:p>
              </w:tc>
              <w:tc>
                <w:tcPr>
                  <w:tcW w:w="1140" w:type="dxa"/>
                </w:tcPr>
                <w:p w14:paraId="4C6E8CC3" w14:textId="77777777" w:rsidR="00003BFC" w:rsidRDefault="00003BFC" w:rsidP="00176B7A">
                  <w:pPr>
                    <w:pStyle w:val="Tijelo"/>
                    <w:jc w:val="center"/>
                    <w:rPr>
                      <w:rFonts w:cs="Times New Roman"/>
                    </w:rPr>
                  </w:pPr>
                  <w:r>
                    <w:rPr>
                      <w:rFonts w:cs="Times New Roman"/>
                    </w:rPr>
                    <w:t>0</w:t>
                  </w:r>
                </w:p>
              </w:tc>
              <w:tc>
                <w:tcPr>
                  <w:tcW w:w="1140" w:type="dxa"/>
                </w:tcPr>
                <w:p w14:paraId="481AE9F5" w14:textId="77777777" w:rsidR="00003BFC" w:rsidRDefault="00003BFC" w:rsidP="00176B7A">
                  <w:pPr>
                    <w:pStyle w:val="Tijelo"/>
                    <w:jc w:val="center"/>
                    <w:rPr>
                      <w:rFonts w:cs="Times New Roman"/>
                    </w:rPr>
                  </w:pPr>
                  <w:r>
                    <w:rPr>
                      <w:rFonts w:cs="Times New Roman"/>
                    </w:rPr>
                    <w:t>0</w:t>
                  </w:r>
                </w:p>
              </w:tc>
              <w:tc>
                <w:tcPr>
                  <w:tcW w:w="1140" w:type="dxa"/>
                </w:tcPr>
                <w:p w14:paraId="4B8E4308" w14:textId="77777777" w:rsidR="00003BFC" w:rsidRDefault="00003BFC" w:rsidP="00176B7A">
                  <w:pPr>
                    <w:pStyle w:val="Tijelo"/>
                    <w:jc w:val="center"/>
                    <w:rPr>
                      <w:rFonts w:cs="Times New Roman"/>
                    </w:rPr>
                  </w:pPr>
                  <w:r>
                    <w:rPr>
                      <w:rFonts w:cs="Times New Roman"/>
                    </w:rPr>
                    <w:t>0</w:t>
                  </w:r>
                </w:p>
              </w:tc>
              <w:tc>
                <w:tcPr>
                  <w:tcW w:w="1140" w:type="dxa"/>
                </w:tcPr>
                <w:p w14:paraId="2BAE5A61" w14:textId="77777777" w:rsidR="00003BFC" w:rsidRDefault="00003BFC" w:rsidP="00176B7A">
                  <w:pPr>
                    <w:pStyle w:val="Tijelo"/>
                    <w:jc w:val="center"/>
                    <w:rPr>
                      <w:rFonts w:cs="Times New Roman"/>
                    </w:rPr>
                  </w:pPr>
                  <w:r>
                    <w:rPr>
                      <w:rFonts w:cs="Times New Roman"/>
                    </w:rPr>
                    <w:t>5</w:t>
                  </w:r>
                </w:p>
              </w:tc>
              <w:tc>
                <w:tcPr>
                  <w:tcW w:w="1140" w:type="dxa"/>
                </w:tcPr>
                <w:p w14:paraId="5ACE1839" w14:textId="77777777" w:rsidR="00003BFC" w:rsidRDefault="00003BFC" w:rsidP="00176B7A">
                  <w:pPr>
                    <w:pStyle w:val="Tijelo"/>
                    <w:jc w:val="center"/>
                    <w:rPr>
                      <w:rFonts w:cs="Times New Roman"/>
                    </w:rPr>
                  </w:pPr>
                  <w:r>
                    <w:rPr>
                      <w:rFonts w:cs="Times New Roman"/>
                    </w:rPr>
                    <w:t>0</w:t>
                  </w:r>
                </w:p>
              </w:tc>
              <w:tc>
                <w:tcPr>
                  <w:tcW w:w="1140" w:type="dxa"/>
                </w:tcPr>
                <w:p w14:paraId="2F842C82" w14:textId="77777777" w:rsidR="00003BFC" w:rsidRDefault="00003BFC" w:rsidP="00176B7A">
                  <w:pPr>
                    <w:pStyle w:val="Tijelo"/>
                    <w:jc w:val="center"/>
                    <w:rPr>
                      <w:rFonts w:cs="Times New Roman"/>
                    </w:rPr>
                  </w:pPr>
                  <w:r>
                    <w:rPr>
                      <w:rFonts w:cs="Times New Roman"/>
                    </w:rPr>
                    <w:t>100</w:t>
                  </w:r>
                </w:p>
              </w:tc>
            </w:tr>
          </w:tbl>
          <w:p w14:paraId="76AC6D81" w14:textId="77777777" w:rsidR="00003BFC" w:rsidRPr="00ED2B0C" w:rsidRDefault="00003BFC" w:rsidP="00176B7A">
            <w:pPr>
              <w:pStyle w:val="Tijelo"/>
              <w:jc w:val="center"/>
              <w:rPr>
                <w:rFonts w:cs="Times New Roman"/>
              </w:rPr>
            </w:pPr>
          </w:p>
        </w:tc>
      </w:tr>
      <w:tr w:rsidR="00003BFC" w:rsidRPr="00ED2B0C" w14:paraId="6C6E9156" w14:textId="77777777" w:rsidTr="00714E52">
        <w:trPr>
          <w:cantSplit/>
        </w:trPr>
        <w:tc>
          <w:tcPr>
            <w:tcW w:w="9344" w:type="dxa"/>
            <w:tcBorders>
              <w:top w:val="nil"/>
              <w:left w:val="nil"/>
              <w:bottom w:val="nil"/>
              <w:right w:val="nil"/>
            </w:tcBorders>
          </w:tcPr>
          <w:p w14:paraId="0E04E269" w14:textId="77777777" w:rsidR="00003BFC" w:rsidRPr="00ED2B0C" w:rsidRDefault="00003BFC" w:rsidP="00003BFC">
            <w:pPr>
              <w:pStyle w:val="Tijelo"/>
              <w:jc w:val="center"/>
              <w:rPr>
                <w:rFonts w:cs="Times New Roman"/>
              </w:rPr>
            </w:pPr>
            <w:r>
              <w:rPr>
                <w:rFonts w:cs="Times New Roman"/>
              </w:rPr>
              <w:t>Tablica 3.3. Matrica pogrešaka</w:t>
            </w:r>
          </w:p>
        </w:tc>
      </w:tr>
    </w:tbl>
    <w:p w14:paraId="68CA7D1C" w14:textId="77777777" w:rsidR="009F2CA0" w:rsidRDefault="00003BFC" w:rsidP="00AE707B">
      <w:pPr>
        <w:pStyle w:val="Tijelo"/>
      </w:pPr>
      <w:r>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w:t>
      </w:r>
      <w:r>
        <w:lastRenderedPageBreak/>
        <w:t>mijenjano sa strahom. Najbolje klasificirana emocija je radost koja skoro pa i nije pogrešno klasificirana.</w:t>
      </w:r>
    </w:p>
    <w:p w14:paraId="3B2E9887" w14:textId="77777777" w:rsidR="00AE707B" w:rsidRDefault="000F2E7C" w:rsidP="00AE707B">
      <w:pPr>
        <w:pStyle w:val="Podpoglavlje2"/>
      </w:pPr>
      <w:bookmarkStart w:id="89" w:name="_Toc478939214"/>
      <w:r>
        <w:t xml:space="preserve">Analiza rezultata </w:t>
      </w:r>
      <w:r w:rsidR="00037CB8">
        <w:t>n</w:t>
      </w:r>
      <w:r w:rsidR="00AE707B">
        <w:t>a nepoznatim podatcima</w:t>
      </w:r>
      <w:bookmarkEnd w:id="89"/>
    </w:p>
    <w:p w14:paraId="059E4877" w14:textId="4D6B7742" w:rsidR="00CE20B8" w:rsidRDefault="00176B7A" w:rsidP="00CE20B8">
      <w:pPr>
        <w:pStyle w:val="Tijelo"/>
      </w:pPr>
      <w:r>
        <w:t xml:space="preserve">Kao testni podatci korištene su slike </w:t>
      </w:r>
      <w:r w:rsidR="004C1831">
        <w:t xml:space="preserve">iz </w:t>
      </w:r>
      <w:proofErr w:type="spellStart"/>
      <w:r w:rsidR="004C1831">
        <w:t>Cohn</w:t>
      </w:r>
      <w:proofErr w:type="spellEnd"/>
      <w:r w:rsidR="004C1831">
        <w:t>-Kanade baze podataka [22], [23</w:t>
      </w:r>
      <w:r>
        <w:t>].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w:t>
      </w:r>
      <w:commentRangeStart w:id="90"/>
      <w:r w:rsidR="0048459D">
        <w:t>to jest od neke neutralne emocije pa postupno kako dolazi do zadane emocije.</w:t>
      </w:r>
      <w:commentRangeEnd w:id="90"/>
      <w:r w:rsidR="00254148">
        <w:rPr>
          <w:rStyle w:val="CommentReference"/>
          <w:rFonts w:asciiTheme="minorHAnsi" w:hAnsiTheme="minorHAnsi"/>
        </w:rPr>
        <w:commentReference w:id="90"/>
      </w:r>
    </w:p>
    <w:tbl>
      <w:tblPr>
        <w:tblStyle w:val="TableGrid"/>
        <w:tblW w:w="0" w:type="auto"/>
        <w:tblLook w:val="04A0" w:firstRow="1" w:lastRow="0" w:firstColumn="1" w:lastColumn="0" w:noHBand="0" w:noVBand="1"/>
      </w:tblPr>
      <w:tblGrid>
        <w:gridCol w:w="9344"/>
      </w:tblGrid>
      <w:tr w:rsidR="007616CF" w:rsidRPr="00ED2B0C" w14:paraId="7A455CC4" w14:textId="77777777" w:rsidTr="00176307">
        <w:trPr>
          <w:cantSplit/>
        </w:trPr>
        <w:tc>
          <w:tcPr>
            <w:tcW w:w="9344" w:type="dxa"/>
            <w:tcBorders>
              <w:bottom w:val="nil"/>
            </w:tcBorders>
          </w:tcPr>
          <w:p w14:paraId="244EB368" w14:textId="77777777"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4878C68D" wp14:editId="5C65FCC4">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14:paraId="1DAE5E83" w14:textId="77777777" w:rsidTr="00176307">
        <w:trPr>
          <w:cantSplit/>
        </w:trPr>
        <w:tc>
          <w:tcPr>
            <w:tcW w:w="9344" w:type="dxa"/>
            <w:tcBorders>
              <w:top w:val="nil"/>
              <w:left w:val="nil"/>
              <w:bottom w:val="nil"/>
              <w:right w:val="nil"/>
            </w:tcBorders>
          </w:tcPr>
          <w:p w14:paraId="5204D00D" w14:textId="77777777"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proofErr w:type="spellStart"/>
            <w:r w:rsidR="007616CF">
              <w:rPr>
                <w:rFonts w:cs="Times New Roman"/>
              </w:rPr>
              <w:t>Cohn</w:t>
            </w:r>
            <w:proofErr w:type="spellEnd"/>
            <w:r w:rsidR="007616CF">
              <w:rPr>
                <w:rFonts w:cs="Times New Roman"/>
              </w:rPr>
              <w:t xml:space="preserve">-Kanade baze podataka </w:t>
            </w:r>
            <w:r w:rsidR="007616CF" w:rsidRPr="007616CF">
              <w:rPr>
                <w:rFonts w:cs="Times New Roman"/>
              </w:rPr>
              <w:t>(©</w:t>
            </w:r>
            <w:proofErr w:type="spellStart"/>
            <w:r w:rsidR="007616CF" w:rsidRPr="007616CF">
              <w:rPr>
                <w:rFonts w:cs="Times New Roman"/>
              </w:rPr>
              <w:t>Jeffrey</w:t>
            </w:r>
            <w:proofErr w:type="spellEnd"/>
            <w:r w:rsidR="007616CF" w:rsidRPr="007616CF">
              <w:rPr>
                <w:rFonts w:cs="Times New Roman"/>
              </w:rPr>
              <w:t xml:space="preserve"> </w:t>
            </w:r>
            <w:proofErr w:type="spellStart"/>
            <w:r w:rsidR="007616CF" w:rsidRPr="007616CF">
              <w:rPr>
                <w:rFonts w:cs="Times New Roman"/>
              </w:rPr>
              <w:t>Cohn</w:t>
            </w:r>
            <w:proofErr w:type="spellEnd"/>
            <w:r w:rsidR="007616CF" w:rsidRPr="007616CF">
              <w:rPr>
                <w:rFonts w:cs="Times New Roman"/>
              </w:rPr>
              <w:t>)</w:t>
            </w:r>
          </w:p>
        </w:tc>
      </w:tr>
    </w:tbl>
    <w:p w14:paraId="456C8E9F" w14:textId="77777777"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14:paraId="0D55E6E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14:paraId="0941B002" w14:textId="77777777" w:rsidTr="00714E52">
              <w:trPr>
                <w:cantSplit/>
              </w:trPr>
              <w:tc>
                <w:tcPr>
                  <w:tcW w:w="4559" w:type="dxa"/>
                </w:tcPr>
                <w:p w14:paraId="70A84B17" w14:textId="77777777" w:rsidR="00ED491B" w:rsidRDefault="00ED491B" w:rsidP="00B65803">
                  <w:pPr>
                    <w:pStyle w:val="Tijelo"/>
                    <w:jc w:val="center"/>
                    <w:rPr>
                      <w:rFonts w:cs="Times New Roman"/>
                    </w:rPr>
                  </w:pPr>
                  <w:r>
                    <w:rPr>
                      <w:rFonts w:cs="Times New Roman"/>
                    </w:rPr>
                    <w:t>Emocija</w:t>
                  </w:r>
                </w:p>
              </w:tc>
              <w:tc>
                <w:tcPr>
                  <w:tcW w:w="4559" w:type="dxa"/>
                </w:tcPr>
                <w:p w14:paraId="0355AFB0" w14:textId="77777777" w:rsidR="00ED491B" w:rsidRDefault="00ED491B" w:rsidP="00B65803">
                  <w:pPr>
                    <w:pStyle w:val="Tijelo"/>
                    <w:jc w:val="center"/>
                    <w:rPr>
                      <w:rFonts w:cs="Times New Roman"/>
                    </w:rPr>
                  </w:pPr>
                  <w:r>
                    <w:rPr>
                      <w:rFonts w:cs="Times New Roman"/>
                    </w:rPr>
                    <w:t>Uspješnost klasifikacije [%]</w:t>
                  </w:r>
                </w:p>
              </w:tc>
            </w:tr>
            <w:tr w:rsidR="00ED491B" w14:paraId="15FE65A1" w14:textId="77777777" w:rsidTr="00714E52">
              <w:trPr>
                <w:cantSplit/>
              </w:trPr>
              <w:tc>
                <w:tcPr>
                  <w:tcW w:w="4559" w:type="dxa"/>
                </w:tcPr>
                <w:p w14:paraId="3809F1A0" w14:textId="77777777" w:rsidR="00ED491B" w:rsidRDefault="00ED491B" w:rsidP="00B65803">
                  <w:pPr>
                    <w:pStyle w:val="Tijelo"/>
                    <w:jc w:val="center"/>
                    <w:rPr>
                      <w:rFonts w:cs="Times New Roman"/>
                    </w:rPr>
                  </w:pPr>
                  <w:r>
                    <w:rPr>
                      <w:rFonts w:cs="Times New Roman"/>
                    </w:rPr>
                    <w:t>Strah</w:t>
                  </w:r>
                </w:p>
              </w:tc>
              <w:tc>
                <w:tcPr>
                  <w:tcW w:w="4559" w:type="dxa"/>
                </w:tcPr>
                <w:p w14:paraId="70876A1A" w14:textId="77777777" w:rsidR="00ED491B" w:rsidRDefault="006028DD" w:rsidP="00B65803">
                  <w:pPr>
                    <w:pStyle w:val="Tijelo"/>
                    <w:jc w:val="center"/>
                    <w:rPr>
                      <w:rFonts w:cs="Times New Roman"/>
                    </w:rPr>
                  </w:pPr>
                  <w:r>
                    <w:rPr>
                      <w:rFonts w:cs="Times New Roman"/>
                    </w:rPr>
                    <w:t>26,47</w:t>
                  </w:r>
                </w:p>
              </w:tc>
            </w:tr>
            <w:tr w:rsidR="00ED491B" w14:paraId="61E47C5E" w14:textId="77777777" w:rsidTr="00714E52">
              <w:trPr>
                <w:cantSplit/>
              </w:trPr>
              <w:tc>
                <w:tcPr>
                  <w:tcW w:w="4559" w:type="dxa"/>
                </w:tcPr>
                <w:p w14:paraId="5B8D8078" w14:textId="77777777" w:rsidR="00ED491B" w:rsidRDefault="00ED491B" w:rsidP="00B65803">
                  <w:pPr>
                    <w:pStyle w:val="Tijelo"/>
                    <w:jc w:val="center"/>
                    <w:rPr>
                      <w:rFonts w:cs="Times New Roman"/>
                    </w:rPr>
                  </w:pPr>
                  <w:r>
                    <w:rPr>
                      <w:rFonts w:cs="Times New Roman"/>
                    </w:rPr>
                    <w:t>Srdžba</w:t>
                  </w:r>
                </w:p>
              </w:tc>
              <w:tc>
                <w:tcPr>
                  <w:tcW w:w="4559" w:type="dxa"/>
                </w:tcPr>
                <w:p w14:paraId="5E865129" w14:textId="77777777" w:rsidR="00ED491B" w:rsidRDefault="006028DD" w:rsidP="00B65803">
                  <w:pPr>
                    <w:pStyle w:val="Tijelo"/>
                    <w:jc w:val="center"/>
                    <w:rPr>
                      <w:rFonts w:cs="Times New Roman"/>
                    </w:rPr>
                  </w:pPr>
                  <w:r>
                    <w:rPr>
                      <w:rFonts w:cs="Times New Roman"/>
                    </w:rPr>
                    <w:t>48,78</w:t>
                  </w:r>
                </w:p>
              </w:tc>
            </w:tr>
            <w:tr w:rsidR="00ED491B" w14:paraId="2BEFC34A" w14:textId="77777777" w:rsidTr="00714E52">
              <w:trPr>
                <w:cantSplit/>
              </w:trPr>
              <w:tc>
                <w:tcPr>
                  <w:tcW w:w="4559" w:type="dxa"/>
                </w:tcPr>
                <w:p w14:paraId="15840043" w14:textId="77777777" w:rsidR="00ED491B" w:rsidRDefault="00ED491B" w:rsidP="00B65803">
                  <w:pPr>
                    <w:pStyle w:val="Tijelo"/>
                    <w:jc w:val="center"/>
                    <w:rPr>
                      <w:rFonts w:cs="Times New Roman"/>
                    </w:rPr>
                  </w:pPr>
                  <w:r>
                    <w:rPr>
                      <w:rFonts w:cs="Times New Roman"/>
                    </w:rPr>
                    <w:t>Gađenje</w:t>
                  </w:r>
                </w:p>
              </w:tc>
              <w:tc>
                <w:tcPr>
                  <w:tcW w:w="4559" w:type="dxa"/>
                </w:tcPr>
                <w:p w14:paraId="040AC337" w14:textId="77777777" w:rsidR="00ED491B" w:rsidRDefault="006028DD" w:rsidP="00B65803">
                  <w:pPr>
                    <w:pStyle w:val="Tijelo"/>
                    <w:jc w:val="center"/>
                    <w:rPr>
                      <w:rFonts w:cs="Times New Roman"/>
                    </w:rPr>
                  </w:pPr>
                  <w:r>
                    <w:rPr>
                      <w:rFonts w:cs="Times New Roman"/>
                    </w:rPr>
                    <w:t>90,00</w:t>
                  </w:r>
                </w:p>
              </w:tc>
            </w:tr>
            <w:tr w:rsidR="00ED491B" w14:paraId="5754EFE5" w14:textId="77777777" w:rsidTr="00714E52">
              <w:trPr>
                <w:cantSplit/>
              </w:trPr>
              <w:tc>
                <w:tcPr>
                  <w:tcW w:w="4559" w:type="dxa"/>
                </w:tcPr>
                <w:p w14:paraId="2823AB1A" w14:textId="77777777" w:rsidR="00ED491B" w:rsidRDefault="00ED491B" w:rsidP="00B65803">
                  <w:pPr>
                    <w:pStyle w:val="Tijelo"/>
                    <w:jc w:val="center"/>
                    <w:rPr>
                      <w:rFonts w:cs="Times New Roman"/>
                    </w:rPr>
                  </w:pPr>
                  <w:r>
                    <w:rPr>
                      <w:rFonts w:cs="Times New Roman"/>
                    </w:rPr>
                    <w:t>Radost</w:t>
                  </w:r>
                </w:p>
              </w:tc>
              <w:tc>
                <w:tcPr>
                  <w:tcW w:w="4559" w:type="dxa"/>
                </w:tcPr>
                <w:p w14:paraId="7B67C747" w14:textId="77777777" w:rsidR="00ED491B" w:rsidRDefault="006028DD" w:rsidP="00B65803">
                  <w:pPr>
                    <w:pStyle w:val="Tijelo"/>
                    <w:jc w:val="center"/>
                    <w:rPr>
                      <w:rFonts w:cs="Times New Roman"/>
                    </w:rPr>
                  </w:pPr>
                  <w:r>
                    <w:rPr>
                      <w:rFonts w:cs="Times New Roman"/>
                    </w:rPr>
                    <w:t>91,67</w:t>
                  </w:r>
                </w:p>
              </w:tc>
            </w:tr>
            <w:tr w:rsidR="00ED491B" w14:paraId="6B944B0D" w14:textId="77777777" w:rsidTr="00714E52">
              <w:trPr>
                <w:cantSplit/>
              </w:trPr>
              <w:tc>
                <w:tcPr>
                  <w:tcW w:w="4559" w:type="dxa"/>
                </w:tcPr>
                <w:p w14:paraId="7083FCD4" w14:textId="77777777" w:rsidR="00ED491B" w:rsidRDefault="00ED491B" w:rsidP="00B65803">
                  <w:pPr>
                    <w:pStyle w:val="Tijelo"/>
                    <w:jc w:val="center"/>
                    <w:rPr>
                      <w:rFonts w:cs="Times New Roman"/>
                    </w:rPr>
                  </w:pPr>
                  <w:r>
                    <w:rPr>
                      <w:rFonts w:cs="Times New Roman"/>
                    </w:rPr>
                    <w:t>Neutralno</w:t>
                  </w:r>
                </w:p>
              </w:tc>
              <w:tc>
                <w:tcPr>
                  <w:tcW w:w="4559" w:type="dxa"/>
                </w:tcPr>
                <w:p w14:paraId="12874CA7" w14:textId="77777777" w:rsidR="00ED491B" w:rsidRDefault="006028DD" w:rsidP="00B65803">
                  <w:pPr>
                    <w:pStyle w:val="Tijelo"/>
                    <w:jc w:val="center"/>
                    <w:rPr>
                      <w:rFonts w:cs="Times New Roman"/>
                    </w:rPr>
                  </w:pPr>
                  <w:r>
                    <w:rPr>
                      <w:rFonts w:cs="Times New Roman"/>
                    </w:rPr>
                    <w:t>0</w:t>
                  </w:r>
                  <w:r w:rsidR="000F0CA8">
                    <w:rPr>
                      <w:rFonts w:cs="Times New Roman"/>
                    </w:rPr>
                    <w:t>,00</w:t>
                  </w:r>
                </w:p>
              </w:tc>
            </w:tr>
            <w:tr w:rsidR="00ED491B" w14:paraId="27C6340E" w14:textId="77777777" w:rsidTr="00714E52">
              <w:trPr>
                <w:cantSplit/>
              </w:trPr>
              <w:tc>
                <w:tcPr>
                  <w:tcW w:w="4559" w:type="dxa"/>
                </w:tcPr>
                <w:p w14:paraId="33102E41" w14:textId="77777777" w:rsidR="00ED491B" w:rsidRDefault="00ED491B" w:rsidP="00B65803">
                  <w:pPr>
                    <w:pStyle w:val="Tijelo"/>
                    <w:jc w:val="center"/>
                    <w:rPr>
                      <w:rFonts w:cs="Times New Roman"/>
                    </w:rPr>
                  </w:pPr>
                  <w:r>
                    <w:rPr>
                      <w:rFonts w:cs="Times New Roman"/>
                    </w:rPr>
                    <w:t>Tuga</w:t>
                  </w:r>
                </w:p>
              </w:tc>
              <w:tc>
                <w:tcPr>
                  <w:tcW w:w="4559" w:type="dxa"/>
                </w:tcPr>
                <w:p w14:paraId="0ECB4942" w14:textId="77777777" w:rsidR="00ED491B" w:rsidRDefault="006028DD" w:rsidP="00B65803">
                  <w:pPr>
                    <w:pStyle w:val="Tijelo"/>
                    <w:jc w:val="center"/>
                    <w:rPr>
                      <w:rFonts w:cs="Times New Roman"/>
                    </w:rPr>
                  </w:pPr>
                  <w:r>
                    <w:rPr>
                      <w:rFonts w:cs="Times New Roman"/>
                    </w:rPr>
                    <w:t>55,17</w:t>
                  </w:r>
                </w:p>
              </w:tc>
            </w:tr>
            <w:tr w:rsidR="00ED491B" w14:paraId="55C919BC" w14:textId="77777777" w:rsidTr="00714E52">
              <w:trPr>
                <w:cantSplit/>
              </w:trPr>
              <w:tc>
                <w:tcPr>
                  <w:tcW w:w="4559" w:type="dxa"/>
                </w:tcPr>
                <w:p w14:paraId="79C7D712" w14:textId="77777777" w:rsidR="00ED491B" w:rsidRDefault="00ED491B" w:rsidP="00B65803">
                  <w:pPr>
                    <w:pStyle w:val="Tijelo"/>
                    <w:jc w:val="center"/>
                    <w:rPr>
                      <w:rFonts w:cs="Times New Roman"/>
                    </w:rPr>
                  </w:pPr>
                  <w:r>
                    <w:rPr>
                      <w:rFonts w:cs="Times New Roman"/>
                    </w:rPr>
                    <w:t>Iznenađenje</w:t>
                  </w:r>
                </w:p>
              </w:tc>
              <w:tc>
                <w:tcPr>
                  <w:tcW w:w="4559" w:type="dxa"/>
                </w:tcPr>
                <w:p w14:paraId="0292D384" w14:textId="77777777" w:rsidR="00ED491B" w:rsidRDefault="006028DD" w:rsidP="00B65803">
                  <w:pPr>
                    <w:pStyle w:val="Tijelo"/>
                    <w:jc w:val="center"/>
                    <w:rPr>
                      <w:rFonts w:cs="Times New Roman"/>
                    </w:rPr>
                  </w:pPr>
                  <w:r>
                    <w:rPr>
                      <w:rFonts w:cs="Times New Roman"/>
                    </w:rPr>
                    <w:t>100</w:t>
                  </w:r>
                  <w:r w:rsidR="009D2AC8">
                    <w:rPr>
                      <w:rFonts w:cs="Times New Roman"/>
                    </w:rPr>
                    <w:t>,00</w:t>
                  </w:r>
                </w:p>
              </w:tc>
            </w:tr>
          </w:tbl>
          <w:p w14:paraId="1EED36A4" w14:textId="77777777" w:rsidR="00ED491B" w:rsidRPr="00ED2B0C" w:rsidRDefault="00ED491B" w:rsidP="00B65803">
            <w:pPr>
              <w:pStyle w:val="Tijelo"/>
              <w:jc w:val="center"/>
              <w:rPr>
                <w:rFonts w:cs="Times New Roman"/>
              </w:rPr>
            </w:pPr>
          </w:p>
        </w:tc>
      </w:tr>
      <w:tr w:rsidR="00ED491B" w:rsidRPr="00ED2B0C" w14:paraId="28B31222" w14:textId="77777777" w:rsidTr="00714E52">
        <w:trPr>
          <w:cantSplit/>
        </w:trPr>
        <w:tc>
          <w:tcPr>
            <w:tcW w:w="9344" w:type="dxa"/>
            <w:tcBorders>
              <w:top w:val="nil"/>
              <w:left w:val="nil"/>
              <w:bottom w:val="nil"/>
              <w:right w:val="nil"/>
            </w:tcBorders>
          </w:tcPr>
          <w:p w14:paraId="3388F887" w14:textId="77777777"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14:paraId="78CB79F1" w14:textId="77777777"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osta dobri. Matrica pogrešaka</w:t>
      </w:r>
      <w:r w:rsidR="00037437">
        <w:t xml:space="preserve"> prikazana</w:t>
      </w:r>
      <w:r w:rsidR="00CB3752">
        <w:t xml:space="preserve"> je</w:t>
      </w:r>
      <w:r w:rsidR="00037437">
        <w:t xml:space="preserve">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14:paraId="1CCED797"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14:paraId="31F3D195" w14:textId="77777777" w:rsidTr="00714E52">
              <w:trPr>
                <w:cantSplit/>
              </w:trPr>
              <w:tc>
                <w:tcPr>
                  <w:tcW w:w="1139" w:type="dxa"/>
                </w:tcPr>
                <w:p w14:paraId="3111F95B" w14:textId="77777777" w:rsidR="00A861E1" w:rsidRDefault="00A861E1" w:rsidP="00B65803">
                  <w:pPr>
                    <w:pStyle w:val="Tijelo"/>
                    <w:jc w:val="center"/>
                    <w:rPr>
                      <w:rFonts w:cs="Times New Roman"/>
                    </w:rPr>
                  </w:pPr>
                </w:p>
              </w:tc>
              <w:tc>
                <w:tcPr>
                  <w:tcW w:w="1139" w:type="dxa"/>
                </w:tcPr>
                <w:p w14:paraId="1997D3A1" w14:textId="77777777" w:rsidR="00A861E1" w:rsidRDefault="00A861E1" w:rsidP="00B65803">
                  <w:pPr>
                    <w:pStyle w:val="Tijelo"/>
                    <w:jc w:val="center"/>
                    <w:rPr>
                      <w:rFonts w:cs="Times New Roman"/>
                    </w:rPr>
                  </w:pPr>
                  <w:r>
                    <w:rPr>
                      <w:rFonts w:cs="Times New Roman"/>
                    </w:rPr>
                    <w:t>Strah</w:t>
                  </w:r>
                </w:p>
              </w:tc>
              <w:tc>
                <w:tcPr>
                  <w:tcW w:w="1140" w:type="dxa"/>
                </w:tcPr>
                <w:p w14:paraId="709E8A79" w14:textId="77777777" w:rsidR="00A861E1" w:rsidRDefault="00A861E1" w:rsidP="00B65803">
                  <w:pPr>
                    <w:pStyle w:val="Tijelo"/>
                    <w:jc w:val="center"/>
                    <w:rPr>
                      <w:rFonts w:cs="Times New Roman"/>
                    </w:rPr>
                  </w:pPr>
                  <w:r>
                    <w:rPr>
                      <w:rFonts w:cs="Times New Roman"/>
                    </w:rPr>
                    <w:t>Srdžba</w:t>
                  </w:r>
                </w:p>
              </w:tc>
              <w:tc>
                <w:tcPr>
                  <w:tcW w:w="1140" w:type="dxa"/>
                </w:tcPr>
                <w:p w14:paraId="0D332CA3" w14:textId="77777777" w:rsidR="00A861E1" w:rsidRDefault="00A861E1" w:rsidP="00B65803">
                  <w:pPr>
                    <w:pStyle w:val="Tijelo"/>
                    <w:jc w:val="center"/>
                    <w:rPr>
                      <w:rFonts w:cs="Times New Roman"/>
                    </w:rPr>
                  </w:pPr>
                  <w:r>
                    <w:rPr>
                      <w:rFonts w:cs="Times New Roman"/>
                    </w:rPr>
                    <w:t>Gađenje</w:t>
                  </w:r>
                </w:p>
              </w:tc>
              <w:tc>
                <w:tcPr>
                  <w:tcW w:w="1140" w:type="dxa"/>
                </w:tcPr>
                <w:p w14:paraId="7F44133F" w14:textId="77777777" w:rsidR="00A861E1" w:rsidRDefault="00A861E1" w:rsidP="00B65803">
                  <w:pPr>
                    <w:pStyle w:val="Tijelo"/>
                    <w:jc w:val="center"/>
                    <w:rPr>
                      <w:rFonts w:cs="Times New Roman"/>
                    </w:rPr>
                  </w:pPr>
                  <w:r>
                    <w:rPr>
                      <w:rFonts w:cs="Times New Roman"/>
                    </w:rPr>
                    <w:t>Radost</w:t>
                  </w:r>
                </w:p>
              </w:tc>
              <w:tc>
                <w:tcPr>
                  <w:tcW w:w="1140" w:type="dxa"/>
                </w:tcPr>
                <w:p w14:paraId="71A35444" w14:textId="77777777" w:rsidR="00A861E1" w:rsidRDefault="00A861E1" w:rsidP="00B65803">
                  <w:pPr>
                    <w:pStyle w:val="Tijelo"/>
                    <w:jc w:val="center"/>
                    <w:rPr>
                      <w:rFonts w:cs="Times New Roman"/>
                    </w:rPr>
                  </w:pPr>
                  <w:r>
                    <w:rPr>
                      <w:rFonts w:cs="Times New Roman"/>
                    </w:rPr>
                    <w:t>Neutralno</w:t>
                  </w:r>
                </w:p>
              </w:tc>
              <w:tc>
                <w:tcPr>
                  <w:tcW w:w="1140" w:type="dxa"/>
                </w:tcPr>
                <w:p w14:paraId="21E4A2A0" w14:textId="77777777" w:rsidR="00A861E1" w:rsidRDefault="00A861E1" w:rsidP="00B65803">
                  <w:pPr>
                    <w:pStyle w:val="Tijelo"/>
                    <w:jc w:val="center"/>
                    <w:rPr>
                      <w:rFonts w:cs="Times New Roman"/>
                    </w:rPr>
                  </w:pPr>
                  <w:r>
                    <w:rPr>
                      <w:rFonts w:cs="Times New Roman"/>
                    </w:rPr>
                    <w:t>Tuga</w:t>
                  </w:r>
                </w:p>
              </w:tc>
              <w:tc>
                <w:tcPr>
                  <w:tcW w:w="1140" w:type="dxa"/>
                </w:tcPr>
                <w:p w14:paraId="5B3F9995" w14:textId="77777777" w:rsidR="00A861E1" w:rsidRDefault="00A861E1" w:rsidP="00B65803">
                  <w:pPr>
                    <w:pStyle w:val="Tijelo"/>
                    <w:jc w:val="center"/>
                    <w:rPr>
                      <w:rFonts w:cs="Times New Roman"/>
                    </w:rPr>
                  </w:pPr>
                  <w:r>
                    <w:rPr>
                      <w:rFonts w:cs="Times New Roman"/>
                    </w:rPr>
                    <w:t>Iznenađenje</w:t>
                  </w:r>
                </w:p>
              </w:tc>
            </w:tr>
            <w:tr w:rsidR="00A861E1" w14:paraId="70FC8879" w14:textId="77777777" w:rsidTr="00714E52">
              <w:trPr>
                <w:cantSplit/>
              </w:trPr>
              <w:tc>
                <w:tcPr>
                  <w:tcW w:w="1139" w:type="dxa"/>
                </w:tcPr>
                <w:p w14:paraId="71BBFC8B" w14:textId="77777777" w:rsidR="00A861E1" w:rsidRDefault="00A861E1" w:rsidP="00B65803">
                  <w:pPr>
                    <w:pStyle w:val="Tijelo"/>
                    <w:jc w:val="center"/>
                    <w:rPr>
                      <w:rFonts w:cs="Times New Roman"/>
                    </w:rPr>
                  </w:pPr>
                  <w:r>
                    <w:rPr>
                      <w:rFonts w:cs="Times New Roman"/>
                    </w:rPr>
                    <w:t>Strah</w:t>
                  </w:r>
                </w:p>
              </w:tc>
              <w:tc>
                <w:tcPr>
                  <w:tcW w:w="1139" w:type="dxa"/>
                </w:tcPr>
                <w:p w14:paraId="53D46245" w14:textId="77777777" w:rsidR="00A861E1" w:rsidRDefault="00A861E1" w:rsidP="00B65803">
                  <w:pPr>
                    <w:pStyle w:val="Tijelo"/>
                    <w:jc w:val="center"/>
                    <w:rPr>
                      <w:rFonts w:cs="Times New Roman"/>
                    </w:rPr>
                  </w:pPr>
                  <w:r>
                    <w:rPr>
                      <w:rFonts w:cs="Times New Roman"/>
                    </w:rPr>
                    <w:t>18</w:t>
                  </w:r>
                </w:p>
              </w:tc>
              <w:tc>
                <w:tcPr>
                  <w:tcW w:w="1140" w:type="dxa"/>
                </w:tcPr>
                <w:p w14:paraId="15CAE1FC" w14:textId="77777777" w:rsidR="00A861E1" w:rsidRDefault="00A861E1" w:rsidP="00B65803">
                  <w:pPr>
                    <w:pStyle w:val="Tijelo"/>
                    <w:jc w:val="center"/>
                    <w:rPr>
                      <w:rFonts w:cs="Times New Roman"/>
                    </w:rPr>
                  </w:pPr>
                  <w:r>
                    <w:rPr>
                      <w:rFonts w:cs="Times New Roman"/>
                    </w:rPr>
                    <w:t>1</w:t>
                  </w:r>
                </w:p>
              </w:tc>
              <w:tc>
                <w:tcPr>
                  <w:tcW w:w="1140" w:type="dxa"/>
                </w:tcPr>
                <w:p w14:paraId="234C501F" w14:textId="77777777" w:rsidR="00A861E1" w:rsidRDefault="00A861E1" w:rsidP="00B65803">
                  <w:pPr>
                    <w:pStyle w:val="Tijelo"/>
                    <w:jc w:val="center"/>
                    <w:rPr>
                      <w:rFonts w:cs="Times New Roman"/>
                    </w:rPr>
                  </w:pPr>
                  <w:r>
                    <w:rPr>
                      <w:rFonts w:cs="Times New Roman"/>
                    </w:rPr>
                    <w:t>0</w:t>
                  </w:r>
                </w:p>
              </w:tc>
              <w:tc>
                <w:tcPr>
                  <w:tcW w:w="1140" w:type="dxa"/>
                </w:tcPr>
                <w:p w14:paraId="41AA8B5B" w14:textId="77777777" w:rsidR="00A861E1" w:rsidRDefault="00A861E1" w:rsidP="00B65803">
                  <w:pPr>
                    <w:pStyle w:val="Tijelo"/>
                    <w:jc w:val="center"/>
                    <w:rPr>
                      <w:rFonts w:cs="Times New Roman"/>
                    </w:rPr>
                  </w:pPr>
                  <w:r>
                    <w:rPr>
                      <w:rFonts w:cs="Times New Roman"/>
                    </w:rPr>
                    <w:t>3</w:t>
                  </w:r>
                </w:p>
              </w:tc>
              <w:tc>
                <w:tcPr>
                  <w:tcW w:w="1140" w:type="dxa"/>
                </w:tcPr>
                <w:p w14:paraId="46B0F095" w14:textId="77777777" w:rsidR="00A861E1" w:rsidRDefault="00A861E1" w:rsidP="00B65803">
                  <w:pPr>
                    <w:pStyle w:val="Tijelo"/>
                    <w:jc w:val="center"/>
                    <w:rPr>
                      <w:rFonts w:cs="Times New Roman"/>
                    </w:rPr>
                  </w:pPr>
                  <w:r>
                    <w:rPr>
                      <w:rFonts w:cs="Times New Roman"/>
                    </w:rPr>
                    <w:t>1</w:t>
                  </w:r>
                </w:p>
              </w:tc>
              <w:tc>
                <w:tcPr>
                  <w:tcW w:w="1140" w:type="dxa"/>
                </w:tcPr>
                <w:p w14:paraId="0D0A6BC2" w14:textId="77777777" w:rsidR="00A861E1" w:rsidRDefault="00A861E1" w:rsidP="00B65803">
                  <w:pPr>
                    <w:pStyle w:val="Tijelo"/>
                    <w:jc w:val="center"/>
                    <w:rPr>
                      <w:rFonts w:cs="Times New Roman"/>
                    </w:rPr>
                  </w:pPr>
                  <w:r>
                    <w:rPr>
                      <w:rFonts w:cs="Times New Roman"/>
                    </w:rPr>
                    <w:t>2</w:t>
                  </w:r>
                </w:p>
              </w:tc>
              <w:tc>
                <w:tcPr>
                  <w:tcW w:w="1140" w:type="dxa"/>
                </w:tcPr>
                <w:p w14:paraId="63D4ACF8" w14:textId="77777777" w:rsidR="00A861E1" w:rsidRDefault="00A861E1" w:rsidP="00B65803">
                  <w:pPr>
                    <w:pStyle w:val="Tijelo"/>
                    <w:jc w:val="center"/>
                    <w:rPr>
                      <w:rFonts w:cs="Times New Roman"/>
                    </w:rPr>
                  </w:pPr>
                  <w:r>
                    <w:rPr>
                      <w:rFonts w:cs="Times New Roman"/>
                    </w:rPr>
                    <w:t>0</w:t>
                  </w:r>
                </w:p>
              </w:tc>
            </w:tr>
            <w:tr w:rsidR="00A861E1" w14:paraId="6D6599F0" w14:textId="77777777" w:rsidTr="00714E52">
              <w:trPr>
                <w:cantSplit/>
              </w:trPr>
              <w:tc>
                <w:tcPr>
                  <w:tcW w:w="1139" w:type="dxa"/>
                </w:tcPr>
                <w:p w14:paraId="230C76C1" w14:textId="77777777" w:rsidR="00A861E1" w:rsidRDefault="00A861E1" w:rsidP="00B65803">
                  <w:pPr>
                    <w:pStyle w:val="Tijelo"/>
                    <w:jc w:val="center"/>
                    <w:rPr>
                      <w:rFonts w:cs="Times New Roman"/>
                    </w:rPr>
                  </w:pPr>
                  <w:r>
                    <w:rPr>
                      <w:rFonts w:cs="Times New Roman"/>
                    </w:rPr>
                    <w:t>Srdžba</w:t>
                  </w:r>
                </w:p>
              </w:tc>
              <w:tc>
                <w:tcPr>
                  <w:tcW w:w="1139" w:type="dxa"/>
                </w:tcPr>
                <w:p w14:paraId="30349A10" w14:textId="77777777" w:rsidR="00A861E1" w:rsidRDefault="00A861E1" w:rsidP="00B65803">
                  <w:pPr>
                    <w:pStyle w:val="Tijelo"/>
                    <w:jc w:val="center"/>
                    <w:rPr>
                      <w:rFonts w:cs="Times New Roman"/>
                    </w:rPr>
                  </w:pPr>
                  <w:r>
                    <w:rPr>
                      <w:rFonts w:cs="Times New Roman"/>
                    </w:rPr>
                    <w:t>12</w:t>
                  </w:r>
                </w:p>
              </w:tc>
              <w:tc>
                <w:tcPr>
                  <w:tcW w:w="1140" w:type="dxa"/>
                </w:tcPr>
                <w:p w14:paraId="6D072A62" w14:textId="77777777" w:rsidR="00A861E1" w:rsidRDefault="00A861E1" w:rsidP="00B65803">
                  <w:pPr>
                    <w:pStyle w:val="Tijelo"/>
                    <w:jc w:val="center"/>
                    <w:rPr>
                      <w:rFonts w:cs="Times New Roman"/>
                    </w:rPr>
                  </w:pPr>
                  <w:r>
                    <w:rPr>
                      <w:rFonts w:cs="Times New Roman"/>
                    </w:rPr>
                    <w:t>20</w:t>
                  </w:r>
                </w:p>
              </w:tc>
              <w:tc>
                <w:tcPr>
                  <w:tcW w:w="1140" w:type="dxa"/>
                </w:tcPr>
                <w:p w14:paraId="46F1D1E2" w14:textId="77777777" w:rsidR="00A861E1" w:rsidRDefault="00A861E1" w:rsidP="00B65803">
                  <w:pPr>
                    <w:pStyle w:val="Tijelo"/>
                    <w:jc w:val="center"/>
                    <w:rPr>
                      <w:rFonts w:cs="Times New Roman"/>
                    </w:rPr>
                  </w:pPr>
                  <w:r>
                    <w:rPr>
                      <w:rFonts w:cs="Times New Roman"/>
                    </w:rPr>
                    <w:t>2</w:t>
                  </w:r>
                </w:p>
              </w:tc>
              <w:tc>
                <w:tcPr>
                  <w:tcW w:w="1140" w:type="dxa"/>
                </w:tcPr>
                <w:p w14:paraId="460DB4AD" w14:textId="77777777" w:rsidR="00A861E1" w:rsidRDefault="00A861E1" w:rsidP="00B65803">
                  <w:pPr>
                    <w:pStyle w:val="Tijelo"/>
                    <w:jc w:val="center"/>
                    <w:rPr>
                      <w:rFonts w:cs="Times New Roman"/>
                    </w:rPr>
                  </w:pPr>
                  <w:r>
                    <w:rPr>
                      <w:rFonts w:cs="Times New Roman"/>
                    </w:rPr>
                    <w:t>2</w:t>
                  </w:r>
                </w:p>
              </w:tc>
              <w:tc>
                <w:tcPr>
                  <w:tcW w:w="1140" w:type="dxa"/>
                </w:tcPr>
                <w:p w14:paraId="16D92811" w14:textId="77777777" w:rsidR="00A861E1" w:rsidRDefault="00A861E1" w:rsidP="00B65803">
                  <w:pPr>
                    <w:pStyle w:val="Tijelo"/>
                    <w:jc w:val="center"/>
                    <w:rPr>
                      <w:rFonts w:cs="Times New Roman"/>
                    </w:rPr>
                  </w:pPr>
                  <w:r>
                    <w:rPr>
                      <w:rFonts w:cs="Times New Roman"/>
                    </w:rPr>
                    <w:t>2</w:t>
                  </w:r>
                </w:p>
              </w:tc>
              <w:tc>
                <w:tcPr>
                  <w:tcW w:w="1140" w:type="dxa"/>
                </w:tcPr>
                <w:p w14:paraId="23E2D823" w14:textId="77777777" w:rsidR="00A861E1" w:rsidRDefault="00A861E1" w:rsidP="00B65803">
                  <w:pPr>
                    <w:pStyle w:val="Tijelo"/>
                    <w:jc w:val="center"/>
                    <w:rPr>
                      <w:rFonts w:cs="Times New Roman"/>
                    </w:rPr>
                  </w:pPr>
                  <w:r>
                    <w:rPr>
                      <w:rFonts w:cs="Times New Roman"/>
                    </w:rPr>
                    <w:t>7</w:t>
                  </w:r>
                </w:p>
              </w:tc>
              <w:tc>
                <w:tcPr>
                  <w:tcW w:w="1140" w:type="dxa"/>
                </w:tcPr>
                <w:p w14:paraId="508A86E3" w14:textId="77777777" w:rsidR="00A861E1" w:rsidRDefault="00A861E1" w:rsidP="00B65803">
                  <w:pPr>
                    <w:pStyle w:val="Tijelo"/>
                    <w:jc w:val="center"/>
                    <w:rPr>
                      <w:rFonts w:cs="Times New Roman"/>
                    </w:rPr>
                  </w:pPr>
                  <w:r>
                    <w:rPr>
                      <w:rFonts w:cs="Times New Roman"/>
                    </w:rPr>
                    <w:t>0</w:t>
                  </w:r>
                </w:p>
              </w:tc>
            </w:tr>
            <w:tr w:rsidR="00A861E1" w14:paraId="48E6F09D" w14:textId="77777777" w:rsidTr="00714E52">
              <w:trPr>
                <w:cantSplit/>
              </w:trPr>
              <w:tc>
                <w:tcPr>
                  <w:tcW w:w="1139" w:type="dxa"/>
                </w:tcPr>
                <w:p w14:paraId="6DCF8678" w14:textId="77777777" w:rsidR="00A861E1" w:rsidRDefault="00A861E1" w:rsidP="00B65803">
                  <w:pPr>
                    <w:pStyle w:val="Tijelo"/>
                    <w:jc w:val="center"/>
                    <w:rPr>
                      <w:rFonts w:cs="Times New Roman"/>
                    </w:rPr>
                  </w:pPr>
                  <w:r>
                    <w:rPr>
                      <w:rFonts w:cs="Times New Roman"/>
                    </w:rPr>
                    <w:t>Gađenje</w:t>
                  </w:r>
                </w:p>
              </w:tc>
              <w:tc>
                <w:tcPr>
                  <w:tcW w:w="1139" w:type="dxa"/>
                </w:tcPr>
                <w:p w14:paraId="4D669437" w14:textId="77777777" w:rsidR="00A861E1" w:rsidRDefault="00A861E1" w:rsidP="00B65803">
                  <w:pPr>
                    <w:pStyle w:val="Tijelo"/>
                    <w:jc w:val="center"/>
                    <w:rPr>
                      <w:rFonts w:cs="Times New Roman"/>
                    </w:rPr>
                  </w:pPr>
                  <w:r>
                    <w:rPr>
                      <w:rFonts w:cs="Times New Roman"/>
                    </w:rPr>
                    <w:t>19</w:t>
                  </w:r>
                </w:p>
              </w:tc>
              <w:tc>
                <w:tcPr>
                  <w:tcW w:w="1140" w:type="dxa"/>
                </w:tcPr>
                <w:p w14:paraId="7350EE19" w14:textId="77777777" w:rsidR="00A861E1" w:rsidRDefault="00A861E1" w:rsidP="00B65803">
                  <w:pPr>
                    <w:pStyle w:val="Tijelo"/>
                    <w:jc w:val="center"/>
                    <w:rPr>
                      <w:rFonts w:cs="Times New Roman"/>
                    </w:rPr>
                  </w:pPr>
                  <w:r>
                    <w:rPr>
                      <w:rFonts w:cs="Times New Roman"/>
                    </w:rPr>
                    <w:t>15</w:t>
                  </w:r>
                </w:p>
              </w:tc>
              <w:tc>
                <w:tcPr>
                  <w:tcW w:w="1140" w:type="dxa"/>
                </w:tcPr>
                <w:p w14:paraId="02CB3969" w14:textId="77777777" w:rsidR="00A861E1" w:rsidRDefault="00A861E1" w:rsidP="00B65803">
                  <w:pPr>
                    <w:pStyle w:val="Tijelo"/>
                    <w:jc w:val="center"/>
                    <w:rPr>
                      <w:rFonts w:cs="Times New Roman"/>
                    </w:rPr>
                  </w:pPr>
                  <w:r>
                    <w:rPr>
                      <w:rFonts w:cs="Times New Roman"/>
                    </w:rPr>
                    <w:t>18</w:t>
                  </w:r>
                </w:p>
              </w:tc>
              <w:tc>
                <w:tcPr>
                  <w:tcW w:w="1140" w:type="dxa"/>
                </w:tcPr>
                <w:p w14:paraId="49661C3A" w14:textId="77777777" w:rsidR="00A861E1" w:rsidRDefault="00A861E1" w:rsidP="00B65803">
                  <w:pPr>
                    <w:pStyle w:val="Tijelo"/>
                    <w:jc w:val="center"/>
                    <w:rPr>
                      <w:rFonts w:cs="Times New Roman"/>
                    </w:rPr>
                  </w:pPr>
                  <w:r>
                    <w:rPr>
                      <w:rFonts w:cs="Times New Roman"/>
                    </w:rPr>
                    <w:t>1</w:t>
                  </w:r>
                </w:p>
              </w:tc>
              <w:tc>
                <w:tcPr>
                  <w:tcW w:w="1140" w:type="dxa"/>
                </w:tcPr>
                <w:p w14:paraId="6D55C7EB" w14:textId="77777777" w:rsidR="00A861E1" w:rsidRDefault="00A861E1" w:rsidP="00B65803">
                  <w:pPr>
                    <w:pStyle w:val="Tijelo"/>
                    <w:jc w:val="center"/>
                    <w:rPr>
                      <w:rFonts w:cs="Times New Roman"/>
                    </w:rPr>
                  </w:pPr>
                  <w:r>
                    <w:rPr>
                      <w:rFonts w:cs="Times New Roman"/>
                    </w:rPr>
                    <w:t>2</w:t>
                  </w:r>
                </w:p>
              </w:tc>
              <w:tc>
                <w:tcPr>
                  <w:tcW w:w="1140" w:type="dxa"/>
                </w:tcPr>
                <w:p w14:paraId="0EE373F7" w14:textId="77777777" w:rsidR="00A861E1" w:rsidRDefault="00A861E1" w:rsidP="00B65803">
                  <w:pPr>
                    <w:pStyle w:val="Tijelo"/>
                    <w:jc w:val="center"/>
                    <w:rPr>
                      <w:rFonts w:cs="Times New Roman"/>
                    </w:rPr>
                  </w:pPr>
                  <w:r>
                    <w:rPr>
                      <w:rFonts w:cs="Times New Roman"/>
                    </w:rPr>
                    <w:t>3</w:t>
                  </w:r>
                </w:p>
              </w:tc>
              <w:tc>
                <w:tcPr>
                  <w:tcW w:w="1140" w:type="dxa"/>
                </w:tcPr>
                <w:p w14:paraId="46E48C4B" w14:textId="77777777" w:rsidR="00A861E1" w:rsidRDefault="00A861E1" w:rsidP="00B65803">
                  <w:pPr>
                    <w:pStyle w:val="Tijelo"/>
                    <w:jc w:val="center"/>
                    <w:rPr>
                      <w:rFonts w:cs="Times New Roman"/>
                    </w:rPr>
                  </w:pPr>
                  <w:r>
                    <w:rPr>
                      <w:rFonts w:cs="Times New Roman"/>
                    </w:rPr>
                    <w:t>0</w:t>
                  </w:r>
                </w:p>
              </w:tc>
            </w:tr>
            <w:tr w:rsidR="00A861E1" w14:paraId="7054BAE0" w14:textId="77777777" w:rsidTr="00714E52">
              <w:trPr>
                <w:cantSplit/>
              </w:trPr>
              <w:tc>
                <w:tcPr>
                  <w:tcW w:w="1139" w:type="dxa"/>
                </w:tcPr>
                <w:p w14:paraId="5EA988EE" w14:textId="77777777" w:rsidR="00A861E1" w:rsidRDefault="00A861E1" w:rsidP="00B65803">
                  <w:pPr>
                    <w:pStyle w:val="Tijelo"/>
                    <w:jc w:val="center"/>
                    <w:rPr>
                      <w:rFonts w:cs="Times New Roman"/>
                    </w:rPr>
                  </w:pPr>
                  <w:r>
                    <w:rPr>
                      <w:rFonts w:cs="Times New Roman"/>
                    </w:rPr>
                    <w:t>Radost</w:t>
                  </w:r>
                </w:p>
              </w:tc>
              <w:tc>
                <w:tcPr>
                  <w:tcW w:w="1139" w:type="dxa"/>
                </w:tcPr>
                <w:p w14:paraId="28F700C2" w14:textId="77777777" w:rsidR="00A861E1" w:rsidRDefault="00A861E1" w:rsidP="00B65803">
                  <w:pPr>
                    <w:pStyle w:val="Tijelo"/>
                    <w:jc w:val="center"/>
                    <w:rPr>
                      <w:rFonts w:cs="Times New Roman"/>
                    </w:rPr>
                  </w:pPr>
                  <w:r>
                    <w:rPr>
                      <w:rFonts w:cs="Times New Roman"/>
                    </w:rPr>
                    <w:t>1</w:t>
                  </w:r>
                </w:p>
              </w:tc>
              <w:tc>
                <w:tcPr>
                  <w:tcW w:w="1140" w:type="dxa"/>
                </w:tcPr>
                <w:p w14:paraId="26E4D457" w14:textId="77777777" w:rsidR="00A861E1" w:rsidRDefault="00A861E1" w:rsidP="00B65803">
                  <w:pPr>
                    <w:pStyle w:val="Tijelo"/>
                    <w:jc w:val="center"/>
                    <w:rPr>
                      <w:rFonts w:cs="Times New Roman"/>
                    </w:rPr>
                  </w:pPr>
                  <w:r>
                    <w:rPr>
                      <w:rFonts w:cs="Times New Roman"/>
                    </w:rPr>
                    <w:t>0</w:t>
                  </w:r>
                </w:p>
              </w:tc>
              <w:tc>
                <w:tcPr>
                  <w:tcW w:w="1140" w:type="dxa"/>
                </w:tcPr>
                <w:p w14:paraId="33B2DA7C" w14:textId="77777777" w:rsidR="00A861E1" w:rsidRDefault="00A861E1" w:rsidP="00B65803">
                  <w:pPr>
                    <w:pStyle w:val="Tijelo"/>
                    <w:jc w:val="center"/>
                    <w:rPr>
                      <w:rFonts w:cs="Times New Roman"/>
                    </w:rPr>
                  </w:pPr>
                  <w:r>
                    <w:rPr>
                      <w:rFonts w:cs="Times New Roman"/>
                    </w:rPr>
                    <w:t>0</w:t>
                  </w:r>
                </w:p>
              </w:tc>
              <w:tc>
                <w:tcPr>
                  <w:tcW w:w="1140" w:type="dxa"/>
                </w:tcPr>
                <w:p w14:paraId="6F748875" w14:textId="77777777" w:rsidR="00A861E1" w:rsidRDefault="00A861E1" w:rsidP="00B65803">
                  <w:pPr>
                    <w:pStyle w:val="Tijelo"/>
                    <w:jc w:val="center"/>
                    <w:rPr>
                      <w:rFonts w:cs="Times New Roman"/>
                    </w:rPr>
                  </w:pPr>
                  <w:r>
                    <w:rPr>
                      <w:rFonts w:cs="Times New Roman"/>
                    </w:rPr>
                    <w:t>66</w:t>
                  </w:r>
                </w:p>
              </w:tc>
              <w:tc>
                <w:tcPr>
                  <w:tcW w:w="1140" w:type="dxa"/>
                </w:tcPr>
                <w:p w14:paraId="64A3E04C" w14:textId="77777777" w:rsidR="00A861E1" w:rsidRDefault="00A861E1" w:rsidP="00B65803">
                  <w:pPr>
                    <w:pStyle w:val="Tijelo"/>
                    <w:jc w:val="center"/>
                    <w:rPr>
                      <w:rFonts w:cs="Times New Roman"/>
                    </w:rPr>
                  </w:pPr>
                  <w:r>
                    <w:rPr>
                      <w:rFonts w:cs="Times New Roman"/>
                    </w:rPr>
                    <w:t>0</w:t>
                  </w:r>
                </w:p>
              </w:tc>
              <w:tc>
                <w:tcPr>
                  <w:tcW w:w="1140" w:type="dxa"/>
                </w:tcPr>
                <w:p w14:paraId="7DE09DBF" w14:textId="77777777" w:rsidR="00A861E1" w:rsidRDefault="00A861E1" w:rsidP="00B65803">
                  <w:pPr>
                    <w:pStyle w:val="Tijelo"/>
                    <w:jc w:val="center"/>
                    <w:rPr>
                      <w:rFonts w:cs="Times New Roman"/>
                    </w:rPr>
                  </w:pPr>
                  <w:r>
                    <w:rPr>
                      <w:rFonts w:cs="Times New Roman"/>
                    </w:rPr>
                    <w:t>1</w:t>
                  </w:r>
                </w:p>
              </w:tc>
              <w:tc>
                <w:tcPr>
                  <w:tcW w:w="1140" w:type="dxa"/>
                </w:tcPr>
                <w:p w14:paraId="2D1095EF" w14:textId="77777777" w:rsidR="00A861E1" w:rsidRDefault="00A861E1" w:rsidP="00B65803">
                  <w:pPr>
                    <w:pStyle w:val="Tijelo"/>
                    <w:jc w:val="center"/>
                    <w:rPr>
                      <w:rFonts w:cs="Times New Roman"/>
                    </w:rPr>
                  </w:pPr>
                  <w:r>
                    <w:rPr>
                      <w:rFonts w:cs="Times New Roman"/>
                    </w:rPr>
                    <w:t>0</w:t>
                  </w:r>
                </w:p>
              </w:tc>
            </w:tr>
            <w:tr w:rsidR="00A861E1" w14:paraId="3388291A" w14:textId="77777777" w:rsidTr="00714E52">
              <w:trPr>
                <w:cantSplit/>
              </w:trPr>
              <w:tc>
                <w:tcPr>
                  <w:tcW w:w="1139" w:type="dxa"/>
                </w:tcPr>
                <w:p w14:paraId="7D922765" w14:textId="77777777" w:rsidR="00A861E1" w:rsidRDefault="00A861E1" w:rsidP="00B65803">
                  <w:pPr>
                    <w:pStyle w:val="Tijelo"/>
                    <w:jc w:val="center"/>
                    <w:rPr>
                      <w:rFonts w:cs="Times New Roman"/>
                    </w:rPr>
                  </w:pPr>
                  <w:r>
                    <w:rPr>
                      <w:rFonts w:cs="Times New Roman"/>
                    </w:rPr>
                    <w:t>Neutralno</w:t>
                  </w:r>
                </w:p>
              </w:tc>
              <w:tc>
                <w:tcPr>
                  <w:tcW w:w="1139" w:type="dxa"/>
                </w:tcPr>
                <w:p w14:paraId="6AFE4FFD" w14:textId="77777777" w:rsidR="00A861E1" w:rsidRDefault="00A861E1" w:rsidP="00B65803">
                  <w:pPr>
                    <w:pStyle w:val="Tijelo"/>
                    <w:jc w:val="center"/>
                    <w:rPr>
                      <w:rFonts w:cs="Times New Roman"/>
                    </w:rPr>
                  </w:pPr>
                  <w:r>
                    <w:rPr>
                      <w:rFonts w:cs="Times New Roman"/>
                    </w:rPr>
                    <w:t>0</w:t>
                  </w:r>
                </w:p>
              </w:tc>
              <w:tc>
                <w:tcPr>
                  <w:tcW w:w="1140" w:type="dxa"/>
                </w:tcPr>
                <w:p w14:paraId="394F9851" w14:textId="77777777" w:rsidR="00A861E1" w:rsidRDefault="00A861E1" w:rsidP="00B65803">
                  <w:pPr>
                    <w:pStyle w:val="Tijelo"/>
                    <w:jc w:val="center"/>
                    <w:rPr>
                      <w:rFonts w:cs="Times New Roman"/>
                    </w:rPr>
                  </w:pPr>
                  <w:r>
                    <w:rPr>
                      <w:rFonts w:cs="Times New Roman"/>
                    </w:rPr>
                    <w:t>0</w:t>
                  </w:r>
                </w:p>
              </w:tc>
              <w:tc>
                <w:tcPr>
                  <w:tcW w:w="1140" w:type="dxa"/>
                </w:tcPr>
                <w:p w14:paraId="3D933B8F" w14:textId="77777777" w:rsidR="00A861E1" w:rsidRDefault="00A861E1" w:rsidP="00B65803">
                  <w:pPr>
                    <w:pStyle w:val="Tijelo"/>
                    <w:jc w:val="center"/>
                    <w:rPr>
                      <w:rFonts w:cs="Times New Roman"/>
                    </w:rPr>
                  </w:pPr>
                  <w:r>
                    <w:rPr>
                      <w:rFonts w:cs="Times New Roman"/>
                    </w:rPr>
                    <w:t>0</w:t>
                  </w:r>
                </w:p>
              </w:tc>
              <w:tc>
                <w:tcPr>
                  <w:tcW w:w="1140" w:type="dxa"/>
                </w:tcPr>
                <w:p w14:paraId="5460B883" w14:textId="77777777" w:rsidR="00A861E1" w:rsidRDefault="00A861E1" w:rsidP="00B65803">
                  <w:pPr>
                    <w:pStyle w:val="Tijelo"/>
                    <w:jc w:val="center"/>
                    <w:rPr>
                      <w:rFonts w:cs="Times New Roman"/>
                    </w:rPr>
                  </w:pPr>
                  <w:r>
                    <w:rPr>
                      <w:rFonts w:cs="Times New Roman"/>
                    </w:rPr>
                    <w:t>0</w:t>
                  </w:r>
                </w:p>
              </w:tc>
              <w:tc>
                <w:tcPr>
                  <w:tcW w:w="1140" w:type="dxa"/>
                </w:tcPr>
                <w:p w14:paraId="1D935215" w14:textId="77777777" w:rsidR="00A861E1" w:rsidRDefault="00A861E1" w:rsidP="00B65803">
                  <w:pPr>
                    <w:pStyle w:val="Tijelo"/>
                    <w:jc w:val="center"/>
                    <w:rPr>
                      <w:rFonts w:cs="Times New Roman"/>
                    </w:rPr>
                  </w:pPr>
                  <w:r>
                    <w:rPr>
                      <w:rFonts w:cs="Times New Roman"/>
                    </w:rPr>
                    <w:t>0</w:t>
                  </w:r>
                </w:p>
              </w:tc>
              <w:tc>
                <w:tcPr>
                  <w:tcW w:w="1140" w:type="dxa"/>
                </w:tcPr>
                <w:p w14:paraId="37C0B6F6" w14:textId="77777777" w:rsidR="00A861E1" w:rsidRDefault="00A861E1" w:rsidP="00B65803">
                  <w:pPr>
                    <w:pStyle w:val="Tijelo"/>
                    <w:jc w:val="center"/>
                    <w:rPr>
                      <w:rFonts w:cs="Times New Roman"/>
                    </w:rPr>
                  </w:pPr>
                  <w:r>
                    <w:rPr>
                      <w:rFonts w:cs="Times New Roman"/>
                    </w:rPr>
                    <w:t>0</w:t>
                  </w:r>
                </w:p>
              </w:tc>
              <w:tc>
                <w:tcPr>
                  <w:tcW w:w="1140" w:type="dxa"/>
                </w:tcPr>
                <w:p w14:paraId="7737D235" w14:textId="77777777" w:rsidR="00A861E1" w:rsidRDefault="00A861E1" w:rsidP="00B65803">
                  <w:pPr>
                    <w:pStyle w:val="Tijelo"/>
                    <w:jc w:val="center"/>
                    <w:rPr>
                      <w:rFonts w:cs="Times New Roman"/>
                    </w:rPr>
                  </w:pPr>
                  <w:r>
                    <w:rPr>
                      <w:rFonts w:cs="Times New Roman"/>
                    </w:rPr>
                    <w:t>0</w:t>
                  </w:r>
                </w:p>
              </w:tc>
            </w:tr>
            <w:tr w:rsidR="00A861E1" w14:paraId="1E2932AA" w14:textId="77777777" w:rsidTr="00714E52">
              <w:trPr>
                <w:cantSplit/>
              </w:trPr>
              <w:tc>
                <w:tcPr>
                  <w:tcW w:w="1139" w:type="dxa"/>
                </w:tcPr>
                <w:p w14:paraId="099D8904" w14:textId="77777777" w:rsidR="00A861E1" w:rsidRDefault="00A861E1" w:rsidP="00B65803">
                  <w:pPr>
                    <w:pStyle w:val="Tijelo"/>
                    <w:jc w:val="center"/>
                    <w:rPr>
                      <w:rFonts w:cs="Times New Roman"/>
                    </w:rPr>
                  </w:pPr>
                  <w:r>
                    <w:rPr>
                      <w:rFonts w:cs="Times New Roman"/>
                    </w:rPr>
                    <w:t>Tuga</w:t>
                  </w:r>
                </w:p>
              </w:tc>
              <w:tc>
                <w:tcPr>
                  <w:tcW w:w="1139" w:type="dxa"/>
                </w:tcPr>
                <w:p w14:paraId="7B9E0543" w14:textId="77777777" w:rsidR="00A861E1" w:rsidRDefault="00A861E1" w:rsidP="00B65803">
                  <w:pPr>
                    <w:pStyle w:val="Tijelo"/>
                    <w:jc w:val="center"/>
                    <w:rPr>
                      <w:rFonts w:cs="Times New Roman"/>
                    </w:rPr>
                  </w:pPr>
                  <w:r>
                    <w:rPr>
                      <w:rFonts w:cs="Times New Roman"/>
                    </w:rPr>
                    <w:t>5</w:t>
                  </w:r>
                </w:p>
              </w:tc>
              <w:tc>
                <w:tcPr>
                  <w:tcW w:w="1140" w:type="dxa"/>
                </w:tcPr>
                <w:p w14:paraId="783CDEFC" w14:textId="77777777" w:rsidR="00A861E1" w:rsidRDefault="00A861E1" w:rsidP="00B65803">
                  <w:pPr>
                    <w:pStyle w:val="Tijelo"/>
                    <w:jc w:val="center"/>
                    <w:rPr>
                      <w:rFonts w:cs="Times New Roman"/>
                    </w:rPr>
                  </w:pPr>
                  <w:r>
                    <w:rPr>
                      <w:rFonts w:cs="Times New Roman"/>
                    </w:rPr>
                    <w:t>4</w:t>
                  </w:r>
                </w:p>
              </w:tc>
              <w:tc>
                <w:tcPr>
                  <w:tcW w:w="1140" w:type="dxa"/>
                </w:tcPr>
                <w:p w14:paraId="52436F4B" w14:textId="77777777" w:rsidR="00A861E1" w:rsidRDefault="00A861E1" w:rsidP="00B65803">
                  <w:pPr>
                    <w:pStyle w:val="Tijelo"/>
                    <w:jc w:val="center"/>
                    <w:rPr>
                      <w:rFonts w:cs="Times New Roman"/>
                    </w:rPr>
                  </w:pPr>
                  <w:r>
                    <w:rPr>
                      <w:rFonts w:cs="Times New Roman"/>
                    </w:rPr>
                    <w:t>0</w:t>
                  </w:r>
                </w:p>
              </w:tc>
              <w:tc>
                <w:tcPr>
                  <w:tcW w:w="1140" w:type="dxa"/>
                </w:tcPr>
                <w:p w14:paraId="001172EE" w14:textId="77777777" w:rsidR="00A861E1" w:rsidRDefault="00A861E1" w:rsidP="00B65803">
                  <w:pPr>
                    <w:pStyle w:val="Tijelo"/>
                    <w:jc w:val="center"/>
                    <w:rPr>
                      <w:rFonts w:cs="Times New Roman"/>
                    </w:rPr>
                  </w:pPr>
                  <w:r>
                    <w:rPr>
                      <w:rFonts w:cs="Times New Roman"/>
                    </w:rPr>
                    <w:t>0</w:t>
                  </w:r>
                </w:p>
              </w:tc>
              <w:tc>
                <w:tcPr>
                  <w:tcW w:w="1140" w:type="dxa"/>
                </w:tcPr>
                <w:p w14:paraId="3872D068" w14:textId="77777777" w:rsidR="00A861E1" w:rsidRDefault="00A861E1" w:rsidP="00B65803">
                  <w:pPr>
                    <w:pStyle w:val="Tijelo"/>
                    <w:jc w:val="center"/>
                    <w:rPr>
                      <w:rFonts w:cs="Times New Roman"/>
                    </w:rPr>
                  </w:pPr>
                  <w:r>
                    <w:rPr>
                      <w:rFonts w:cs="Times New Roman"/>
                    </w:rPr>
                    <w:t>2</w:t>
                  </w:r>
                </w:p>
              </w:tc>
              <w:tc>
                <w:tcPr>
                  <w:tcW w:w="1140" w:type="dxa"/>
                </w:tcPr>
                <w:p w14:paraId="27B1E540" w14:textId="77777777" w:rsidR="00A861E1" w:rsidRDefault="00A861E1" w:rsidP="00B65803">
                  <w:pPr>
                    <w:pStyle w:val="Tijelo"/>
                    <w:jc w:val="center"/>
                    <w:rPr>
                      <w:rFonts w:cs="Times New Roman"/>
                    </w:rPr>
                  </w:pPr>
                  <w:r>
                    <w:rPr>
                      <w:rFonts w:cs="Times New Roman"/>
                    </w:rPr>
                    <w:t>16</w:t>
                  </w:r>
                </w:p>
              </w:tc>
              <w:tc>
                <w:tcPr>
                  <w:tcW w:w="1140" w:type="dxa"/>
                </w:tcPr>
                <w:p w14:paraId="6EB48397" w14:textId="77777777" w:rsidR="00A861E1" w:rsidRDefault="00A861E1" w:rsidP="00B65803">
                  <w:pPr>
                    <w:pStyle w:val="Tijelo"/>
                    <w:jc w:val="center"/>
                    <w:rPr>
                      <w:rFonts w:cs="Times New Roman"/>
                    </w:rPr>
                  </w:pPr>
                  <w:r>
                    <w:rPr>
                      <w:rFonts w:cs="Times New Roman"/>
                    </w:rPr>
                    <w:t>0</w:t>
                  </w:r>
                </w:p>
              </w:tc>
            </w:tr>
            <w:tr w:rsidR="00A861E1" w14:paraId="32444FC6" w14:textId="77777777" w:rsidTr="00714E52">
              <w:trPr>
                <w:cantSplit/>
              </w:trPr>
              <w:tc>
                <w:tcPr>
                  <w:tcW w:w="1139" w:type="dxa"/>
                </w:tcPr>
                <w:p w14:paraId="2D897282" w14:textId="77777777" w:rsidR="00A861E1" w:rsidRDefault="00A861E1" w:rsidP="00B65803">
                  <w:pPr>
                    <w:pStyle w:val="Tijelo"/>
                    <w:jc w:val="center"/>
                    <w:rPr>
                      <w:rFonts w:cs="Times New Roman"/>
                    </w:rPr>
                  </w:pPr>
                  <w:r>
                    <w:rPr>
                      <w:rFonts w:cs="Times New Roman"/>
                    </w:rPr>
                    <w:t>Iznenađenje</w:t>
                  </w:r>
                </w:p>
              </w:tc>
              <w:tc>
                <w:tcPr>
                  <w:tcW w:w="1139" w:type="dxa"/>
                </w:tcPr>
                <w:p w14:paraId="0CFABB66" w14:textId="77777777" w:rsidR="00A861E1" w:rsidRDefault="00A861E1" w:rsidP="00B65803">
                  <w:pPr>
                    <w:pStyle w:val="Tijelo"/>
                    <w:jc w:val="center"/>
                    <w:rPr>
                      <w:rFonts w:cs="Times New Roman"/>
                    </w:rPr>
                  </w:pPr>
                  <w:r>
                    <w:rPr>
                      <w:rFonts w:cs="Times New Roman"/>
                    </w:rPr>
                    <w:t>13</w:t>
                  </w:r>
                </w:p>
              </w:tc>
              <w:tc>
                <w:tcPr>
                  <w:tcW w:w="1140" w:type="dxa"/>
                </w:tcPr>
                <w:p w14:paraId="09F3E730" w14:textId="77777777" w:rsidR="00A861E1" w:rsidRDefault="00A861E1" w:rsidP="00B65803">
                  <w:pPr>
                    <w:pStyle w:val="Tijelo"/>
                    <w:jc w:val="center"/>
                    <w:rPr>
                      <w:rFonts w:cs="Times New Roman"/>
                    </w:rPr>
                  </w:pPr>
                  <w:r>
                    <w:rPr>
                      <w:rFonts w:cs="Times New Roman"/>
                    </w:rPr>
                    <w:t>1</w:t>
                  </w:r>
                </w:p>
              </w:tc>
              <w:tc>
                <w:tcPr>
                  <w:tcW w:w="1140" w:type="dxa"/>
                </w:tcPr>
                <w:p w14:paraId="6CF8D994" w14:textId="77777777" w:rsidR="00A861E1" w:rsidRDefault="00A861E1" w:rsidP="00B65803">
                  <w:pPr>
                    <w:pStyle w:val="Tijelo"/>
                    <w:jc w:val="center"/>
                    <w:rPr>
                      <w:rFonts w:cs="Times New Roman"/>
                    </w:rPr>
                  </w:pPr>
                  <w:r>
                    <w:rPr>
                      <w:rFonts w:cs="Times New Roman"/>
                    </w:rPr>
                    <w:t>0</w:t>
                  </w:r>
                </w:p>
              </w:tc>
              <w:tc>
                <w:tcPr>
                  <w:tcW w:w="1140" w:type="dxa"/>
                </w:tcPr>
                <w:p w14:paraId="21BFE500" w14:textId="77777777" w:rsidR="00A861E1" w:rsidRDefault="00A861E1" w:rsidP="00B65803">
                  <w:pPr>
                    <w:pStyle w:val="Tijelo"/>
                    <w:jc w:val="center"/>
                    <w:rPr>
                      <w:rFonts w:cs="Times New Roman"/>
                    </w:rPr>
                  </w:pPr>
                  <w:r>
                    <w:rPr>
                      <w:rFonts w:cs="Times New Roman"/>
                    </w:rPr>
                    <w:t>0</w:t>
                  </w:r>
                </w:p>
              </w:tc>
              <w:tc>
                <w:tcPr>
                  <w:tcW w:w="1140" w:type="dxa"/>
                </w:tcPr>
                <w:p w14:paraId="59C0E992" w14:textId="77777777" w:rsidR="00A861E1" w:rsidRDefault="00A861E1" w:rsidP="00B65803">
                  <w:pPr>
                    <w:pStyle w:val="Tijelo"/>
                    <w:jc w:val="center"/>
                    <w:rPr>
                      <w:rFonts w:cs="Times New Roman"/>
                    </w:rPr>
                  </w:pPr>
                  <w:r>
                    <w:rPr>
                      <w:rFonts w:cs="Times New Roman"/>
                    </w:rPr>
                    <w:t>2</w:t>
                  </w:r>
                </w:p>
              </w:tc>
              <w:tc>
                <w:tcPr>
                  <w:tcW w:w="1140" w:type="dxa"/>
                </w:tcPr>
                <w:p w14:paraId="58CD6532" w14:textId="77777777" w:rsidR="00A861E1" w:rsidRDefault="00A861E1" w:rsidP="00B65803">
                  <w:pPr>
                    <w:pStyle w:val="Tijelo"/>
                    <w:jc w:val="center"/>
                    <w:rPr>
                      <w:rFonts w:cs="Times New Roman"/>
                    </w:rPr>
                  </w:pPr>
                  <w:r>
                    <w:rPr>
                      <w:rFonts w:cs="Times New Roman"/>
                    </w:rPr>
                    <w:t>0</w:t>
                  </w:r>
                </w:p>
              </w:tc>
              <w:tc>
                <w:tcPr>
                  <w:tcW w:w="1140" w:type="dxa"/>
                </w:tcPr>
                <w:p w14:paraId="5AB0233A" w14:textId="77777777" w:rsidR="00A861E1" w:rsidRDefault="00A861E1" w:rsidP="00B65803">
                  <w:pPr>
                    <w:pStyle w:val="Tijelo"/>
                    <w:jc w:val="center"/>
                    <w:rPr>
                      <w:rFonts w:cs="Times New Roman"/>
                    </w:rPr>
                  </w:pPr>
                  <w:r>
                    <w:rPr>
                      <w:rFonts w:cs="Times New Roman"/>
                    </w:rPr>
                    <w:t>60</w:t>
                  </w:r>
                </w:p>
              </w:tc>
            </w:tr>
          </w:tbl>
          <w:p w14:paraId="01B52165" w14:textId="77777777" w:rsidR="00A861E1" w:rsidRPr="00ED2B0C" w:rsidRDefault="00A861E1" w:rsidP="00B65803">
            <w:pPr>
              <w:pStyle w:val="Tijelo"/>
              <w:jc w:val="center"/>
              <w:rPr>
                <w:rFonts w:cs="Times New Roman"/>
              </w:rPr>
            </w:pPr>
          </w:p>
        </w:tc>
      </w:tr>
      <w:tr w:rsidR="00A861E1" w:rsidRPr="00ED2B0C" w14:paraId="746E972F" w14:textId="77777777" w:rsidTr="00714E52">
        <w:trPr>
          <w:cantSplit/>
        </w:trPr>
        <w:tc>
          <w:tcPr>
            <w:tcW w:w="9344" w:type="dxa"/>
            <w:tcBorders>
              <w:top w:val="nil"/>
              <w:left w:val="nil"/>
              <w:bottom w:val="nil"/>
              <w:right w:val="nil"/>
            </w:tcBorders>
          </w:tcPr>
          <w:p w14:paraId="463182AA" w14:textId="77777777"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14:paraId="51AAE7B3" w14:textId="77777777" w:rsidR="00A861E1" w:rsidRPr="00ED2B0C" w:rsidRDefault="00A861E1" w:rsidP="00CE20B8">
      <w:pPr>
        <w:pStyle w:val="Tijelo"/>
      </w:pPr>
    </w:p>
    <w:p w14:paraId="2487A129" w14:textId="77777777" w:rsidR="00D4675D" w:rsidRPr="00ED2B0C" w:rsidRDefault="0072176B" w:rsidP="00846832">
      <w:pPr>
        <w:pStyle w:val="Naslovpotpoglavlja"/>
      </w:pPr>
      <w:bookmarkStart w:id="91" w:name="_Toc478939215"/>
      <w:r w:rsidRPr="00ED2B0C">
        <w:t>Osvrt i mogućnost unaprjeđenja</w:t>
      </w:r>
      <w:bookmarkEnd w:id="91"/>
    </w:p>
    <w:p w14:paraId="023E614A" w14:textId="77777777"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w:t>
      </w:r>
      <w:proofErr w:type="spellStart"/>
      <w:r w:rsidR="00894CC3">
        <w:rPr>
          <w:rFonts w:cs="Times New Roman"/>
        </w:rPr>
        <w:t>G</w:t>
      </w:r>
      <w:r w:rsidR="00CB3752">
        <w:rPr>
          <w:rFonts w:cs="Times New Roman"/>
        </w:rPr>
        <w:t>aborovi</w:t>
      </w:r>
      <w:proofErr w:type="spellEnd"/>
      <w:r w:rsidR="00CB3752">
        <w:rPr>
          <w:rFonts w:cs="Times New Roman"/>
        </w:rPr>
        <w:t xml:space="preserve">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w:t>
      </w:r>
      <w:proofErr w:type="spellStart"/>
      <w:r w:rsidR="00CB3752">
        <w:rPr>
          <w:rFonts w:cs="Times New Roman"/>
        </w:rPr>
        <w:t>sa</w:t>
      </w:r>
      <w:r>
        <w:rPr>
          <w:rFonts w:cs="Times New Roman"/>
        </w:rPr>
        <w:t>dosta</w:t>
      </w:r>
      <w:proofErr w:type="spellEnd"/>
      <w:r>
        <w:rPr>
          <w:rFonts w:cs="Times New Roman"/>
        </w:rPr>
        <w:t xml:space="preserve">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w:t>
      </w:r>
      <w:r w:rsidR="007A498E">
        <w:rPr>
          <w:rFonts w:cs="Times New Roman"/>
        </w:rPr>
        <w:lastRenderedPageBreak/>
        <w:t>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14:paraId="2E26FA9F" w14:textId="77777777" w:rsidR="0072176B" w:rsidRPr="00ED2B0C" w:rsidRDefault="00A206B1" w:rsidP="007D70EC">
      <w:pPr>
        <w:pStyle w:val="Naslovpoglavlja"/>
      </w:pPr>
      <w:bookmarkStart w:id="92" w:name="_Toc478939216"/>
      <w:r w:rsidRPr="00ED2B0C">
        <w:lastRenderedPageBreak/>
        <w:t>ZAKLJUČAK</w:t>
      </w:r>
      <w:bookmarkEnd w:id="92"/>
    </w:p>
    <w:p w14:paraId="28697C15" w14:textId="77777777" w:rsidR="00F573F8"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w:t>
      </w:r>
      <w:commentRangeStart w:id="93"/>
      <w:r w:rsidR="007A498E">
        <w:rPr>
          <w:rFonts w:cs="Times New Roman"/>
        </w:rPr>
        <w:t>emocije</w:t>
      </w:r>
      <w:commentRangeEnd w:id="93"/>
      <w:r w:rsidR="00254148">
        <w:rPr>
          <w:rStyle w:val="CommentReference"/>
          <w:rFonts w:asciiTheme="minorHAnsi" w:hAnsiTheme="minorHAnsi"/>
        </w:rPr>
        <w:commentReference w:id="93"/>
      </w:r>
      <w:r w:rsidR="007A498E">
        <w:rPr>
          <w:rFonts w:cs="Times New Roman"/>
        </w:rPr>
        <w:t xml:space="preserv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71CA05B2" w14:textId="77777777" w:rsidR="007F6E4D" w:rsidRPr="00ED2B0C" w:rsidRDefault="00AE5F4B" w:rsidP="007D70EC">
      <w:pPr>
        <w:pStyle w:val="Naslovpoglavlja"/>
      </w:pPr>
      <w:bookmarkStart w:id="94" w:name="_Toc478939217"/>
      <w:r w:rsidRPr="00ED2B0C">
        <w:lastRenderedPageBreak/>
        <w:t>LITERATURA</w:t>
      </w:r>
      <w:bookmarkEnd w:id="94"/>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proofErr w:type="spellStart"/>
      <w:r w:rsidRPr="00534240">
        <w:rPr>
          <w:rFonts w:cs="Times New Roman"/>
        </w:rPr>
        <w:t>Myers</w:t>
      </w:r>
      <w:proofErr w:type="spellEnd"/>
      <w:r>
        <w:rPr>
          <w:rFonts w:cs="Times New Roman"/>
        </w:rPr>
        <w:t xml:space="preserve">, </w:t>
      </w:r>
      <w:r w:rsidRPr="00534240">
        <w:rPr>
          <w:rFonts w:cs="Times New Roman"/>
        </w:rPr>
        <w:t>"</w:t>
      </w:r>
      <w:proofErr w:type="spellStart"/>
      <w:r w:rsidRPr="00534240">
        <w:rPr>
          <w:rFonts w:cs="Times New Roman"/>
        </w:rPr>
        <w:t>Theories</w:t>
      </w:r>
      <w:proofErr w:type="spellEnd"/>
      <w:r w:rsidRPr="00534240">
        <w:rPr>
          <w:rFonts w:cs="Times New Roman"/>
        </w:rPr>
        <w:t xml:space="preserve"> </w:t>
      </w:r>
      <w:proofErr w:type="spellStart"/>
      <w:r w:rsidRPr="00534240">
        <w:rPr>
          <w:rFonts w:cs="Times New Roman"/>
        </w:rPr>
        <w:t>of</w:t>
      </w:r>
      <w:proofErr w:type="spellEnd"/>
      <w:r w:rsidRPr="00534240">
        <w:rPr>
          <w:rFonts w:cs="Times New Roman"/>
        </w:rPr>
        <w:t xml:space="preserve"> </w:t>
      </w:r>
      <w:proofErr w:type="spellStart"/>
      <w:r w:rsidRPr="00534240">
        <w:rPr>
          <w:rFonts w:cs="Times New Roman"/>
        </w:rPr>
        <w:t>emotion</w:t>
      </w:r>
      <w:proofErr w:type="spellEnd"/>
      <w:r>
        <w:rPr>
          <w:rFonts w:cs="Times New Roman"/>
        </w:rPr>
        <w:t xml:space="preserve">." </w:t>
      </w:r>
      <w:proofErr w:type="spellStart"/>
      <w:r>
        <w:rPr>
          <w:rFonts w:cs="Times New Roman"/>
        </w:rPr>
        <w:t>Psychology</w:t>
      </w:r>
      <w:proofErr w:type="spellEnd"/>
      <w:r>
        <w:rPr>
          <w:rFonts w:cs="Times New Roman"/>
        </w:rPr>
        <w:t xml:space="preserve">: </w:t>
      </w:r>
      <w:proofErr w:type="spellStart"/>
      <w:r>
        <w:rPr>
          <w:rFonts w:cs="Times New Roman"/>
        </w:rPr>
        <w:t>Seventh</w:t>
      </w:r>
      <w:proofErr w:type="spellEnd"/>
      <w:r>
        <w:rPr>
          <w:rFonts w:cs="Times New Roman"/>
        </w:rPr>
        <w:t xml:space="preserve"> </w:t>
      </w:r>
      <w:proofErr w:type="spellStart"/>
      <w:r>
        <w:rPr>
          <w:rFonts w:cs="Times New Roman"/>
        </w:rPr>
        <w:t>Edition</w:t>
      </w:r>
      <w:proofErr w:type="spellEnd"/>
      <w:r w:rsidRPr="00534240">
        <w:rPr>
          <w:rFonts w:cs="Times New Roman"/>
        </w:rPr>
        <w:t xml:space="preserve">, NY: Worth </w:t>
      </w:r>
      <w:proofErr w:type="spellStart"/>
      <w:r w:rsidRPr="00534240">
        <w:rPr>
          <w:rFonts w:cs="Times New Roman"/>
        </w:rPr>
        <w:t>Publishers</w:t>
      </w:r>
      <w:proofErr w:type="spellEnd"/>
      <w:r w:rsidRPr="00534240">
        <w:rPr>
          <w:rFonts w:cs="Times New Roman"/>
        </w:rPr>
        <w:t xml:space="preserve">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003735B1"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003735B1"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68CFD2BD" w:rsidR="003735B1"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14:paraId="2B8A405D" w14:textId="6C8336F4" w:rsidR="007E3BAA" w:rsidRDefault="007E3BAA" w:rsidP="003735B1">
      <w:pPr>
        <w:pStyle w:val="Tijelo"/>
        <w:rPr>
          <w:rFonts w:cs="Times New Roman"/>
        </w:rPr>
      </w:pPr>
      <w:r>
        <w:rPr>
          <w:rFonts w:cs="Times New Roman"/>
        </w:rPr>
        <w:t>[</w:t>
      </w:r>
      <w:r w:rsidR="00857CF8">
        <w:rPr>
          <w:rFonts w:cs="Times New Roman"/>
        </w:rPr>
        <w:t>X</w:t>
      </w:r>
      <w:r>
        <w:rPr>
          <w:rFonts w:cs="Times New Roman"/>
        </w:rPr>
        <w:t>4]</w:t>
      </w:r>
      <w:r>
        <w:rPr>
          <w:rFonts w:cs="Times New Roman"/>
        </w:rPr>
        <w:tab/>
      </w:r>
      <w:r w:rsidR="008B6E0F">
        <w:rPr>
          <w:rFonts w:cs="Times New Roman"/>
        </w:rPr>
        <w:t xml:space="preserve">G. </w:t>
      </w:r>
      <w:proofErr w:type="spellStart"/>
      <w:r w:rsidR="008B6E0F">
        <w:rPr>
          <w:rFonts w:cs="Times New Roman"/>
        </w:rPr>
        <w:t>Deleuze</w:t>
      </w:r>
      <w:proofErr w:type="spellEnd"/>
      <w:r w:rsidR="008B6E0F">
        <w:rPr>
          <w:rFonts w:cs="Times New Roman"/>
        </w:rPr>
        <w:t xml:space="preserve"> i F. </w:t>
      </w:r>
      <w:proofErr w:type="spellStart"/>
      <w:r w:rsidR="008B6E0F">
        <w:rPr>
          <w:rFonts w:cs="Times New Roman"/>
        </w:rPr>
        <w:t>Guattari</w:t>
      </w:r>
      <w:proofErr w:type="spellEnd"/>
      <w:r w:rsidR="008B6E0F">
        <w:rPr>
          <w:rFonts w:cs="Times New Roman"/>
        </w:rPr>
        <w:t xml:space="preserve">, </w:t>
      </w:r>
      <w:r w:rsidRPr="007E3BAA">
        <w:rPr>
          <w:rFonts w:cs="Times New Roman"/>
        </w:rPr>
        <w:t xml:space="preserve">A </w:t>
      </w:r>
      <w:proofErr w:type="spellStart"/>
      <w:r w:rsidRPr="007E3BAA">
        <w:rPr>
          <w:rFonts w:cs="Times New Roman"/>
        </w:rPr>
        <w:t>Thousand</w:t>
      </w:r>
      <w:proofErr w:type="spellEnd"/>
      <w:r w:rsidRPr="007E3BAA">
        <w:rPr>
          <w:rFonts w:cs="Times New Roman"/>
        </w:rPr>
        <w:t xml:space="preserve"> </w:t>
      </w:r>
      <w:proofErr w:type="spellStart"/>
      <w:r w:rsidRPr="007E3BAA">
        <w:rPr>
          <w:rFonts w:cs="Times New Roman"/>
        </w:rPr>
        <w:t>Plateaus</w:t>
      </w:r>
      <w:proofErr w:type="spellEnd"/>
      <w:r w:rsidRPr="007E3BAA">
        <w:rPr>
          <w:rFonts w:cs="Times New Roman"/>
        </w:rPr>
        <w:t xml:space="preserve">: </w:t>
      </w:r>
      <w:proofErr w:type="spellStart"/>
      <w:r w:rsidRPr="007E3BAA">
        <w:rPr>
          <w:rFonts w:cs="Times New Roman"/>
        </w:rPr>
        <w:t>Capitalism</w:t>
      </w:r>
      <w:proofErr w:type="spellEnd"/>
      <w:r w:rsidRPr="007E3BAA">
        <w:rPr>
          <w:rFonts w:cs="Times New Roman"/>
        </w:rPr>
        <w:t xml:space="preserve"> </w:t>
      </w:r>
      <w:proofErr w:type="spellStart"/>
      <w:r w:rsidRPr="007E3BAA">
        <w:rPr>
          <w:rFonts w:cs="Times New Roman"/>
        </w:rPr>
        <w:t>and</w:t>
      </w:r>
      <w:proofErr w:type="spellEnd"/>
      <w:r w:rsidRPr="007E3BAA">
        <w:rPr>
          <w:rFonts w:cs="Times New Roman"/>
        </w:rPr>
        <w:t xml:space="preserve"> </w:t>
      </w:r>
      <w:proofErr w:type="spellStart"/>
      <w:r w:rsidRPr="007E3BAA">
        <w:rPr>
          <w:rFonts w:cs="Times New Roman"/>
        </w:rPr>
        <w:t>Schizophrenia</w:t>
      </w:r>
      <w:proofErr w:type="spellEnd"/>
      <w:r w:rsidR="008B6E0F">
        <w:rPr>
          <w:rFonts w:cs="Times New Roman"/>
        </w:rPr>
        <w:t xml:space="preserve">, </w:t>
      </w:r>
      <w:r w:rsidR="008B6E0F" w:rsidRPr="008B6E0F">
        <w:rPr>
          <w:rFonts w:cs="Times New Roman"/>
        </w:rPr>
        <w:t xml:space="preserve">Les </w:t>
      </w:r>
      <w:proofErr w:type="spellStart"/>
      <w:r w:rsidR="008B6E0F" w:rsidRPr="008B6E0F">
        <w:rPr>
          <w:rFonts w:cs="Times New Roman"/>
        </w:rPr>
        <w:t>Éditions</w:t>
      </w:r>
      <w:proofErr w:type="spellEnd"/>
      <w:r w:rsidR="008B6E0F" w:rsidRPr="008B6E0F">
        <w:rPr>
          <w:rFonts w:cs="Times New Roman"/>
        </w:rPr>
        <w:t xml:space="preserve"> de </w:t>
      </w:r>
      <w:proofErr w:type="spellStart"/>
      <w:r w:rsidR="008B6E0F" w:rsidRPr="008B6E0F">
        <w:rPr>
          <w:rFonts w:cs="Times New Roman"/>
        </w:rPr>
        <w:t>Minuit</w:t>
      </w:r>
      <w:proofErr w:type="spellEnd"/>
      <w:r w:rsidR="008B6E0F">
        <w:rPr>
          <w:rFonts w:cs="Times New Roman"/>
        </w:rPr>
        <w:t>, Francuska, 1980.</w:t>
      </w:r>
    </w:p>
    <w:p w14:paraId="00E02F72" w14:textId="2CDBECF0" w:rsidR="00857CF8" w:rsidRDefault="00857CF8" w:rsidP="003735B1">
      <w:pPr>
        <w:pStyle w:val="Tijelo"/>
        <w:rPr>
          <w:rFonts w:cs="Times New Roman"/>
        </w:rPr>
      </w:pPr>
      <w:r>
        <w:rPr>
          <w:rFonts w:cs="Times New Roman"/>
        </w:rPr>
        <w:t>[X5]</w:t>
      </w:r>
      <w:r>
        <w:rPr>
          <w:rFonts w:cs="Times New Roman"/>
        </w:rPr>
        <w:tab/>
        <w:t xml:space="preserve">E. </w:t>
      </w:r>
      <w:proofErr w:type="spellStart"/>
      <w:r>
        <w:rPr>
          <w:rFonts w:cs="Times New Roman"/>
        </w:rPr>
        <w:t>Shouse</w:t>
      </w:r>
      <w:proofErr w:type="spellEnd"/>
      <w:r>
        <w:rPr>
          <w:rFonts w:cs="Times New Roman"/>
        </w:rPr>
        <w:t xml:space="preserve">, </w:t>
      </w:r>
      <w:proofErr w:type="spellStart"/>
      <w:r>
        <w:rPr>
          <w:rFonts w:cs="Times New Roman"/>
        </w:rPr>
        <w:t>Feeling</w:t>
      </w:r>
      <w:proofErr w:type="spellEnd"/>
      <w:r>
        <w:rPr>
          <w:rFonts w:cs="Times New Roman"/>
        </w:rPr>
        <w:t xml:space="preserve">, </w:t>
      </w:r>
      <w:proofErr w:type="spellStart"/>
      <w:r>
        <w:rPr>
          <w:rFonts w:cs="Times New Roman"/>
        </w:rPr>
        <w:t>Emotion</w:t>
      </w:r>
      <w:proofErr w:type="spellEnd"/>
      <w:r>
        <w:rPr>
          <w:rFonts w:cs="Times New Roman"/>
        </w:rPr>
        <w:t xml:space="preserve">, </w:t>
      </w:r>
      <w:proofErr w:type="spellStart"/>
      <w:r>
        <w:rPr>
          <w:rFonts w:cs="Times New Roman"/>
        </w:rPr>
        <w:t>Affect</w:t>
      </w:r>
      <w:proofErr w:type="spellEnd"/>
      <w:r>
        <w:rPr>
          <w:rFonts w:cs="Times New Roman"/>
        </w:rPr>
        <w:t xml:space="preserve">, </w:t>
      </w:r>
      <w:r w:rsidR="00A42E08" w:rsidRPr="00A42E08">
        <w:rPr>
          <w:rFonts w:cs="Times New Roman"/>
        </w:rPr>
        <w:t>M/C Journal</w:t>
      </w:r>
      <w:r w:rsidR="00A42E08">
        <w:rPr>
          <w:rFonts w:cs="Times New Roman"/>
        </w:rPr>
        <w:t xml:space="preserve">, br. </w:t>
      </w:r>
      <w:r w:rsidR="00D93AD0">
        <w:rPr>
          <w:rFonts w:cs="Times New Roman"/>
        </w:rPr>
        <w:t>6, sv. 8, str. -, Prosinac 2005</w:t>
      </w:r>
      <w:r w:rsidR="00397A39">
        <w:rPr>
          <w:rFonts w:cs="Times New Roman"/>
        </w:rPr>
        <w:t>.</w:t>
      </w:r>
    </w:p>
    <w:p w14:paraId="2B05DBF8" w14:textId="50C54308" w:rsidR="00667041" w:rsidRDefault="00667041" w:rsidP="003735B1">
      <w:pPr>
        <w:pStyle w:val="Tijelo"/>
        <w:rPr>
          <w:rFonts w:cs="Times New Roman"/>
        </w:rPr>
      </w:pPr>
      <w:r>
        <w:rPr>
          <w:rFonts w:cs="Times New Roman"/>
        </w:rPr>
        <w:t>[X6]</w:t>
      </w:r>
      <w:r>
        <w:rPr>
          <w:rFonts w:cs="Times New Roman"/>
        </w:rPr>
        <w:tab/>
        <w:t>R.</w:t>
      </w:r>
      <w:r w:rsidR="00C63D31">
        <w:rPr>
          <w:rFonts w:cs="Times New Roman"/>
        </w:rPr>
        <w:t xml:space="preserve"> E. </w:t>
      </w:r>
      <w:proofErr w:type="spellStart"/>
      <w:r w:rsidR="00C63D31">
        <w:rPr>
          <w:rFonts w:cs="Times New Roman"/>
        </w:rPr>
        <w:t>Plutchik</w:t>
      </w:r>
      <w:proofErr w:type="spellEnd"/>
      <w:r w:rsidR="00C63D31">
        <w:rPr>
          <w:rFonts w:cs="Times New Roman"/>
        </w:rPr>
        <w:t xml:space="preserve">, </w:t>
      </w:r>
      <w:proofErr w:type="spellStart"/>
      <w:r w:rsidR="00C63D31" w:rsidRPr="00C63D31">
        <w:rPr>
          <w:rFonts w:cs="Times New Roman"/>
        </w:rPr>
        <w:t>The</w:t>
      </w:r>
      <w:proofErr w:type="spellEnd"/>
      <w:r w:rsidR="00C63D31" w:rsidRPr="00C63D31">
        <w:rPr>
          <w:rFonts w:cs="Times New Roman"/>
        </w:rPr>
        <w:t xml:space="preserve"> </w:t>
      </w:r>
      <w:proofErr w:type="spellStart"/>
      <w:r w:rsidR="00C63D31" w:rsidRPr="00C63D31">
        <w:rPr>
          <w:rFonts w:cs="Times New Roman"/>
        </w:rPr>
        <w:t>circumplex</w:t>
      </w:r>
      <w:proofErr w:type="spellEnd"/>
      <w:r w:rsidR="00C63D31" w:rsidRPr="00C63D31">
        <w:rPr>
          <w:rFonts w:cs="Times New Roman"/>
        </w:rPr>
        <w:t xml:space="preserve"> as a general model </w:t>
      </w:r>
      <w:proofErr w:type="spellStart"/>
      <w:r w:rsidR="00C63D31" w:rsidRPr="00C63D31">
        <w:rPr>
          <w:rFonts w:cs="Times New Roman"/>
        </w:rPr>
        <w:t>of</w:t>
      </w:r>
      <w:proofErr w:type="spellEnd"/>
      <w:r w:rsidR="00C63D31" w:rsidRPr="00C63D31">
        <w:rPr>
          <w:rFonts w:cs="Times New Roman"/>
        </w:rPr>
        <w:t xml:space="preserve"> </w:t>
      </w:r>
      <w:proofErr w:type="spellStart"/>
      <w:r w:rsidR="00C63D31" w:rsidRPr="00C63D31">
        <w:rPr>
          <w:rFonts w:cs="Times New Roman"/>
        </w:rPr>
        <w:t>the</w:t>
      </w:r>
      <w:proofErr w:type="spellEnd"/>
      <w:r w:rsidR="00C63D31" w:rsidRPr="00C63D31">
        <w:rPr>
          <w:rFonts w:cs="Times New Roman"/>
        </w:rPr>
        <w:t xml:space="preserve"> </w:t>
      </w:r>
      <w:proofErr w:type="spellStart"/>
      <w:r w:rsidR="00C63D31" w:rsidRPr="00C63D31">
        <w:rPr>
          <w:rFonts w:cs="Times New Roman"/>
        </w:rPr>
        <w:t>structure</w:t>
      </w:r>
      <w:proofErr w:type="spellEnd"/>
      <w:r w:rsidR="00C63D31" w:rsidRPr="00C63D31">
        <w:rPr>
          <w:rFonts w:cs="Times New Roman"/>
        </w:rPr>
        <w:t xml:space="preserve"> </w:t>
      </w:r>
      <w:proofErr w:type="spellStart"/>
      <w:r w:rsidR="00C63D31" w:rsidRPr="00C63D31">
        <w:rPr>
          <w:rFonts w:cs="Times New Roman"/>
        </w:rPr>
        <w:t>of</w:t>
      </w:r>
      <w:proofErr w:type="spellEnd"/>
      <w:r w:rsidR="00C63D31" w:rsidRPr="00C63D31">
        <w:rPr>
          <w:rFonts w:cs="Times New Roman"/>
        </w:rPr>
        <w:t xml:space="preserve"> </w:t>
      </w:r>
      <w:proofErr w:type="spellStart"/>
      <w:r w:rsidR="00C63D31" w:rsidRPr="00C63D31">
        <w:rPr>
          <w:rFonts w:cs="Times New Roman"/>
        </w:rPr>
        <w:t>emotions</w:t>
      </w:r>
      <w:proofErr w:type="spellEnd"/>
      <w:r w:rsidR="00C63D31" w:rsidRPr="00C63D31">
        <w:rPr>
          <w:rFonts w:cs="Times New Roman"/>
        </w:rPr>
        <w:t xml:space="preserve"> </w:t>
      </w:r>
      <w:proofErr w:type="spellStart"/>
      <w:r w:rsidR="00C63D31" w:rsidRPr="00C63D31">
        <w:rPr>
          <w:rFonts w:cs="Times New Roman"/>
        </w:rPr>
        <w:t>and</w:t>
      </w:r>
      <w:proofErr w:type="spellEnd"/>
      <w:r w:rsidR="00C63D31" w:rsidRPr="00C63D31">
        <w:rPr>
          <w:rFonts w:cs="Times New Roman"/>
        </w:rPr>
        <w:t xml:space="preserve"> </w:t>
      </w:r>
      <w:proofErr w:type="spellStart"/>
      <w:r w:rsidR="00C63D31" w:rsidRPr="00C63D31">
        <w:rPr>
          <w:rFonts w:cs="Times New Roman"/>
        </w:rPr>
        <w:t>personality</w:t>
      </w:r>
      <w:proofErr w:type="spellEnd"/>
      <w:r w:rsidR="00C63D31">
        <w:rPr>
          <w:rFonts w:cs="Times New Roman"/>
        </w:rPr>
        <w:t xml:space="preserve">, </w:t>
      </w:r>
      <w:r w:rsidR="00C63D31" w:rsidRPr="00C63D31">
        <w:rPr>
          <w:rFonts w:cs="Times New Roman"/>
        </w:rPr>
        <w:t xml:space="preserve">American </w:t>
      </w:r>
      <w:proofErr w:type="spellStart"/>
      <w:r w:rsidR="00C63D31" w:rsidRPr="00C63D31">
        <w:rPr>
          <w:rFonts w:cs="Times New Roman"/>
        </w:rPr>
        <w:t>Psychological</w:t>
      </w:r>
      <w:proofErr w:type="spellEnd"/>
      <w:r w:rsidR="00C63D31" w:rsidRPr="00C63D31">
        <w:rPr>
          <w:rFonts w:cs="Times New Roman"/>
        </w:rPr>
        <w:t xml:space="preserve"> </w:t>
      </w:r>
      <w:proofErr w:type="spellStart"/>
      <w:r w:rsidR="00C63D31" w:rsidRPr="00C63D31">
        <w:rPr>
          <w:rFonts w:cs="Times New Roman"/>
        </w:rPr>
        <w:t>Association</w:t>
      </w:r>
      <w:proofErr w:type="spellEnd"/>
      <w:r w:rsidR="00C63D31">
        <w:rPr>
          <w:rFonts w:cs="Times New Roman"/>
        </w:rPr>
        <w:t>, br. -, sv. -, str. 17-45., Siječanj 1997.</w:t>
      </w:r>
    </w:p>
    <w:p w14:paraId="6802EE8D" w14:textId="09C32FBB" w:rsidR="00847FDB" w:rsidRDefault="00847FDB" w:rsidP="003735B1">
      <w:pPr>
        <w:pStyle w:val="Tijelo"/>
        <w:rPr>
          <w:rFonts w:cs="Times New Roman"/>
        </w:rPr>
      </w:pPr>
      <w:r>
        <w:rPr>
          <w:rFonts w:cs="Times New Roman"/>
        </w:rPr>
        <w:t>[X7]</w:t>
      </w:r>
      <w:r>
        <w:rPr>
          <w:rFonts w:cs="Times New Roman"/>
        </w:rPr>
        <w:tab/>
        <w:t xml:space="preserve">T. </w:t>
      </w:r>
      <w:proofErr w:type="spellStart"/>
      <w:r w:rsidRPr="00847FDB">
        <w:rPr>
          <w:rFonts w:cs="Times New Roman"/>
        </w:rPr>
        <w:t>Christy</w:t>
      </w:r>
      <w:proofErr w:type="spellEnd"/>
      <w:r w:rsidRPr="00847FDB">
        <w:rPr>
          <w:rFonts w:cs="Times New Roman"/>
        </w:rPr>
        <w:t>,</w:t>
      </w:r>
      <w:r>
        <w:rPr>
          <w:rFonts w:cs="Times New Roman"/>
        </w:rPr>
        <w:t xml:space="preserve"> L. I. </w:t>
      </w:r>
      <w:proofErr w:type="spellStart"/>
      <w:r>
        <w:rPr>
          <w:rFonts w:cs="Times New Roman"/>
        </w:rPr>
        <w:t>Kuncheva</w:t>
      </w:r>
      <w:proofErr w:type="spellEnd"/>
      <w:r>
        <w:rPr>
          <w:rFonts w:cs="Times New Roman"/>
        </w:rPr>
        <w:t xml:space="preserve"> i K. W. Williams, </w:t>
      </w:r>
      <w:proofErr w:type="spellStart"/>
      <w:r w:rsidRPr="00847FDB">
        <w:rPr>
          <w:rFonts w:cs="Times New Roman"/>
        </w:rPr>
        <w:t>Selection</w:t>
      </w:r>
      <w:proofErr w:type="spellEnd"/>
      <w:r w:rsidRPr="00847FDB">
        <w:rPr>
          <w:rFonts w:cs="Times New Roman"/>
        </w:rPr>
        <w:t xml:space="preserve"> </w:t>
      </w:r>
      <w:proofErr w:type="spellStart"/>
      <w:r w:rsidRPr="00847FDB">
        <w:rPr>
          <w:rFonts w:cs="Times New Roman"/>
        </w:rPr>
        <w:t>of</w:t>
      </w:r>
      <w:proofErr w:type="spellEnd"/>
      <w:r w:rsidRPr="00847FDB">
        <w:rPr>
          <w:rFonts w:cs="Times New Roman"/>
        </w:rPr>
        <w:t xml:space="preserve"> </w:t>
      </w:r>
      <w:proofErr w:type="spellStart"/>
      <w:r w:rsidRPr="00847FDB">
        <w:rPr>
          <w:rFonts w:cs="Times New Roman"/>
        </w:rPr>
        <w:t>Physiological</w:t>
      </w:r>
      <w:proofErr w:type="spellEnd"/>
      <w:r w:rsidRPr="00847FDB">
        <w:rPr>
          <w:rFonts w:cs="Times New Roman"/>
        </w:rPr>
        <w:t xml:space="preserve"> Input </w:t>
      </w:r>
      <w:proofErr w:type="spellStart"/>
      <w:r w:rsidRPr="00847FDB">
        <w:rPr>
          <w:rFonts w:cs="Times New Roman"/>
        </w:rPr>
        <w:t>Modalities</w:t>
      </w:r>
      <w:proofErr w:type="spellEnd"/>
      <w:r w:rsidRPr="00847FDB">
        <w:rPr>
          <w:rFonts w:cs="Times New Roman"/>
        </w:rPr>
        <w:t xml:space="preserve"> for </w:t>
      </w:r>
      <w:proofErr w:type="spellStart"/>
      <w:r w:rsidRPr="00847FDB">
        <w:rPr>
          <w:rFonts w:cs="Times New Roman"/>
        </w:rPr>
        <w:t>Emotion</w:t>
      </w:r>
      <w:proofErr w:type="spellEnd"/>
      <w:r w:rsidRPr="00847FDB">
        <w:rPr>
          <w:rFonts w:cs="Times New Roman"/>
        </w:rPr>
        <w:t xml:space="preserve"> </w:t>
      </w:r>
      <w:proofErr w:type="spellStart"/>
      <w:r w:rsidRPr="00847FDB">
        <w:rPr>
          <w:rFonts w:cs="Times New Roman"/>
        </w:rPr>
        <w:t>Recognition</w:t>
      </w:r>
      <w:proofErr w:type="spellEnd"/>
      <w:r>
        <w:rPr>
          <w:rFonts w:cs="Times New Roman"/>
        </w:rPr>
        <w:t xml:space="preserve">, </w:t>
      </w:r>
      <w:proofErr w:type="spellStart"/>
      <w:r w:rsidRPr="00847FDB">
        <w:rPr>
          <w:rFonts w:cs="Times New Roman"/>
        </w:rPr>
        <w:t>Technical</w:t>
      </w:r>
      <w:proofErr w:type="spellEnd"/>
      <w:r w:rsidRPr="00847FDB">
        <w:rPr>
          <w:rFonts w:cs="Times New Roman"/>
        </w:rPr>
        <w:t xml:space="preserve"> </w:t>
      </w:r>
      <w:proofErr w:type="spellStart"/>
      <w:r w:rsidRPr="00847FDB">
        <w:rPr>
          <w:rFonts w:cs="Times New Roman"/>
        </w:rPr>
        <w:t>Report</w:t>
      </w:r>
      <w:proofErr w:type="spellEnd"/>
      <w:r w:rsidRPr="00847FDB">
        <w:rPr>
          <w:rFonts w:cs="Times New Roman"/>
        </w:rPr>
        <w:t xml:space="preserve"># CS-TR-002-2012, </w:t>
      </w:r>
      <w:proofErr w:type="spellStart"/>
      <w:r w:rsidRPr="00847FDB">
        <w:rPr>
          <w:rFonts w:cs="Times New Roman"/>
        </w:rPr>
        <w:t>Bangor</w:t>
      </w:r>
      <w:proofErr w:type="spellEnd"/>
      <w:r w:rsidRPr="00847FDB">
        <w:rPr>
          <w:rFonts w:cs="Times New Roman"/>
        </w:rPr>
        <w:t xml:space="preserve"> University, UK</w:t>
      </w:r>
    </w:p>
    <w:p w14:paraId="38E0162A" w14:textId="1BD7BB28" w:rsidR="001647B5" w:rsidRDefault="001647B5" w:rsidP="003735B1">
      <w:pPr>
        <w:pStyle w:val="Tijelo"/>
        <w:rPr>
          <w:rFonts w:cs="Times New Roman"/>
        </w:rPr>
      </w:pPr>
      <w:r>
        <w:rPr>
          <w:rFonts w:cs="Times New Roman"/>
        </w:rPr>
        <w:t>[X8]</w:t>
      </w:r>
      <w:r>
        <w:rPr>
          <w:rFonts w:cs="Times New Roman"/>
        </w:rPr>
        <w:tab/>
        <w:t xml:space="preserve">Z. </w:t>
      </w:r>
      <w:proofErr w:type="spellStart"/>
      <w:r>
        <w:rPr>
          <w:rFonts w:cs="Times New Roman"/>
        </w:rPr>
        <w:t>Zhiong</w:t>
      </w:r>
      <w:proofErr w:type="spellEnd"/>
      <w:r>
        <w:rPr>
          <w:rFonts w:cs="Times New Roman"/>
        </w:rPr>
        <w:t xml:space="preserve">, M. </w:t>
      </w:r>
      <w:proofErr w:type="spellStart"/>
      <w:r>
        <w:rPr>
          <w:rFonts w:cs="Times New Roman"/>
        </w:rPr>
        <w:t>Pantic</w:t>
      </w:r>
      <w:proofErr w:type="spellEnd"/>
      <w:r>
        <w:rPr>
          <w:rFonts w:cs="Times New Roman"/>
        </w:rPr>
        <w:t xml:space="preserve">, G. I. </w:t>
      </w:r>
      <w:proofErr w:type="spellStart"/>
      <w:r>
        <w:rPr>
          <w:rFonts w:cs="Times New Roman"/>
        </w:rPr>
        <w:t>Roisman</w:t>
      </w:r>
      <w:proofErr w:type="spellEnd"/>
      <w:r>
        <w:rPr>
          <w:rFonts w:cs="Times New Roman"/>
        </w:rPr>
        <w:t xml:space="preserve"> i T. S. </w:t>
      </w:r>
      <w:proofErr w:type="spellStart"/>
      <w:r>
        <w:rPr>
          <w:rFonts w:cs="Times New Roman"/>
        </w:rPr>
        <w:t>Huang</w:t>
      </w:r>
      <w:proofErr w:type="spellEnd"/>
      <w:r>
        <w:rPr>
          <w:rFonts w:cs="Times New Roman"/>
        </w:rPr>
        <w:t xml:space="preserve">, </w:t>
      </w:r>
      <w:r w:rsidRPr="001647B5">
        <w:rPr>
          <w:rFonts w:cs="Times New Roman"/>
        </w:rPr>
        <w:t xml:space="preserve">A </w:t>
      </w:r>
      <w:proofErr w:type="spellStart"/>
      <w:r w:rsidRPr="001647B5">
        <w:rPr>
          <w:rFonts w:cs="Times New Roman"/>
        </w:rPr>
        <w:t>survey</w:t>
      </w:r>
      <w:proofErr w:type="spellEnd"/>
      <w:r w:rsidRPr="001647B5">
        <w:rPr>
          <w:rFonts w:cs="Times New Roman"/>
        </w:rPr>
        <w:t xml:space="preserve"> </w:t>
      </w:r>
      <w:proofErr w:type="spellStart"/>
      <w:r w:rsidRPr="001647B5">
        <w:rPr>
          <w:rFonts w:cs="Times New Roman"/>
        </w:rPr>
        <w:t>of</w:t>
      </w:r>
      <w:proofErr w:type="spellEnd"/>
      <w:r w:rsidRPr="001647B5">
        <w:rPr>
          <w:rFonts w:cs="Times New Roman"/>
        </w:rPr>
        <w:t xml:space="preserve"> </w:t>
      </w:r>
      <w:proofErr w:type="spellStart"/>
      <w:r w:rsidRPr="001647B5">
        <w:rPr>
          <w:rFonts w:cs="Times New Roman"/>
        </w:rPr>
        <w:t>affect</w:t>
      </w:r>
      <w:proofErr w:type="spellEnd"/>
      <w:r w:rsidRPr="001647B5">
        <w:rPr>
          <w:rFonts w:cs="Times New Roman"/>
        </w:rPr>
        <w:t xml:space="preserve"> </w:t>
      </w:r>
      <w:proofErr w:type="spellStart"/>
      <w:r w:rsidRPr="001647B5">
        <w:rPr>
          <w:rFonts w:cs="Times New Roman"/>
        </w:rPr>
        <w:t>recognition</w:t>
      </w:r>
      <w:proofErr w:type="spellEnd"/>
      <w:r w:rsidRPr="001647B5">
        <w:rPr>
          <w:rFonts w:cs="Times New Roman"/>
        </w:rPr>
        <w:t xml:space="preserve"> </w:t>
      </w:r>
      <w:proofErr w:type="spellStart"/>
      <w:r w:rsidRPr="001647B5">
        <w:rPr>
          <w:rFonts w:cs="Times New Roman"/>
        </w:rPr>
        <w:t>methods</w:t>
      </w:r>
      <w:proofErr w:type="spellEnd"/>
      <w:r w:rsidRPr="001647B5">
        <w:rPr>
          <w:rFonts w:cs="Times New Roman"/>
        </w:rPr>
        <w:t xml:space="preserve">: Audio, </w:t>
      </w:r>
      <w:proofErr w:type="spellStart"/>
      <w:r w:rsidRPr="001647B5">
        <w:rPr>
          <w:rFonts w:cs="Times New Roman"/>
        </w:rPr>
        <w:t>visual</w:t>
      </w:r>
      <w:proofErr w:type="spellEnd"/>
      <w:r w:rsidRPr="001647B5">
        <w:rPr>
          <w:rFonts w:cs="Times New Roman"/>
        </w:rPr>
        <w:t xml:space="preserve">, </w:t>
      </w:r>
      <w:proofErr w:type="spellStart"/>
      <w:r w:rsidRPr="001647B5">
        <w:rPr>
          <w:rFonts w:cs="Times New Roman"/>
        </w:rPr>
        <w:t>and</w:t>
      </w:r>
      <w:proofErr w:type="spellEnd"/>
      <w:r w:rsidRPr="001647B5">
        <w:rPr>
          <w:rFonts w:cs="Times New Roman"/>
        </w:rPr>
        <w:t xml:space="preserve"> </w:t>
      </w:r>
      <w:proofErr w:type="spellStart"/>
      <w:r w:rsidRPr="001647B5">
        <w:rPr>
          <w:rFonts w:cs="Times New Roman"/>
        </w:rPr>
        <w:t>spontaneous</w:t>
      </w:r>
      <w:proofErr w:type="spellEnd"/>
      <w:r w:rsidRPr="001647B5">
        <w:rPr>
          <w:rFonts w:cs="Times New Roman"/>
        </w:rPr>
        <w:t xml:space="preserve"> </w:t>
      </w:r>
      <w:proofErr w:type="spellStart"/>
      <w:r w:rsidRPr="001647B5">
        <w:rPr>
          <w:rFonts w:cs="Times New Roman"/>
        </w:rPr>
        <w:t>expressions</w:t>
      </w:r>
      <w:proofErr w:type="spellEnd"/>
      <w:r>
        <w:rPr>
          <w:rFonts w:cs="Times New Roman"/>
        </w:rPr>
        <w:t xml:space="preserve">, </w:t>
      </w:r>
      <w:r w:rsidRPr="001647B5">
        <w:rPr>
          <w:rFonts w:cs="Times New Roman"/>
        </w:rPr>
        <w:t xml:space="preserve">IEEE </w:t>
      </w:r>
      <w:proofErr w:type="spellStart"/>
      <w:r w:rsidRPr="001647B5">
        <w:rPr>
          <w:rFonts w:cs="Times New Roman"/>
        </w:rPr>
        <w:t>transactions</w:t>
      </w:r>
      <w:proofErr w:type="spellEnd"/>
      <w:r w:rsidRPr="001647B5">
        <w:rPr>
          <w:rFonts w:cs="Times New Roman"/>
        </w:rPr>
        <w:t xml:space="preserve"> on </w:t>
      </w:r>
      <w:proofErr w:type="spellStart"/>
      <w:r w:rsidRPr="001647B5">
        <w:rPr>
          <w:rFonts w:cs="Times New Roman"/>
        </w:rPr>
        <w:t>pattern</w:t>
      </w:r>
      <w:proofErr w:type="spellEnd"/>
      <w:r w:rsidRPr="001647B5">
        <w:rPr>
          <w:rFonts w:cs="Times New Roman"/>
        </w:rPr>
        <w:t xml:space="preserve"> </w:t>
      </w:r>
      <w:proofErr w:type="spellStart"/>
      <w:r w:rsidRPr="001647B5">
        <w:rPr>
          <w:rFonts w:cs="Times New Roman"/>
        </w:rPr>
        <w:t>analysis</w:t>
      </w:r>
      <w:proofErr w:type="spellEnd"/>
      <w:r w:rsidRPr="001647B5">
        <w:rPr>
          <w:rFonts w:cs="Times New Roman"/>
        </w:rPr>
        <w:t xml:space="preserve"> </w:t>
      </w:r>
      <w:proofErr w:type="spellStart"/>
      <w:r w:rsidRPr="001647B5">
        <w:rPr>
          <w:rFonts w:cs="Times New Roman"/>
        </w:rPr>
        <w:t>and</w:t>
      </w:r>
      <w:proofErr w:type="spellEnd"/>
      <w:r w:rsidRPr="001647B5">
        <w:rPr>
          <w:rFonts w:cs="Times New Roman"/>
        </w:rPr>
        <w:t xml:space="preserve"> </w:t>
      </w:r>
      <w:proofErr w:type="spellStart"/>
      <w:r w:rsidRPr="001647B5">
        <w:rPr>
          <w:rFonts w:cs="Times New Roman"/>
        </w:rPr>
        <w:t>machine</w:t>
      </w:r>
      <w:proofErr w:type="spellEnd"/>
      <w:r w:rsidRPr="001647B5">
        <w:rPr>
          <w:rFonts w:cs="Times New Roman"/>
        </w:rPr>
        <w:t xml:space="preserve"> </w:t>
      </w:r>
      <w:proofErr w:type="spellStart"/>
      <w:r w:rsidRPr="001647B5">
        <w:rPr>
          <w:rFonts w:cs="Times New Roman"/>
        </w:rPr>
        <w:t>intelligence</w:t>
      </w:r>
      <w:proofErr w:type="spellEnd"/>
      <w:r>
        <w:rPr>
          <w:rFonts w:cs="Times New Roman"/>
        </w:rPr>
        <w:t>, br. 1, sv. 31, str. 39. – 58., 2009</w:t>
      </w:r>
    </w:p>
    <w:p w14:paraId="3E254000" w14:textId="5BEEDF98" w:rsidR="004630BC" w:rsidRDefault="004630BC" w:rsidP="003735B1">
      <w:pPr>
        <w:pStyle w:val="Tijelo"/>
        <w:rPr>
          <w:rFonts w:cs="Times New Roman"/>
        </w:rPr>
      </w:pPr>
      <w:r>
        <w:rPr>
          <w:rFonts w:cs="Times New Roman"/>
        </w:rPr>
        <w:t>[X9]</w:t>
      </w:r>
      <w:r>
        <w:rPr>
          <w:rFonts w:cs="Times New Roman"/>
        </w:rPr>
        <w:tab/>
        <w:t xml:space="preserve">A. J. </w:t>
      </w:r>
      <w:proofErr w:type="spellStart"/>
      <w:r w:rsidRPr="004630BC">
        <w:rPr>
          <w:rFonts w:cs="Times New Roman"/>
        </w:rPr>
        <w:t>Fridlund</w:t>
      </w:r>
      <w:proofErr w:type="spellEnd"/>
      <w:r>
        <w:rPr>
          <w:rFonts w:cs="Times New Roman"/>
        </w:rPr>
        <w:t xml:space="preserve">, </w:t>
      </w:r>
      <w:r w:rsidRPr="004630BC">
        <w:rPr>
          <w:rFonts w:cs="Times New Roman"/>
        </w:rPr>
        <w:t xml:space="preserve">Human </w:t>
      </w:r>
      <w:proofErr w:type="spellStart"/>
      <w:r w:rsidRPr="004630BC">
        <w:rPr>
          <w:rFonts w:cs="Times New Roman"/>
        </w:rPr>
        <w:t>facial</w:t>
      </w:r>
      <w:proofErr w:type="spellEnd"/>
      <w:r w:rsidRPr="004630BC">
        <w:rPr>
          <w:rFonts w:cs="Times New Roman"/>
        </w:rPr>
        <w:t xml:space="preserve"> </w:t>
      </w:r>
      <w:proofErr w:type="spellStart"/>
      <w:r w:rsidRPr="004630BC">
        <w:rPr>
          <w:rFonts w:cs="Times New Roman"/>
        </w:rPr>
        <w:t>expression</w:t>
      </w:r>
      <w:proofErr w:type="spellEnd"/>
      <w:r w:rsidRPr="004630BC">
        <w:rPr>
          <w:rFonts w:cs="Times New Roman"/>
        </w:rPr>
        <w:t xml:space="preserve"> (1 </w:t>
      </w:r>
      <w:proofErr w:type="spellStart"/>
      <w:r w:rsidRPr="004630BC">
        <w:rPr>
          <w:rFonts w:cs="Times New Roman"/>
        </w:rPr>
        <w:t>ed</w:t>
      </w:r>
      <w:proofErr w:type="spellEnd"/>
      <w:r w:rsidRPr="004630BC">
        <w:rPr>
          <w:rFonts w:cs="Times New Roman"/>
        </w:rPr>
        <w:t>.)</w:t>
      </w:r>
      <w:r>
        <w:rPr>
          <w:rFonts w:cs="Times New Roman"/>
        </w:rPr>
        <w:t>,</w:t>
      </w:r>
      <w:r w:rsidRPr="004630BC">
        <w:rPr>
          <w:rFonts w:cs="Times New Roman"/>
        </w:rPr>
        <w:t xml:space="preserve"> </w:t>
      </w:r>
      <w:proofErr w:type="spellStart"/>
      <w:r w:rsidRPr="004630BC">
        <w:rPr>
          <w:rFonts w:cs="Times New Roman"/>
        </w:rPr>
        <w:t>Academic</w:t>
      </w:r>
      <w:proofErr w:type="spellEnd"/>
      <w:r w:rsidRPr="004630BC">
        <w:rPr>
          <w:rFonts w:cs="Times New Roman"/>
        </w:rPr>
        <w:t xml:space="preserve"> Press</w:t>
      </w:r>
      <w:r>
        <w:rPr>
          <w:rFonts w:cs="Times New Roman"/>
        </w:rPr>
        <w:t xml:space="preserve">, </w:t>
      </w:r>
      <w:r w:rsidR="00097935" w:rsidRPr="004630BC">
        <w:rPr>
          <w:rFonts w:cs="Times New Roman"/>
        </w:rPr>
        <w:t>San Diego</w:t>
      </w:r>
      <w:r w:rsidR="00097935">
        <w:rPr>
          <w:rFonts w:cs="Times New Roman"/>
        </w:rPr>
        <w:t xml:space="preserve">, </w:t>
      </w:r>
      <w:r>
        <w:rPr>
          <w:rFonts w:cs="Times New Roman"/>
        </w:rPr>
        <w:t>1994.</w:t>
      </w:r>
    </w:p>
    <w:p w14:paraId="1AB3FE4F" w14:textId="283F368E" w:rsidR="005C4011" w:rsidRDefault="005C4011" w:rsidP="003735B1">
      <w:pPr>
        <w:pStyle w:val="Tijelo"/>
        <w:rPr>
          <w:rFonts w:cs="Times New Roman"/>
        </w:rPr>
      </w:pPr>
      <w:r>
        <w:rPr>
          <w:rFonts w:cs="Times New Roman"/>
        </w:rPr>
        <w:t>[X10</w:t>
      </w:r>
      <w:r w:rsidRPr="005C4011">
        <w:rPr>
          <w:rFonts w:cs="Times New Roman"/>
        </w:rPr>
        <w:t>]</w:t>
      </w:r>
      <w:r w:rsidRPr="005C4011">
        <w:rPr>
          <w:rFonts w:cs="Times New Roman"/>
        </w:rPr>
        <w:tab/>
        <w:t xml:space="preserve">D. </w:t>
      </w:r>
      <w:proofErr w:type="spellStart"/>
      <w:r w:rsidRPr="005C4011">
        <w:rPr>
          <w:rFonts w:cs="Times New Roman"/>
        </w:rPr>
        <w:t>Popescu</w:t>
      </w:r>
      <w:proofErr w:type="spellEnd"/>
      <w:r w:rsidRPr="005C4011">
        <w:rPr>
          <w:rFonts w:cs="Times New Roman"/>
        </w:rPr>
        <w:t xml:space="preserve">, R. </w:t>
      </w:r>
      <w:proofErr w:type="spellStart"/>
      <w:r w:rsidRPr="005C4011">
        <w:rPr>
          <w:rFonts w:cs="Times New Roman"/>
        </w:rPr>
        <w:t>Dobrescu</w:t>
      </w:r>
      <w:proofErr w:type="spellEnd"/>
      <w:r w:rsidRPr="005C4011">
        <w:rPr>
          <w:rFonts w:cs="Times New Roman"/>
        </w:rPr>
        <w:t xml:space="preserve"> i M. </w:t>
      </w:r>
      <w:proofErr w:type="spellStart"/>
      <w:r w:rsidRPr="005C4011">
        <w:rPr>
          <w:rFonts w:cs="Times New Roman"/>
        </w:rPr>
        <w:t>Nicolae</w:t>
      </w:r>
      <w:proofErr w:type="spellEnd"/>
      <w:r w:rsidRPr="005C4011">
        <w:rPr>
          <w:rFonts w:cs="Times New Roman"/>
        </w:rPr>
        <w:t xml:space="preserve">, </w:t>
      </w:r>
      <w:proofErr w:type="spellStart"/>
      <w:r w:rsidRPr="005C4011">
        <w:rPr>
          <w:rFonts w:cs="Times New Roman"/>
        </w:rPr>
        <w:t>Texture</w:t>
      </w:r>
      <w:proofErr w:type="spellEnd"/>
      <w:r w:rsidRPr="005C4011">
        <w:rPr>
          <w:rFonts w:cs="Times New Roman"/>
        </w:rPr>
        <w:t xml:space="preserve"> </w:t>
      </w:r>
      <w:proofErr w:type="spellStart"/>
      <w:r w:rsidRPr="005C4011">
        <w:rPr>
          <w:rFonts w:cs="Times New Roman"/>
        </w:rPr>
        <w:t>Classification</w:t>
      </w:r>
      <w:proofErr w:type="spellEnd"/>
      <w:r w:rsidRPr="005C4011">
        <w:rPr>
          <w:rFonts w:cs="Times New Roman"/>
        </w:rPr>
        <w:t xml:space="preserve"> </w:t>
      </w:r>
      <w:proofErr w:type="spellStart"/>
      <w:r w:rsidRPr="005C4011">
        <w:rPr>
          <w:rFonts w:cs="Times New Roman"/>
        </w:rPr>
        <w:t>and</w:t>
      </w:r>
      <w:proofErr w:type="spellEnd"/>
      <w:r w:rsidRPr="005C4011">
        <w:rPr>
          <w:rFonts w:cs="Times New Roman"/>
        </w:rPr>
        <w:t xml:space="preserve"> </w:t>
      </w:r>
      <w:proofErr w:type="spellStart"/>
      <w:r w:rsidRPr="005C4011">
        <w:rPr>
          <w:rFonts w:cs="Times New Roman"/>
        </w:rPr>
        <w:t>Defact</w:t>
      </w:r>
      <w:proofErr w:type="spellEnd"/>
      <w:r w:rsidRPr="005C4011">
        <w:rPr>
          <w:rFonts w:cs="Times New Roman"/>
        </w:rPr>
        <w:t xml:space="preserve"> </w:t>
      </w:r>
      <w:proofErr w:type="spellStart"/>
      <w:r w:rsidRPr="005C4011">
        <w:rPr>
          <w:rFonts w:cs="Times New Roman"/>
        </w:rPr>
        <w:t>Detection</w:t>
      </w:r>
      <w:proofErr w:type="spellEnd"/>
      <w:r w:rsidRPr="005C4011">
        <w:rPr>
          <w:rFonts w:cs="Times New Roman"/>
        </w:rPr>
        <w:t xml:space="preserve"> </w:t>
      </w:r>
      <w:proofErr w:type="spellStart"/>
      <w:r w:rsidRPr="005C4011">
        <w:rPr>
          <w:rFonts w:cs="Times New Roman"/>
        </w:rPr>
        <w:t>by</w:t>
      </w:r>
      <w:proofErr w:type="spellEnd"/>
      <w:r w:rsidRPr="005C4011">
        <w:rPr>
          <w:rFonts w:cs="Times New Roman"/>
        </w:rPr>
        <w:t xml:space="preserve"> </w:t>
      </w:r>
      <w:proofErr w:type="spellStart"/>
      <w:r w:rsidRPr="005C4011">
        <w:rPr>
          <w:rFonts w:cs="Times New Roman"/>
        </w:rPr>
        <w:t>Statistical</w:t>
      </w:r>
      <w:proofErr w:type="spellEnd"/>
      <w:r w:rsidRPr="005C4011">
        <w:rPr>
          <w:rFonts w:cs="Times New Roman"/>
        </w:rPr>
        <w:t xml:space="preserve"> </w:t>
      </w:r>
      <w:proofErr w:type="spellStart"/>
      <w:r w:rsidRPr="005C4011">
        <w:rPr>
          <w:rFonts w:cs="Times New Roman"/>
        </w:rPr>
        <w:t>Features</w:t>
      </w:r>
      <w:proofErr w:type="spellEnd"/>
      <w:r w:rsidRPr="005C4011">
        <w:rPr>
          <w:rFonts w:cs="Times New Roman"/>
        </w:rPr>
        <w:t xml:space="preserve">, International Journal </w:t>
      </w:r>
      <w:proofErr w:type="spellStart"/>
      <w:r w:rsidRPr="005C4011">
        <w:rPr>
          <w:rFonts w:cs="Times New Roman"/>
        </w:rPr>
        <w:t>of</w:t>
      </w:r>
      <w:proofErr w:type="spellEnd"/>
      <w:r w:rsidRPr="005C4011">
        <w:rPr>
          <w:rFonts w:cs="Times New Roman"/>
        </w:rPr>
        <w:t xml:space="preserve"> </w:t>
      </w:r>
      <w:proofErr w:type="spellStart"/>
      <w:r w:rsidRPr="005C4011">
        <w:rPr>
          <w:rFonts w:cs="Times New Roman"/>
        </w:rPr>
        <w:t>Circuits</w:t>
      </w:r>
      <w:proofErr w:type="spellEnd"/>
      <w:r w:rsidRPr="005C4011">
        <w:rPr>
          <w:rFonts w:cs="Times New Roman"/>
        </w:rPr>
        <w:t xml:space="preserve">, System </w:t>
      </w:r>
      <w:proofErr w:type="spellStart"/>
      <w:r w:rsidRPr="005C4011">
        <w:rPr>
          <w:rFonts w:cs="Times New Roman"/>
        </w:rPr>
        <w:t>and</w:t>
      </w:r>
      <w:proofErr w:type="spellEnd"/>
      <w:r w:rsidRPr="005C4011">
        <w:rPr>
          <w:rFonts w:cs="Times New Roman"/>
        </w:rPr>
        <w:t xml:space="preserve"> Signal Processing, </w:t>
      </w:r>
      <w:r w:rsidR="00D917CB">
        <w:rPr>
          <w:rFonts w:cs="Times New Roman"/>
        </w:rPr>
        <w:t>Br</w:t>
      </w:r>
      <w:r w:rsidRPr="005C4011">
        <w:rPr>
          <w:rFonts w:cs="Times New Roman"/>
        </w:rPr>
        <w:t xml:space="preserve">. 1, </w:t>
      </w:r>
      <w:r w:rsidR="00D917CB">
        <w:rPr>
          <w:rFonts w:cs="Times New Roman"/>
        </w:rPr>
        <w:t>Sv</w:t>
      </w:r>
      <w:r w:rsidRPr="005C4011">
        <w:rPr>
          <w:rFonts w:cs="Times New Roman"/>
        </w:rPr>
        <w:t xml:space="preserve">. 1, </w:t>
      </w:r>
      <w:r w:rsidR="0065074C">
        <w:rPr>
          <w:rFonts w:cs="Times New Roman"/>
        </w:rPr>
        <w:t>str</w:t>
      </w:r>
      <w:r w:rsidRPr="005C4011">
        <w:rPr>
          <w:rFonts w:cs="Times New Roman"/>
        </w:rPr>
        <w:t>. 79 – 84, 2007.</w:t>
      </w:r>
    </w:p>
    <w:p w14:paraId="1CB47D52" w14:textId="498A27D8" w:rsidR="0085703C" w:rsidRDefault="0085703C" w:rsidP="003735B1">
      <w:pPr>
        <w:pStyle w:val="Tijelo"/>
        <w:rPr>
          <w:rFonts w:cs="Times New Roman"/>
        </w:rPr>
      </w:pPr>
      <w:r>
        <w:rPr>
          <w:rFonts w:cs="Times New Roman"/>
        </w:rPr>
        <w:t>[X11]</w:t>
      </w:r>
      <w:r>
        <w:rPr>
          <w:rFonts w:cs="Times New Roman"/>
        </w:rPr>
        <w:tab/>
      </w:r>
      <w:r w:rsidRPr="0085703C">
        <w:rPr>
          <w:rFonts w:cs="Times New Roman"/>
        </w:rPr>
        <w:t xml:space="preserve">T. </w:t>
      </w:r>
      <w:proofErr w:type="spellStart"/>
      <w:r w:rsidRPr="0085703C">
        <w:rPr>
          <w:rFonts w:cs="Times New Roman"/>
        </w:rPr>
        <w:t>Ahonen</w:t>
      </w:r>
      <w:proofErr w:type="spellEnd"/>
      <w:r w:rsidRPr="0085703C">
        <w:rPr>
          <w:rFonts w:cs="Times New Roman"/>
        </w:rPr>
        <w:t xml:space="preserve">, A. </w:t>
      </w:r>
      <w:proofErr w:type="spellStart"/>
      <w:r w:rsidRPr="0085703C">
        <w:rPr>
          <w:rFonts w:cs="Times New Roman"/>
        </w:rPr>
        <w:t>Hadid</w:t>
      </w:r>
      <w:proofErr w:type="spellEnd"/>
      <w:r w:rsidRPr="0085703C">
        <w:rPr>
          <w:rFonts w:cs="Times New Roman"/>
        </w:rPr>
        <w:t xml:space="preserve"> i M. </w:t>
      </w:r>
      <w:proofErr w:type="spellStart"/>
      <w:r w:rsidRPr="0085703C">
        <w:rPr>
          <w:rFonts w:cs="Times New Roman"/>
        </w:rPr>
        <w:t>Pietikäinen</w:t>
      </w:r>
      <w:proofErr w:type="spellEnd"/>
      <w:r w:rsidRPr="0085703C">
        <w:rPr>
          <w:rFonts w:cs="Times New Roman"/>
        </w:rPr>
        <w:t xml:space="preserve">, Face </w:t>
      </w:r>
      <w:proofErr w:type="spellStart"/>
      <w:r w:rsidRPr="0085703C">
        <w:rPr>
          <w:rFonts w:cs="Times New Roman"/>
        </w:rPr>
        <w:t>Description</w:t>
      </w:r>
      <w:proofErr w:type="spellEnd"/>
      <w:r w:rsidRPr="0085703C">
        <w:rPr>
          <w:rFonts w:cs="Times New Roman"/>
        </w:rPr>
        <w:t xml:space="preserve"> </w:t>
      </w:r>
      <w:proofErr w:type="spellStart"/>
      <w:r w:rsidRPr="0085703C">
        <w:rPr>
          <w:rFonts w:cs="Times New Roman"/>
        </w:rPr>
        <w:t>with</w:t>
      </w:r>
      <w:proofErr w:type="spellEnd"/>
      <w:r w:rsidRPr="0085703C">
        <w:rPr>
          <w:rFonts w:cs="Times New Roman"/>
        </w:rPr>
        <w:t xml:space="preserve"> </w:t>
      </w:r>
      <w:proofErr w:type="spellStart"/>
      <w:r w:rsidRPr="0085703C">
        <w:rPr>
          <w:rFonts w:cs="Times New Roman"/>
        </w:rPr>
        <w:t>Local</w:t>
      </w:r>
      <w:proofErr w:type="spellEnd"/>
      <w:r w:rsidRPr="0085703C">
        <w:rPr>
          <w:rFonts w:cs="Times New Roman"/>
        </w:rPr>
        <w:t xml:space="preserve"> </w:t>
      </w:r>
      <w:proofErr w:type="spellStart"/>
      <w:r w:rsidRPr="0085703C">
        <w:rPr>
          <w:rFonts w:cs="Times New Roman"/>
        </w:rPr>
        <w:t>Binary</w:t>
      </w:r>
      <w:proofErr w:type="spellEnd"/>
      <w:r w:rsidRPr="0085703C">
        <w:rPr>
          <w:rFonts w:cs="Times New Roman"/>
        </w:rPr>
        <w:t xml:space="preserve"> </w:t>
      </w:r>
      <w:proofErr w:type="spellStart"/>
      <w:r w:rsidRPr="0085703C">
        <w:rPr>
          <w:rFonts w:cs="Times New Roman"/>
        </w:rPr>
        <w:t>Patterns</w:t>
      </w:r>
      <w:proofErr w:type="spellEnd"/>
      <w:r w:rsidRPr="0085703C">
        <w:rPr>
          <w:rFonts w:cs="Times New Roman"/>
        </w:rPr>
        <w:t xml:space="preserve">: </w:t>
      </w:r>
      <w:proofErr w:type="spellStart"/>
      <w:r w:rsidRPr="0085703C">
        <w:rPr>
          <w:rFonts w:cs="Times New Roman"/>
        </w:rPr>
        <w:t>Application</w:t>
      </w:r>
      <w:proofErr w:type="spellEnd"/>
      <w:r w:rsidRPr="0085703C">
        <w:rPr>
          <w:rFonts w:cs="Times New Roman"/>
        </w:rPr>
        <w:t xml:space="preserve"> to Face </w:t>
      </w:r>
      <w:proofErr w:type="spellStart"/>
      <w:r w:rsidRPr="0085703C">
        <w:rPr>
          <w:rFonts w:cs="Times New Roman"/>
        </w:rPr>
        <w:t>Recognition</w:t>
      </w:r>
      <w:proofErr w:type="spellEnd"/>
      <w:r w:rsidRPr="0085703C">
        <w:rPr>
          <w:rFonts w:cs="Times New Roman"/>
        </w:rPr>
        <w:t xml:space="preserve">, </w:t>
      </w:r>
      <w:proofErr w:type="spellStart"/>
      <w:r w:rsidRPr="0085703C">
        <w:rPr>
          <w:rFonts w:cs="Times New Roman"/>
        </w:rPr>
        <w:t>Pattern</w:t>
      </w:r>
      <w:proofErr w:type="spellEnd"/>
      <w:r w:rsidRPr="0085703C">
        <w:rPr>
          <w:rFonts w:cs="Times New Roman"/>
        </w:rPr>
        <w:t xml:space="preserve"> </w:t>
      </w:r>
      <w:proofErr w:type="spellStart"/>
      <w:r w:rsidRPr="0085703C">
        <w:rPr>
          <w:rFonts w:cs="Times New Roman"/>
        </w:rPr>
        <w:t>Analysis</w:t>
      </w:r>
      <w:proofErr w:type="spellEnd"/>
      <w:r w:rsidRPr="0085703C">
        <w:rPr>
          <w:rFonts w:cs="Times New Roman"/>
        </w:rPr>
        <w:t xml:space="preserve"> </w:t>
      </w:r>
      <w:proofErr w:type="spellStart"/>
      <w:r w:rsidRPr="0085703C">
        <w:rPr>
          <w:rFonts w:cs="Times New Roman"/>
        </w:rPr>
        <w:t>and</w:t>
      </w:r>
      <w:proofErr w:type="spellEnd"/>
      <w:r w:rsidRPr="0085703C">
        <w:rPr>
          <w:rFonts w:cs="Times New Roman"/>
        </w:rPr>
        <w:t xml:space="preserve"> </w:t>
      </w:r>
      <w:proofErr w:type="spellStart"/>
      <w:r w:rsidRPr="0085703C">
        <w:rPr>
          <w:rFonts w:cs="Times New Roman"/>
        </w:rPr>
        <w:t>Machine</w:t>
      </w:r>
      <w:proofErr w:type="spellEnd"/>
      <w:r w:rsidRPr="0085703C">
        <w:rPr>
          <w:rFonts w:cs="Times New Roman"/>
        </w:rPr>
        <w:t xml:space="preserve"> </w:t>
      </w:r>
      <w:proofErr w:type="spellStart"/>
      <w:r w:rsidRPr="0085703C">
        <w:rPr>
          <w:rFonts w:cs="Times New Roman"/>
        </w:rPr>
        <w:t>Intelligence</w:t>
      </w:r>
      <w:proofErr w:type="spellEnd"/>
      <w:r w:rsidRPr="0085703C">
        <w:rPr>
          <w:rFonts w:cs="Times New Roman"/>
        </w:rPr>
        <w:t xml:space="preserve">, IEEE </w:t>
      </w:r>
      <w:proofErr w:type="spellStart"/>
      <w:r w:rsidRPr="0085703C">
        <w:rPr>
          <w:rFonts w:cs="Times New Roman"/>
        </w:rPr>
        <w:t>Transaction</w:t>
      </w:r>
      <w:proofErr w:type="spellEnd"/>
      <w:r w:rsidRPr="0085703C">
        <w:rPr>
          <w:rFonts w:cs="Times New Roman"/>
        </w:rPr>
        <w:t xml:space="preserve"> on, </w:t>
      </w:r>
      <w:r w:rsidR="0009119A">
        <w:rPr>
          <w:rFonts w:cs="Times New Roman"/>
        </w:rPr>
        <w:t>Br. 12, Sv. 28</w:t>
      </w:r>
      <w:r w:rsidR="0009119A" w:rsidRPr="0085703C">
        <w:rPr>
          <w:rFonts w:cs="Times New Roman"/>
        </w:rPr>
        <w:t xml:space="preserve"> </w:t>
      </w:r>
      <w:r w:rsidRPr="0085703C">
        <w:rPr>
          <w:rFonts w:cs="Times New Roman"/>
        </w:rPr>
        <w:t xml:space="preserve">, </w:t>
      </w:r>
      <w:r w:rsidR="0009119A">
        <w:rPr>
          <w:rFonts w:cs="Times New Roman"/>
        </w:rPr>
        <w:t>str</w:t>
      </w:r>
      <w:r w:rsidRPr="0085703C">
        <w:rPr>
          <w:rFonts w:cs="Times New Roman"/>
        </w:rPr>
        <w:t>. 2037 – 2041, 2006.</w:t>
      </w:r>
    </w:p>
    <w:p w14:paraId="7FF327A8" w14:textId="19C5FC9C" w:rsidR="00075CFA" w:rsidRPr="00ED2B0C" w:rsidRDefault="00075CFA" w:rsidP="003735B1">
      <w:pPr>
        <w:pStyle w:val="Tijelo"/>
        <w:rPr>
          <w:rFonts w:cs="Times New Roman"/>
        </w:rPr>
      </w:pPr>
      <w:r>
        <w:rPr>
          <w:rFonts w:cs="Times New Roman"/>
        </w:rPr>
        <w:t>[X12</w:t>
      </w:r>
      <w:r w:rsidRPr="00075CFA">
        <w:rPr>
          <w:rFonts w:cs="Times New Roman"/>
        </w:rPr>
        <w:t>]</w:t>
      </w:r>
      <w:r w:rsidRPr="00075CFA">
        <w:rPr>
          <w:rFonts w:cs="Times New Roman"/>
        </w:rPr>
        <w:tab/>
        <w:t xml:space="preserve">M. N. </w:t>
      </w:r>
      <w:proofErr w:type="spellStart"/>
      <w:r w:rsidRPr="00075CFA">
        <w:rPr>
          <w:rFonts w:cs="Times New Roman"/>
        </w:rPr>
        <w:t>Murty</w:t>
      </w:r>
      <w:proofErr w:type="spellEnd"/>
      <w:r w:rsidRPr="00075CFA">
        <w:rPr>
          <w:rFonts w:cs="Times New Roman"/>
        </w:rPr>
        <w:t xml:space="preserve"> i V. S. Devi, </w:t>
      </w:r>
      <w:proofErr w:type="spellStart"/>
      <w:r w:rsidRPr="00075CFA">
        <w:rPr>
          <w:rFonts w:cs="Times New Roman"/>
        </w:rPr>
        <w:t>Pattern</w:t>
      </w:r>
      <w:proofErr w:type="spellEnd"/>
      <w:r w:rsidRPr="00075CFA">
        <w:rPr>
          <w:rFonts w:cs="Times New Roman"/>
        </w:rPr>
        <w:t xml:space="preserve"> </w:t>
      </w:r>
      <w:proofErr w:type="spellStart"/>
      <w:r w:rsidRPr="00075CFA">
        <w:rPr>
          <w:rFonts w:cs="Times New Roman"/>
        </w:rPr>
        <w:t>Recognition</w:t>
      </w:r>
      <w:proofErr w:type="spellEnd"/>
      <w:r w:rsidRPr="00075CFA">
        <w:rPr>
          <w:rFonts w:cs="Times New Roman"/>
        </w:rPr>
        <w:t xml:space="preserve"> </w:t>
      </w:r>
      <w:proofErr w:type="spellStart"/>
      <w:r w:rsidRPr="00075CFA">
        <w:rPr>
          <w:rFonts w:cs="Times New Roman"/>
        </w:rPr>
        <w:t>An</w:t>
      </w:r>
      <w:proofErr w:type="spellEnd"/>
      <w:r w:rsidRPr="00075CFA">
        <w:rPr>
          <w:rFonts w:cs="Times New Roman"/>
        </w:rPr>
        <w:t xml:space="preserve"> </w:t>
      </w:r>
      <w:proofErr w:type="spellStart"/>
      <w:r w:rsidRPr="00075CFA">
        <w:rPr>
          <w:rFonts w:cs="Times New Roman"/>
        </w:rPr>
        <w:t>Algorithmic</w:t>
      </w:r>
      <w:proofErr w:type="spellEnd"/>
      <w:r w:rsidRPr="00075CFA">
        <w:rPr>
          <w:rFonts w:cs="Times New Roman"/>
        </w:rPr>
        <w:t xml:space="preserve"> </w:t>
      </w:r>
      <w:proofErr w:type="spellStart"/>
      <w:r w:rsidRPr="00075CFA">
        <w:rPr>
          <w:rFonts w:cs="Times New Roman"/>
        </w:rPr>
        <w:t>Approach</w:t>
      </w:r>
      <w:proofErr w:type="spellEnd"/>
      <w:r w:rsidRPr="00075CFA">
        <w:rPr>
          <w:rFonts w:cs="Times New Roman"/>
        </w:rPr>
        <w:t xml:space="preserve">, </w:t>
      </w:r>
      <w:proofErr w:type="spellStart"/>
      <w:r w:rsidRPr="00075CFA">
        <w:rPr>
          <w:rFonts w:cs="Times New Roman"/>
        </w:rPr>
        <w:t>Springer</w:t>
      </w:r>
      <w:proofErr w:type="spellEnd"/>
      <w:r w:rsidRPr="00075CFA">
        <w:rPr>
          <w:rFonts w:cs="Times New Roman"/>
        </w:rPr>
        <w:t>, SAD, 2011.</w:t>
      </w:r>
    </w:p>
    <w:p w14:paraId="7E0BF546" w14:textId="02985BB4" w:rsidR="00BC2F9A" w:rsidRPr="00ED2B0C" w:rsidRDefault="004C1831" w:rsidP="003735B1">
      <w:pPr>
        <w:pStyle w:val="Tijelo"/>
        <w:rPr>
          <w:rFonts w:cs="Times New Roman"/>
        </w:rPr>
      </w:pPr>
      <w:r>
        <w:rPr>
          <w:rFonts w:cs="Times New Roman"/>
        </w:rPr>
        <w:t>[4</w:t>
      </w:r>
      <w:r w:rsidR="00BC2F9A" w:rsidRPr="00ED2B0C">
        <w:rPr>
          <w:rFonts w:cs="Times New Roman"/>
        </w:rPr>
        <w:t>]</w:t>
      </w:r>
      <w:r w:rsidR="00BC2F9A" w:rsidRPr="00ED2B0C">
        <w:rPr>
          <w:rFonts w:cs="Times New Roman"/>
        </w:rPr>
        <w:tab/>
        <w:t>Johnson-</w:t>
      </w:r>
      <w:proofErr w:type="spellStart"/>
      <w:r w:rsidR="00BC2F9A" w:rsidRPr="00ED2B0C">
        <w:rPr>
          <w:rFonts w:cs="Times New Roman"/>
        </w:rPr>
        <w:t>Laird</w:t>
      </w:r>
      <w:proofErr w:type="spellEnd"/>
      <w:r w:rsidR="00BC2F9A" w:rsidRPr="00ED2B0C">
        <w:rPr>
          <w:rFonts w:cs="Times New Roman"/>
        </w:rPr>
        <w:t xml:space="preserve">, P. </w:t>
      </w:r>
      <w:proofErr w:type="spellStart"/>
      <w:r w:rsidR="00BC2F9A" w:rsidRPr="00ED2B0C">
        <w:rPr>
          <w:rFonts w:cs="Times New Roman"/>
        </w:rPr>
        <w:t>Nicholas</w:t>
      </w:r>
      <w:proofErr w:type="spellEnd"/>
      <w:r w:rsidR="00BC2F9A" w:rsidRPr="00ED2B0C">
        <w:rPr>
          <w:rFonts w:cs="Times New Roman"/>
        </w:rPr>
        <w:t xml:space="preserve">, </w:t>
      </w:r>
      <w:proofErr w:type="spellStart"/>
      <w:r w:rsidR="00BC2F9A" w:rsidRPr="00ED2B0C">
        <w:rPr>
          <w:rFonts w:cs="Times New Roman"/>
        </w:rPr>
        <w:t>and</w:t>
      </w:r>
      <w:proofErr w:type="spellEnd"/>
      <w:r w:rsidR="00BC2F9A" w:rsidRPr="00ED2B0C">
        <w:rPr>
          <w:rFonts w:cs="Times New Roman"/>
        </w:rPr>
        <w:t xml:space="preserve"> K. </w:t>
      </w:r>
      <w:proofErr w:type="spellStart"/>
      <w:r w:rsidR="00BC2F9A" w:rsidRPr="00ED2B0C">
        <w:rPr>
          <w:rFonts w:cs="Times New Roman"/>
        </w:rPr>
        <w:t>Oatley</w:t>
      </w:r>
      <w:proofErr w:type="spellEnd"/>
      <w:r w:rsidR="00BC2F9A" w:rsidRPr="00ED2B0C">
        <w:rPr>
          <w:rFonts w:cs="Times New Roman"/>
        </w:rPr>
        <w:t xml:space="preserve">, </w:t>
      </w:r>
      <w:proofErr w:type="spellStart"/>
      <w:r w:rsidR="00BC2F9A" w:rsidRPr="00ED2B0C">
        <w:rPr>
          <w:rFonts w:cs="Times New Roman"/>
        </w:rPr>
        <w:t>The</w:t>
      </w:r>
      <w:proofErr w:type="spellEnd"/>
      <w:r w:rsidR="00BC2F9A" w:rsidRPr="00ED2B0C">
        <w:rPr>
          <w:rFonts w:cs="Times New Roman"/>
        </w:rPr>
        <w:t xml:space="preserve"> </w:t>
      </w:r>
      <w:proofErr w:type="spellStart"/>
      <w:r w:rsidR="00BC2F9A" w:rsidRPr="00ED2B0C">
        <w:rPr>
          <w:rFonts w:cs="Times New Roman"/>
        </w:rPr>
        <w:t>language</w:t>
      </w:r>
      <w:proofErr w:type="spellEnd"/>
      <w:r w:rsidR="00BC2F9A" w:rsidRPr="00ED2B0C">
        <w:rPr>
          <w:rFonts w:cs="Times New Roman"/>
        </w:rPr>
        <w:t xml:space="preserve"> </w:t>
      </w:r>
      <w:proofErr w:type="spellStart"/>
      <w:r w:rsidR="00BC2F9A" w:rsidRPr="00ED2B0C">
        <w:rPr>
          <w:rFonts w:cs="Times New Roman"/>
        </w:rPr>
        <w:t>of</w:t>
      </w:r>
      <w:proofErr w:type="spellEnd"/>
      <w:r w:rsidR="00BC2F9A" w:rsidRPr="00ED2B0C">
        <w:rPr>
          <w:rFonts w:cs="Times New Roman"/>
        </w:rPr>
        <w:t xml:space="preserve"> </w:t>
      </w:r>
      <w:proofErr w:type="spellStart"/>
      <w:r w:rsidR="00BC2F9A" w:rsidRPr="00ED2B0C">
        <w:rPr>
          <w:rFonts w:cs="Times New Roman"/>
        </w:rPr>
        <w:t>emotions</w:t>
      </w:r>
      <w:proofErr w:type="spellEnd"/>
      <w:r w:rsidR="00BC2F9A" w:rsidRPr="00ED2B0C">
        <w:rPr>
          <w:rFonts w:cs="Times New Roman"/>
        </w:rPr>
        <w:t xml:space="preserve">: </w:t>
      </w:r>
      <w:proofErr w:type="spellStart"/>
      <w:r w:rsidR="00BC2F9A" w:rsidRPr="00ED2B0C">
        <w:rPr>
          <w:rFonts w:cs="Times New Roman"/>
        </w:rPr>
        <w:t>An</w:t>
      </w:r>
      <w:proofErr w:type="spellEnd"/>
      <w:r w:rsidR="00BC2F9A" w:rsidRPr="00ED2B0C">
        <w:rPr>
          <w:rFonts w:cs="Times New Roman"/>
        </w:rPr>
        <w:t xml:space="preserve"> </w:t>
      </w:r>
      <w:proofErr w:type="spellStart"/>
      <w:r w:rsidR="00BC2F9A" w:rsidRPr="00ED2B0C">
        <w:rPr>
          <w:rFonts w:cs="Times New Roman"/>
        </w:rPr>
        <w:t>analysis</w:t>
      </w:r>
      <w:proofErr w:type="spellEnd"/>
      <w:r w:rsidR="00BC2F9A" w:rsidRPr="00ED2B0C">
        <w:rPr>
          <w:rFonts w:cs="Times New Roman"/>
        </w:rPr>
        <w:t xml:space="preserve"> </w:t>
      </w:r>
      <w:proofErr w:type="spellStart"/>
      <w:r w:rsidR="00BC2F9A" w:rsidRPr="00ED2B0C">
        <w:rPr>
          <w:rFonts w:cs="Times New Roman"/>
        </w:rPr>
        <w:t>of</w:t>
      </w:r>
      <w:proofErr w:type="spellEnd"/>
      <w:r w:rsidR="00BC2F9A" w:rsidRPr="00ED2B0C">
        <w:rPr>
          <w:rFonts w:cs="Times New Roman"/>
        </w:rPr>
        <w:t xml:space="preserve"> a </w:t>
      </w:r>
      <w:proofErr w:type="spellStart"/>
      <w:r w:rsidR="00BC2F9A" w:rsidRPr="00ED2B0C">
        <w:rPr>
          <w:rFonts w:cs="Times New Roman"/>
        </w:rPr>
        <w:t>semantic</w:t>
      </w:r>
      <w:proofErr w:type="spellEnd"/>
      <w:r w:rsidR="00BC2F9A" w:rsidRPr="00ED2B0C">
        <w:rPr>
          <w:rFonts w:cs="Times New Roman"/>
        </w:rPr>
        <w:t xml:space="preserve"> </w:t>
      </w:r>
      <w:proofErr w:type="spellStart"/>
      <w:r w:rsidR="00BC2F9A" w:rsidRPr="00ED2B0C">
        <w:rPr>
          <w:rFonts w:cs="Times New Roman"/>
        </w:rPr>
        <w:t>field</w:t>
      </w:r>
      <w:proofErr w:type="spellEnd"/>
      <w:r w:rsidR="00BC2F9A" w:rsidRPr="00ED2B0C">
        <w:rPr>
          <w:rFonts w:cs="Times New Roman"/>
        </w:rPr>
        <w:t xml:space="preserve">, </w:t>
      </w:r>
      <w:proofErr w:type="spellStart"/>
      <w:r w:rsidR="00BC2F9A" w:rsidRPr="00ED2B0C">
        <w:rPr>
          <w:rFonts w:cs="Times New Roman"/>
        </w:rPr>
        <w:t>Cognition</w:t>
      </w:r>
      <w:proofErr w:type="spellEnd"/>
      <w:r w:rsidR="00BC2F9A" w:rsidRPr="00ED2B0C">
        <w:rPr>
          <w:rFonts w:cs="Times New Roman"/>
        </w:rPr>
        <w:t xml:space="preserve"> </w:t>
      </w:r>
      <w:proofErr w:type="spellStart"/>
      <w:r w:rsidR="00BC2F9A" w:rsidRPr="00ED2B0C">
        <w:rPr>
          <w:rFonts w:cs="Times New Roman"/>
        </w:rPr>
        <w:t>and</w:t>
      </w:r>
      <w:proofErr w:type="spellEnd"/>
      <w:r w:rsidR="00BC2F9A" w:rsidRPr="00ED2B0C">
        <w:rPr>
          <w:rFonts w:cs="Times New Roman"/>
        </w:rPr>
        <w:t xml:space="preserve"> </w:t>
      </w:r>
      <w:proofErr w:type="spellStart"/>
      <w:r w:rsidR="00BC2F9A" w:rsidRPr="00ED2B0C">
        <w:rPr>
          <w:rFonts w:cs="Times New Roman"/>
        </w:rPr>
        <w:t>emotion</w:t>
      </w:r>
      <w:proofErr w:type="spellEnd"/>
      <w:r w:rsidR="00BC2F9A" w:rsidRPr="00ED2B0C">
        <w:rPr>
          <w:rFonts w:cs="Times New Roman"/>
        </w:rPr>
        <w:t xml:space="preserve">, Vol. 3, No. 2, </w:t>
      </w:r>
      <w:proofErr w:type="spellStart"/>
      <w:r w:rsidR="00BC2F9A" w:rsidRPr="00ED2B0C">
        <w:rPr>
          <w:rFonts w:cs="Times New Roman"/>
        </w:rPr>
        <w:t>pp</w:t>
      </w:r>
      <w:proofErr w:type="spellEnd"/>
      <w:r w:rsidR="00BC2F9A" w:rsidRPr="00ED2B0C">
        <w:rPr>
          <w:rFonts w:cs="Times New Roman"/>
        </w:rPr>
        <w:t>. 81-123, 1989.</w:t>
      </w:r>
    </w:p>
    <w:p w14:paraId="2BCD7604" w14:textId="44A09453" w:rsidR="0064779F" w:rsidRPr="00ED2B0C" w:rsidRDefault="004C1831" w:rsidP="00CB7559">
      <w:pPr>
        <w:pStyle w:val="Tijelo"/>
        <w:rPr>
          <w:rFonts w:cs="Times New Roman"/>
        </w:rPr>
      </w:pPr>
      <w:r>
        <w:rPr>
          <w:rFonts w:cs="Times New Roman"/>
        </w:rPr>
        <w:lastRenderedPageBreak/>
        <w:t>[5</w:t>
      </w:r>
      <w:r w:rsidR="0064779F" w:rsidRPr="00ED2B0C">
        <w:rPr>
          <w:rFonts w:cs="Times New Roman"/>
        </w:rPr>
        <w:t>]</w:t>
      </w:r>
      <w:r w:rsidR="0064779F" w:rsidRPr="00ED2B0C">
        <w:rPr>
          <w:rFonts w:cs="Times New Roman"/>
        </w:rPr>
        <w:tab/>
      </w:r>
      <w:hyperlink r:id="rId44"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14:paraId="04354D66" w14:textId="0FD877B7" w:rsidR="00C81120" w:rsidRPr="00ED2B0C" w:rsidRDefault="004C1831" w:rsidP="00CB7559">
      <w:pPr>
        <w:pStyle w:val="Tijelo"/>
        <w:rPr>
          <w:rFonts w:cs="Times New Roman"/>
        </w:rPr>
      </w:pPr>
      <w:r>
        <w:rPr>
          <w:rFonts w:cs="Times New Roman"/>
        </w:rPr>
        <w:t>[6</w:t>
      </w:r>
      <w:r w:rsidR="00C81120" w:rsidRPr="00ED2B0C">
        <w:rPr>
          <w:rFonts w:cs="Times New Roman"/>
        </w:rPr>
        <w:t>]</w:t>
      </w:r>
      <w:r w:rsidR="00C81120" w:rsidRPr="00ED2B0C">
        <w:rPr>
          <w:rFonts w:cs="Times New Roman"/>
        </w:rPr>
        <w:tab/>
        <w:t xml:space="preserve">D. </w:t>
      </w:r>
      <w:proofErr w:type="spellStart"/>
      <w:r w:rsidR="00C81120" w:rsidRPr="00ED2B0C">
        <w:rPr>
          <w:rFonts w:cs="Times New Roman"/>
        </w:rPr>
        <w:t>Lundqvist</w:t>
      </w:r>
      <w:proofErr w:type="spellEnd"/>
      <w:r w:rsidR="00C81120" w:rsidRPr="00ED2B0C">
        <w:rPr>
          <w:rFonts w:cs="Times New Roman"/>
        </w:rPr>
        <w:t xml:space="preserve">, A. </w:t>
      </w:r>
      <w:proofErr w:type="spellStart"/>
      <w:r w:rsidR="00C81120" w:rsidRPr="00ED2B0C">
        <w:rPr>
          <w:rFonts w:cs="Times New Roman"/>
        </w:rPr>
        <w:t>Flykt</w:t>
      </w:r>
      <w:proofErr w:type="spellEnd"/>
      <w:r w:rsidR="00C81120" w:rsidRPr="00ED2B0C">
        <w:rPr>
          <w:rFonts w:cs="Times New Roman"/>
        </w:rPr>
        <w:t xml:space="preserve">, &amp; A. </w:t>
      </w:r>
      <w:proofErr w:type="spellStart"/>
      <w:r w:rsidR="00C81120" w:rsidRPr="00ED2B0C">
        <w:rPr>
          <w:rFonts w:cs="Times New Roman"/>
        </w:rPr>
        <w:t>Öhman</w:t>
      </w:r>
      <w:proofErr w:type="spellEnd"/>
      <w:r w:rsidR="00C81120" w:rsidRPr="00ED2B0C">
        <w:rPr>
          <w:rFonts w:cs="Times New Roman"/>
        </w:rPr>
        <w:t xml:space="preserve">, </w:t>
      </w:r>
      <w:proofErr w:type="spellStart"/>
      <w:r w:rsidR="00C81120" w:rsidRPr="00ED2B0C">
        <w:rPr>
          <w:rFonts w:cs="Times New Roman"/>
        </w:rPr>
        <w:t>The</w:t>
      </w:r>
      <w:proofErr w:type="spellEnd"/>
      <w:r w:rsidR="00C81120" w:rsidRPr="00ED2B0C">
        <w:rPr>
          <w:rFonts w:cs="Times New Roman"/>
        </w:rPr>
        <w:t xml:space="preserve"> </w:t>
      </w:r>
      <w:proofErr w:type="spellStart"/>
      <w:r w:rsidR="00C81120" w:rsidRPr="00ED2B0C">
        <w:rPr>
          <w:rFonts w:cs="Times New Roman"/>
        </w:rPr>
        <w:t>Karolinska</w:t>
      </w:r>
      <w:proofErr w:type="spellEnd"/>
      <w:r w:rsidR="00C81120" w:rsidRPr="00ED2B0C">
        <w:rPr>
          <w:rFonts w:cs="Times New Roman"/>
        </w:rPr>
        <w:t xml:space="preserve"> </w:t>
      </w:r>
      <w:proofErr w:type="spellStart"/>
      <w:r w:rsidR="00C81120" w:rsidRPr="00ED2B0C">
        <w:rPr>
          <w:rFonts w:cs="Times New Roman"/>
        </w:rPr>
        <w:t>Directed</w:t>
      </w:r>
      <w:proofErr w:type="spellEnd"/>
      <w:r w:rsidR="00C81120" w:rsidRPr="00ED2B0C">
        <w:rPr>
          <w:rFonts w:cs="Times New Roman"/>
        </w:rPr>
        <w:t xml:space="preserve"> </w:t>
      </w:r>
      <w:proofErr w:type="spellStart"/>
      <w:r w:rsidR="00C81120" w:rsidRPr="00ED2B0C">
        <w:rPr>
          <w:rFonts w:cs="Times New Roman"/>
        </w:rPr>
        <w:t>Emotional</w:t>
      </w:r>
      <w:proofErr w:type="spellEnd"/>
      <w:r w:rsidR="00C81120" w:rsidRPr="00ED2B0C">
        <w:rPr>
          <w:rFonts w:cs="Times New Roman"/>
        </w:rPr>
        <w:t xml:space="preserve"> </w:t>
      </w:r>
      <w:proofErr w:type="spellStart"/>
      <w:r w:rsidR="00C81120" w:rsidRPr="00ED2B0C">
        <w:rPr>
          <w:rFonts w:cs="Times New Roman"/>
        </w:rPr>
        <w:t>Faces</w:t>
      </w:r>
      <w:proofErr w:type="spellEnd"/>
      <w:r w:rsidR="00C81120" w:rsidRPr="00ED2B0C">
        <w:rPr>
          <w:rFonts w:cs="Times New Roman"/>
        </w:rPr>
        <w:t xml:space="preserve"> - KDEF, CD ROM </w:t>
      </w:r>
      <w:proofErr w:type="spellStart"/>
      <w:r w:rsidR="00C81120" w:rsidRPr="00ED2B0C">
        <w:rPr>
          <w:rFonts w:cs="Times New Roman"/>
        </w:rPr>
        <w:t>from</w:t>
      </w:r>
      <w:proofErr w:type="spellEnd"/>
      <w:r w:rsidR="00C81120" w:rsidRPr="00ED2B0C">
        <w:rPr>
          <w:rFonts w:cs="Times New Roman"/>
        </w:rPr>
        <w:t xml:space="preserve"> Department </w:t>
      </w:r>
      <w:proofErr w:type="spellStart"/>
      <w:r w:rsidR="00C81120" w:rsidRPr="00ED2B0C">
        <w:rPr>
          <w:rFonts w:cs="Times New Roman"/>
        </w:rPr>
        <w:t>of</w:t>
      </w:r>
      <w:proofErr w:type="spellEnd"/>
      <w:r w:rsidR="00C81120" w:rsidRPr="00ED2B0C">
        <w:rPr>
          <w:rFonts w:cs="Times New Roman"/>
        </w:rPr>
        <w:t xml:space="preserve"> </w:t>
      </w:r>
      <w:proofErr w:type="spellStart"/>
      <w:r w:rsidR="00C81120" w:rsidRPr="00ED2B0C">
        <w:rPr>
          <w:rFonts w:cs="Times New Roman"/>
        </w:rPr>
        <w:t>Clinical</w:t>
      </w:r>
      <w:proofErr w:type="spellEnd"/>
      <w:r w:rsidR="00C81120" w:rsidRPr="00ED2B0C">
        <w:rPr>
          <w:rFonts w:cs="Times New Roman"/>
        </w:rPr>
        <w:t xml:space="preserve"> </w:t>
      </w:r>
      <w:proofErr w:type="spellStart"/>
      <w:r w:rsidR="00C81120" w:rsidRPr="00ED2B0C">
        <w:rPr>
          <w:rFonts w:cs="Times New Roman"/>
        </w:rPr>
        <w:t>Neuroscience</w:t>
      </w:r>
      <w:proofErr w:type="spellEnd"/>
      <w:r w:rsidR="00C81120" w:rsidRPr="00ED2B0C">
        <w:rPr>
          <w:rFonts w:cs="Times New Roman"/>
        </w:rPr>
        <w:t xml:space="preserve">, </w:t>
      </w:r>
      <w:proofErr w:type="spellStart"/>
      <w:r w:rsidR="00C81120" w:rsidRPr="00ED2B0C">
        <w:rPr>
          <w:rFonts w:cs="Times New Roman"/>
        </w:rPr>
        <w:t>Psychology</w:t>
      </w:r>
      <w:proofErr w:type="spellEnd"/>
      <w:r w:rsidR="00C81120" w:rsidRPr="00ED2B0C">
        <w:rPr>
          <w:rFonts w:cs="Times New Roman"/>
        </w:rPr>
        <w:t xml:space="preserve"> </w:t>
      </w:r>
      <w:proofErr w:type="spellStart"/>
      <w:r w:rsidR="00C81120" w:rsidRPr="00ED2B0C">
        <w:rPr>
          <w:rFonts w:cs="Times New Roman"/>
        </w:rPr>
        <w:t>section</w:t>
      </w:r>
      <w:proofErr w:type="spellEnd"/>
      <w:r w:rsidR="00C81120" w:rsidRPr="00ED2B0C">
        <w:rPr>
          <w:rFonts w:cs="Times New Roman"/>
        </w:rPr>
        <w:t xml:space="preserve">, </w:t>
      </w:r>
      <w:proofErr w:type="spellStart"/>
      <w:r w:rsidR="00C81120" w:rsidRPr="00ED2B0C">
        <w:rPr>
          <w:rFonts w:cs="Times New Roman"/>
        </w:rPr>
        <w:t>Karolinska</w:t>
      </w:r>
      <w:proofErr w:type="spellEnd"/>
      <w:r w:rsidR="00C81120" w:rsidRPr="00ED2B0C">
        <w:rPr>
          <w:rFonts w:cs="Times New Roman"/>
        </w:rPr>
        <w:t xml:space="preserve"> </w:t>
      </w:r>
      <w:proofErr w:type="spellStart"/>
      <w:r w:rsidR="00C81120" w:rsidRPr="00ED2B0C">
        <w:rPr>
          <w:rFonts w:cs="Times New Roman"/>
        </w:rPr>
        <w:t>Institutet</w:t>
      </w:r>
      <w:proofErr w:type="spellEnd"/>
      <w:r w:rsidR="00C81120" w:rsidRPr="00ED2B0C">
        <w:rPr>
          <w:rFonts w:cs="Times New Roman"/>
        </w:rPr>
        <w:t>, ISBN 91-630-7164-9, 1998</w:t>
      </w:r>
    </w:p>
    <w:p w14:paraId="0BE702A5" w14:textId="78ECC6A1" w:rsidR="0081668D" w:rsidRPr="00ED2B0C" w:rsidRDefault="004C1831" w:rsidP="0081668D">
      <w:pPr>
        <w:pStyle w:val="Tijelo"/>
        <w:rPr>
          <w:rFonts w:cs="Times New Roman"/>
        </w:rPr>
      </w:pPr>
      <w:r>
        <w:rPr>
          <w:rFonts w:cs="Times New Roman"/>
        </w:rPr>
        <w:t>[7</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14:paraId="385D3D72" w14:textId="70ADD9C2" w:rsidR="00363EE8" w:rsidRPr="00ED2B0C" w:rsidRDefault="004C1831" w:rsidP="00363EE8">
      <w:pPr>
        <w:pStyle w:val="Tijelo"/>
        <w:rPr>
          <w:rFonts w:cs="Times New Roman"/>
          <w:shd w:val="clear" w:color="auto" w:fill="FFFFFF"/>
        </w:rPr>
      </w:pPr>
      <w:r>
        <w:rPr>
          <w:rFonts w:eastAsia="CMR9" w:cs="Times New Roman"/>
        </w:rPr>
        <w:t>[8</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14:paraId="6C0B1F85" w14:textId="6DD05269" w:rsidR="00A543FB" w:rsidRPr="00ED2B0C" w:rsidRDefault="004C1831" w:rsidP="00363EE8">
      <w:pPr>
        <w:pStyle w:val="Tijelo"/>
        <w:rPr>
          <w:rStyle w:val="apple-converted-space"/>
          <w:rFonts w:cs="Times New Roman"/>
          <w:color w:val="222222"/>
          <w:sz w:val="20"/>
          <w:szCs w:val="20"/>
          <w:shd w:val="clear" w:color="auto" w:fill="FFFFFF"/>
        </w:rPr>
      </w:pPr>
      <w:r>
        <w:rPr>
          <w:rFonts w:cs="Times New Roman"/>
          <w:shd w:val="clear" w:color="auto" w:fill="FFFFFF"/>
        </w:rPr>
        <w:t>[9</w:t>
      </w:r>
      <w:r w:rsidR="00A543FB" w:rsidRPr="00ED2B0C">
        <w:rPr>
          <w:rFonts w:cs="Times New Roman"/>
          <w:shd w:val="clear" w:color="auto" w:fill="FFFFFF"/>
        </w:rPr>
        <w:t>]</w:t>
      </w:r>
      <w:r w:rsidR="00A543FB" w:rsidRPr="00ED2B0C">
        <w:rPr>
          <w:rFonts w:cs="Times New Roman"/>
          <w:shd w:val="clear" w:color="auto" w:fill="FFFFFF"/>
        </w:rPr>
        <w:tab/>
        <w:t xml:space="preserve">P. Viola, M. Jones, </w:t>
      </w:r>
      <w:proofErr w:type="spellStart"/>
      <w:r w:rsidR="00A543FB" w:rsidRPr="00ED2B0C">
        <w:rPr>
          <w:rFonts w:cs="Times New Roman"/>
          <w:shd w:val="clear" w:color="auto" w:fill="FFFFFF"/>
        </w:rPr>
        <w:t>Rapid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object</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detection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using</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boosted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cascade</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of</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simple</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features</w:t>
      </w:r>
      <w:proofErr w:type="spellEnd"/>
      <w:r w:rsidR="00A543FB" w:rsidRPr="00ED2B0C">
        <w:rPr>
          <w:rFonts w:cs="Times New Roman"/>
          <w:shd w:val="clear" w:color="auto" w:fill="FFFFFF"/>
        </w:rPr>
        <w:t xml:space="preserve">, In Computer </w:t>
      </w:r>
      <w:proofErr w:type="spellStart"/>
      <w:r w:rsidR="00A543FB" w:rsidRPr="00ED2B0C">
        <w:rPr>
          <w:rFonts w:cs="Times New Roman"/>
          <w:shd w:val="clear" w:color="auto" w:fill="FFFFFF"/>
        </w:rPr>
        <w:t>Vision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and</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Pattern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Recognition</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Proceedings</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of</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the</w:t>
      </w:r>
      <w:proofErr w:type="spellEnd"/>
      <w:r w:rsidR="00A543FB" w:rsidRPr="00ED2B0C">
        <w:rPr>
          <w:rFonts w:cs="Times New Roman"/>
          <w:shd w:val="clear" w:color="auto" w:fill="FFFFFF"/>
        </w:rPr>
        <w:t xml:space="preserve"> 2001 IEEE Computer </w:t>
      </w:r>
      <w:proofErr w:type="spellStart"/>
      <w:r w:rsidR="00A543FB" w:rsidRPr="00ED2B0C">
        <w:rPr>
          <w:rFonts w:cs="Times New Roman"/>
          <w:shd w:val="clear" w:color="auto" w:fill="FFFFFF"/>
        </w:rPr>
        <w:t>Society</w:t>
      </w:r>
      <w:proofErr w:type="spellEnd"/>
      <w:r w:rsidR="00A543FB" w:rsidRPr="00ED2B0C">
        <w:rPr>
          <w:rFonts w:cs="Times New Roman"/>
          <w:shd w:val="clear" w:color="auto" w:fill="FFFFFF"/>
        </w:rPr>
        <w:t xml:space="preserve"> </w:t>
      </w:r>
      <w:proofErr w:type="spellStart"/>
      <w:r w:rsidR="00A543FB" w:rsidRPr="00ED2B0C">
        <w:rPr>
          <w:rFonts w:cs="Times New Roman"/>
          <w:shd w:val="clear" w:color="auto" w:fill="FFFFFF"/>
        </w:rPr>
        <w:t>Conference</w:t>
      </w:r>
      <w:proofErr w:type="spellEnd"/>
      <w:r w:rsidR="00A543FB" w:rsidRPr="00ED2B0C">
        <w:rPr>
          <w:rFonts w:cs="Times New Roman"/>
          <w:shd w:val="clear" w:color="auto" w:fill="FFFFFF"/>
        </w:rPr>
        <w:t xml:space="preserve">, Vol. 1, </w:t>
      </w:r>
      <w:proofErr w:type="spellStart"/>
      <w:r w:rsidR="00A543FB" w:rsidRPr="00ED2B0C">
        <w:rPr>
          <w:rFonts w:cs="Times New Roman"/>
          <w:shd w:val="clear" w:color="auto" w:fill="FFFFFF"/>
        </w:rPr>
        <w:t>pp</w:t>
      </w:r>
      <w:proofErr w:type="spellEnd"/>
      <w:r w:rsidR="00A543FB" w:rsidRPr="00ED2B0C">
        <w:rPr>
          <w:rFonts w:cs="Times New Roman"/>
          <w:shd w:val="clear" w:color="auto" w:fill="FFFFFF"/>
        </w:rPr>
        <w:t xml:space="preserve">. </w:t>
      </w:r>
      <w:r w:rsidR="00A543FB" w:rsidRPr="00ED2B0C">
        <w:rPr>
          <w:rStyle w:val="apple-converted-space"/>
          <w:rFonts w:cs="Times New Roman"/>
          <w:color w:val="222222"/>
          <w:sz w:val="20"/>
          <w:szCs w:val="20"/>
          <w:shd w:val="clear" w:color="auto" w:fill="FFFFFF"/>
        </w:rPr>
        <w:t xml:space="preserve"> I-511-I-518, 2001.</w:t>
      </w:r>
    </w:p>
    <w:p w14:paraId="01C51ABF" w14:textId="4884960C" w:rsidR="001A5BEB" w:rsidRPr="00ED2B0C" w:rsidRDefault="004C1831" w:rsidP="00363EE8">
      <w:pPr>
        <w:pStyle w:val="Tijelo"/>
        <w:rPr>
          <w:rFonts w:cs="Times New Roman"/>
        </w:rPr>
      </w:pPr>
      <w:r>
        <w:rPr>
          <w:rStyle w:val="apple-converted-space"/>
          <w:rFonts w:cs="Times New Roman"/>
          <w:color w:val="222222"/>
          <w:szCs w:val="20"/>
          <w:shd w:val="clear" w:color="auto" w:fill="FFFFFF"/>
        </w:rPr>
        <w:t>[10</w:t>
      </w:r>
      <w:r w:rsidR="001A5BEB" w:rsidRPr="004C1831">
        <w:rPr>
          <w:rStyle w:val="apple-converted-space"/>
          <w:rFonts w:cs="Times New Roman"/>
          <w:color w:val="222222"/>
          <w:szCs w:val="20"/>
          <w:shd w:val="clear" w:color="auto" w:fill="FFFFFF"/>
        </w:rPr>
        <w:t>]</w:t>
      </w:r>
      <w:r w:rsidR="001A5BEB" w:rsidRPr="00ED2B0C">
        <w:rPr>
          <w:rStyle w:val="apple-converted-space"/>
          <w:rFonts w:cs="Times New Roman"/>
          <w:color w:val="222222"/>
          <w:sz w:val="20"/>
          <w:szCs w:val="20"/>
          <w:shd w:val="clear" w:color="auto" w:fill="FFFFFF"/>
        </w:rPr>
        <w:tab/>
      </w:r>
      <w:r w:rsidR="001A5BEB"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001A5BEB"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001A5BEB" w:rsidRPr="00ED2B0C">
        <w:rPr>
          <w:rFonts w:cs="Times New Roman"/>
        </w:rPr>
        <w:t xml:space="preserve">A </w:t>
      </w:r>
      <w:proofErr w:type="spellStart"/>
      <w:r w:rsidR="001A5BEB" w:rsidRPr="00ED2B0C">
        <w:rPr>
          <w:rFonts w:cs="Times New Roman"/>
        </w:rPr>
        <w:t>desicion-theoretic</w:t>
      </w:r>
      <w:proofErr w:type="spellEnd"/>
      <w:r w:rsidR="001A5BEB" w:rsidRPr="00ED2B0C">
        <w:rPr>
          <w:rFonts w:cs="Times New Roman"/>
        </w:rPr>
        <w:t xml:space="preserve"> </w:t>
      </w:r>
      <w:proofErr w:type="spellStart"/>
      <w:r w:rsidR="001A5BEB" w:rsidRPr="00ED2B0C">
        <w:rPr>
          <w:rFonts w:cs="Times New Roman"/>
        </w:rPr>
        <w:t>generalization</w:t>
      </w:r>
      <w:proofErr w:type="spellEnd"/>
      <w:r w:rsidR="001A5BEB" w:rsidRPr="00ED2B0C">
        <w:rPr>
          <w:rFonts w:cs="Times New Roman"/>
        </w:rPr>
        <w:t xml:space="preserve"> </w:t>
      </w:r>
      <w:proofErr w:type="spellStart"/>
      <w:r w:rsidR="001A5BEB" w:rsidRPr="00ED2B0C">
        <w:rPr>
          <w:rFonts w:cs="Times New Roman"/>
        </w:rPr>
        <w:t>of</w:t>
      </w:r>
      <w:proofErr w:type="spellEnd"/>
      <w:r w:rsidR="001A5BEB" w:rsidRPr="00ED2B0C">
        <w:rPr>
          <w:rFonts w:cs="Times New Roman"/>
        </w:rPr>
        <w:t xml:space="preserve"> on-line </w:t>
      </w:r>
      <w:proofErr w:type="spellStart"/>
      <w:r w:rsidR="001A5BEB" w:rsidRPr="00ED2B0C">
        <w:rPr>
          <w:rFonts w:cs="Times New Roman"/>
        </w:rPr>
        <w:t>learning</w:t>
      </w:r>
      <w:proofErr w:type="spellEnd"/>
      <w:r w:rsidR="001A5BEB" w:rsidRPr="00ED2B0C">
        <w:rPr>
          <w:rFonts w:cs="Times New Roman"/>
        </w:rPr>
        <w:t xml:space="preserve"> </w:t>
      </w:r>
      <w:proofErr w:type="spellStart"/>
      <w:r w:rsidR="001A5BEB" w:rsidRPr="00ED2B0C">
        <w:rPr>
          <w:rFonts w:cs="Times New Roman"/>
        </w:rPr>
        <w:t>and</w:t>
      </w:r>
      <w:proofErr w:type="spellEnd"/>
      <w:r w:rsidR="001A5BEB" w:rsidRPr="00ED2B0C">
        <w:rPr>
          <w:rFonts w:cs="Times New Roman"/>
        </w:rPr>
        <w:t xml:space="preserve"> </w:t>
      </w:r>
      <w:proofErr w:type="spellStart"/>
      <w:r w:rsidR="001A5BEB" w:rsidRPr="00ED2B0C">
        <w:rPr>
          <w:rFonts w:cs="Times New Roman"/>
        </w:rPr>
        <w:t>an</w:t>
      </w:r>
      <w:proofErr w:type="spellEnd"/>
      <w:r w:rsidR="001A5BEB" w:rsidRPr="00ED2B0C">
        <w:rPr>
          <w:rFonts w:cs="Times New Roman"/>
        </w:rPr>
        <w:t xml:space="preserve"> </w:t>
      </w:r>
      <w:proofErr w:type="spellStart"/>
      <w:r w:rsidR="001A5BEB" w:rsidRPr="00ED2B0C">
        <w:rPr>
          <w:rFonts w:cs="Times New Roman"/>
        </w:rPr>
        <w:t>application</w:t>
      </w:r>
      <w:proofErr w:type="spellEnd"/>
      <w:r w:rsidR="001A5BEB" w:rsidRPr="00ED2B0C">
        <w:rPr>
          <w:rFonts w:cs="Times New Roman"/>
        </w:rPr>
        <w:t xml:space="preserve"> to </w:t>
      </w:r>
      <w:proofErr w:type="spellStart"/>
      <w:r w:rsidR="001A5BEB" w:rsidRPr="00ED2B0C">
        <w:rPr>
          <w:rFonts w:cs="Times New Roman"/>
        </w:rPr>
        <w:t>boosting</w:t>
      </w:r>
      <w:proofErr w:type="spellEnd"/>
      <w:r w:rsidR="001A5BEB" w:rsidRPr="00ED2B0C">
        <w:rPr>
          <w:rFonts w:cs="Times New Roman"/>
        </w:rPr>
        <w:t xml:space="preserve">. In European </w:t>
      </w:r>
      <w:proofErr w:type="spellStart"/>
      <w:r w:rsidR="001A5BEB" w:rsidRPr="00ED2B0C">
        <w:rPr>
          <w:rFonts w:cs="Times New Roman"/>
        </w:rPr>
        <w:t>conference</w:t>
      </w:r>
      <w:proofErr w:type="spellEnd"/>
      <w:r w:rsidR="001A5BEB"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001A5BEB" w:rsidRPr="00ED2B0C">
        <w:rPr>
          <w:rFonts w:cs="Times New Roman"/>
        </w:rPr>
        <w:t>pp</w:t>
      </w:r>
      <w:proofErr w:type="spellEnd"/>
      <w:r w:rsidR="001A5BEB"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14:paraId="019FB462" w14:textId="58F6A94B" w:rsidR="009F320F" w:rsidRPr="00ED2B0C" w:rsidRDefault="004C1831" w:rsidP="00363EE8">
      <w:pPr>
        <w:pStyle w:val="Tijelo"/>
        <w:rPr>
          <w:rFonts w:cs="Times New Roman"/>
        </w:rPr>
      </w:pPr>
      <w:r>
        <w:rPr>
          <w:rFonts w:cs="Times New Roman"/>
        </w:rPr>
        <w:t>[11</w:t>
      </w:r>
      <w:r w:rsidR="009F320F" w:rsidRPr="00ED2B0C">
        <w:rPr>
          <w:rFonts w:cs="Times New Roman"/>
        </w:rPr>
        <w:t>]</w:t>
      </w:r>
      <w:r w:rsidR="009F320F" w:rsidRPr="00ED2B0C">
        <w:rPr>
          <w:rFonts w:cs="Times New Roman"/>
        </w:rPr>
        <w:tab/>
        <w:t xml:space="preserve">S. </w:t>
      </w:r>
      <w:proofErr w:type="spellStart"/>
      <w:r w:rsidR="009F320F" w:rsidRPr="00ED2B0C">
        <w:rPr>
          <w:rFonts w:cs="Times New Roman"/>
        </w:rPr>
        <w:t>Padmavathi</w:t>
      </w:r>
      <w:proofErr w:type="spellEnd"/>
      <w:r w:rsidR="009F320F" w:rsidRPr="00ED2B0C">
        <w:rPr>
          <w:rFonts w:cs="Times New Roman"/>
        </w:rPr>
        <w:t xml:space="preserve">, P. </w:t>
      </w:r>
      <w:proofErr w:type="spellStart"/>
      <w:r w:rsidR="009F320F" w:rsidRPr="00ED2B0C">
        <w:rPr>
          <w:rFonts w:cs="Times New Roman"/>
        </w:rPr>
        <w:t>Prem</w:t>
      </w:r>
      <w:proofErr w:type="spellEnd"/>
      <w:r w:rsidR="009F320F" w:rsidRPr="00ED2B0C">
        <w:rPr>
          <w:rFonts w:cs="Times New Roman"/>
        </w:rPr>
        <w:t xml:space="preserve"> i D. </w:t>
      </w:r>
      <w:proofErr w:type="spellStart"/>
      <w:r w:rsidR="009F320F" w:rsidRPr="00ED2B0C">
        <w:rPr>
          <w:rFonts w:cs="Times New Roman"/>
        </w:rPr>
        <w:t>Praveenn</w:t>
      </w:r>
      <w:proofErr w:type="spellEnd"/>
      <w:r w:rsidR="009F320F" w:rsidRPr="00ED2B0C">
        <w:rPr>
          <w:rFonts w:cs="Times New Roman"/>
        </w:rPr>
        <w:t xml:space="preserve">, </w:t>
      </w:r>
      <w:proofErr w:type="spellStart"/>
      <w:r w:rsidR="009F320F" w:rsidRPr="00ED2B0C">
        <w:rPr>
          <w:rFonts w:cs="Times New Roman"/>
        </w:rPr>
        <w:t>Locating</w:t>
      </w:r>
      <w:proofErr w:type="spellEnd"/>
      <w:r w:rsidR="009F320F" w:rsidRPr="00ED2B0C">
        <w:rPr>
          <w:rFonts w:cs="Times New Roman"/>
        </w:rPr>
        <w:t xml:space="preserve"> </w:t>
      </w:r>
      <w:proofErr w:type="spellStart"/>
      <w:r w:rsidR="009F320F" w:rsidRPr="00ED2B0C">
        <w:rPr>
          <w:rFonts w:cs="Times New Roman"/>
        </w:rPr>
        <w:t>Fabric</w:t>
      </w:r>
      <w:proofErr w:type="spellEnd"/>
      <w:r w:rsidR="009F320F" w:rsidRPr="00ED2B0C">
        <w:rPr>
          <w:rFonts w:cs="Times New Roman"/>
        </w:rPr>
        <w:t xml:space="preserve"> </w:t>
      </w:r>
      <w:proofErr w:type="spellStart"/>
      <w:r w:rsidR="009F320F" w:rsidRPr="00ED2B0C">
        <w:rPr>
          <w:rFonts w:cs="Times New Roman"/>
        </w:rPr>
        <w:t>Defects</w:t>
      </w:r>
      <w:proofErr w:type="spellEnd"/>
      <w:r w:rsidR="009F320F" w:rsidRPr="00ED2B0C">
        <w:rPr>
          <w:rFonts w:cs="Times New Roman"/>
        </w:rPr>
        <w:t xml:space="preserve"> </w:t>
      </w:r>
      <w:proofErr w:type="spellStart"/>
      <w:r w:rsidR="009F320F" w:rsidRPr="00ED2B0C">
        <w:rPr>
          <w:rFonts w:cs="Times New Roman"/>
        </w:rPr>
        <w:t>Using</w:t>
      </w:r>
      <w:proofErr w:type="spellEnd"/>
      <w:r w:rsidR="009F320F" w:rsidRPr="00ED2B0C">
        <w:rPr>
          <w:rFonts w:cs="Times New Roman"/>
        </w:rPr>
        <w:t xml:space="preserve"> </w:t>
      </w:r>
      <w:proofErr w:type="spellStart"/>
      <w:r w:rsidR="009F320F" w:rsidRPr="00ED2B0C">
        <w:rPr>
          <w:rFonts w:cs="Times New Roman"/>
        </w:rPr>
        <w:t>Gabor</w:t>
      </w:r>
      <w:proofErr w:type="spellEnd"/>
      <w:r w:rsidR="009F320F" w:rsidRPr="00ED2B0C">
        <w:rPr>
          <w:rFonts w:cs="Times New Roman"/>
        </w:rPr>
        <w:t xml:space="preserve"> </w:t>
      </w:r>
      <w:proofErr w:type="spellStart"/>
      <w:r w:rsidR="009F320F" w:rsidRPr="00ED2B0C">
        <w:rPr>
          <w:rFonts w:cs="Times New Roman"/>
        </w:rPr>
        <w:t>Filters</w:t>
      </w:r>
      <w:proofErr w:type="spellEnd"/>
      <w:r w:rsidR="009F320F" w:rsidRPr="00ED2B0C">
        <w:rPr>
          <w:rFonts w:cs="Times New Roman"/>
        </w:rPr>
        <w:t xml:space="preserve">, International </w:t>
      </w:r>
      <w:proofErr w:type="spellStart"/>
      <w:r w:rsidR="009F320F" w:rsidRPr="00ED2B0C">
        <w:rPr>
          <w:rFonts w:cs="Times New Roman"/>
        </w:rPr>
        <w:t>Jurnal</w:t>
      </w:r>
      <w:proofErr w:type="spellEnd"/>
      <w:r w:rsidR="009F320F" w:rsidRPr="00ED2B0C">
        <w:rPr>
          <w:rFonts w:cs="Times New Roman"/>
        </w:rPr>
        <w:t xml:space="preserve"> </w:t>
      </w:r>
      <w:proofErr w:type="spellStart"/>
      <w:r w:rsidR="009F320F" w:rsidRPr="00ED2B0C">
        <w:rPr>
          <w:rFonts w:cs="Times New Roman"/>
        </w:rPr>
        <w:t>of</w:t>
      </w:r>
      <w:proofErr w:type="spellEnd"/>
      <w:r w:rsidR="009F320F" w:rsidRPr="00ED2B0C">
        <w:rPr>
          <w:rFonts w:cs="Times New Roman"/>
        </w:rPr>
        <w:t xml:space="preserve"> </w:t>
      </w:r>
      <w:proofErr w:type="spellStart"/>
      <w:r w:rsidR="009F320F" w:rsidRPr="00ED2B0C">
        <w:rPr>
          <w:rFonts w:cs="Times New Roman"/>
        </w:rPr>
        <w:t>Scientific</w:t>
      </w:r>
      <w:proofErr w:type="spellEnd"/>
      <w:r w:rsidR="009F320F" w:rsidRPr="00ED2B0C">
        <w:rPr>
          <w:rFonts w:cs="Times New Roman"/>
        </w:rPr>
        <w:t xml:space="preserve"> Research </w:t>
      </w:r>
      <w:proofErr w:type="spellStart"/>
      <w:r w:rsidR="009F320F" w:rsidRPr="00ED2B0C">
        <w:rPr>
          <w:rFonts w:cs="Times New Roman"/>
        </w:rPr>
        <w:t>Engineering</w:t>
      </w:r>
      <w:proofErr w:type="spellEnd"/>
      <w:r w:rsidR="009F320F" w:rsidRPr="00ED2B0C">
        <w:rPr>
          <w:rFonts w:cs="Times New Roman"/>
        </w:rPr>
        <w:t xml:space="preserve"> &amp; Technology, ISSN 2278 – 0882, Vol. 2 </w:t>
      </w:r>
      <w:proofErr w:type="spellStart"/>
      <w:r w:rsidR="009F320F" w:rsidRPr="00ED2B0C">
        <w:rPr>
          <w:rFonts w:cs="Times New Roman"/>
        </w:rPr>
        <w:t>Issue</w:t>
      </w:r>
      <w:proofErr w:type="spellEnd"/>
      <w:r w:rsidR="009F320F" w:rsidRPr="00ED2B0C">
        <w:rPr>
          <w:rFonts w:cs="Times New Roman"/>
        </w:rPr>
        <w:t xml:space="preserve"> 8, </w:t>
      </w:r>
      <w:proofErr w:type="spellStart"/>
      <w:r w:rsidR="009F320F" w:rsidRPr="00ED2B0C">
        <w:rPr>
          <w:rFonts w:cs="Times New Roman"/>
        </w:rPr>
        <w:t>pp</w:t>
      </w:r>
      <w:proofErr w:type="spellEnd"/>
      <w:r w:rsidR="006D23C7" w:rsidRPr="00ED2B0C">
        <w:rPr>
          <w:rFonts w:cs="Times New Roman"/>
        </w:rPr>
        <w:t>.</w:t>
      </w:r>
      <w:r w:rsidR="009F320F" w:rsidRPr="00ED2B0C">
        <w:rPr>
          <w:rFonts w:cs="Times New Roman"/>
        </w:rPr>
        <w:t xml:space="preserve"> 472-478, Studeni 2013.</w:t>
      </w:r>
    </w:p>
    <w:p w14:paraId="66D7C069" w14:textId="1305FA05" w:rsidR="002C2B2C" w:rsidRPr="00ED2B0C" w:rsidRDefault="004C1831" w:rsidP="00363EE8">
      <w:pPr>
        <w:pStyle w:val="Tijelo"/>
        <w:rPr>
          <w:rFonts w:cs="Times New Roman"/>
          <w:shd w:val="clear" w:color="auto" w:fill="FFFFFF"/>
        </w:rPr>
      </w:pPr>
      <w:r>
        <w:rPr>
          <w:rFonts w:cs="Times New Roman"/>
        </w:rPr>
        <w:t>[12</w:t>
      </w:r>
      <w:r w:rsidR="002C2B2C" w:rsidRPr="00ED2B0C">
        <w:rPr>
          <w:rFonts w:cs="Times New Roman"/>
        </w:rPr>
        <w:t>]</w:t>
      </w:r>
      <w:r w:rsidR="002C2B2C" w:rsidRPr="00ED2B0C">
        <w:rPr>
          <w:rFonts w:cs="Times New Roman"/>
        </w:rPr>
        <w:tab/>
        <w:t xml:space="preserve">S. </w:t>
      </w:r>
      <w:proofErr w:type="spellStart"/>
      <w:r w:rsidR="002C2B2C" w:rsidRPr="00ED2B0C">
        <w:rPr>
          <w:rFonts w:cs="Times New Roman"/>
        </w:rPr>
        <w:t>Wold</w:t>
      </w:r>
      <w:proofErr w:type="spellEnd"/>
      <w:r w:rsidR="002C2B2C" w:rsidRPr="00ED2B0C">
        <w:rPr>
          <w:rFonts w:cs="Times New Roman"/>
        </w:rPr>
        <w:t xml:space="preserve">, K. </w:t>
      </w:r>
      <w:proofErr w:type="spellStart"/>
      <w:r w:rsidR="002C2B2C" w:rsidRPr="00ED2B0C">
        <w:rPr>
          <w:rFonts w:cs="Times New Roman"/>
        </w:rPr>
        <w:t>Esbensen</w:t>
      </w:r>
      <w:proofErr w:type="spellEnd"/>
      <w:r w:rsidR="002C2B2C" w:rsidRPr="00ED2B0C">
        <w:rPr>
          <w:rFonts w:cs="Times New Roman"/>
        </w:rPr>
        <w:t xml:space="preserve">, </w:t>
      </w:r>
      <w:proofErr w:type="spellStart"/>
      <w:r w:rsidR="002C2B2C" w:rsidRPr="00ED2B0C">
        <w:rPr>
          <w:rFonts w:cs="Times New Roman"/>
        </w:rPr>
        <w:t>and</w:t>
      </w:r>
      <w:proofErr w:type="spellEnd"/>
      <w:r w:rsidR="002C2B2C" w:rsidRPr="00ED2B0C">
        <w:rPr>
          <w:rFonts w:cs="Times New Roman"/>
        </w:rPr>
        <w:t xml:space="preserve"> P. </w:t>
      </w:r>
      <w:proofErr w:type="spellStart"/>
      <w:r w:rsidR="002C2B2C" w:rsidRPr="00ED2B0C">
        <w:rPr>
          <w:rFonts w:cs="Times New Roman"/>
        </w:rPr>
        <w:t>Geladi</w:t>
      </w:r>
      <w:proofErr w:type="spellEnd"/>
      <w:r w:rsidR="002C2B2C" w:rsidRPr="00ED2B0C">
        <w:rPr>
          <w:rFonts w:cs="Times New Roman"/>
        </w:rPr>
        <w:t xml:space="preserve">, Principal </w:t>
      </w:r>
      <w:proofErr w:type="spellStart"/>
      <w:r w:rsidR="002C2B2C" w:rsidRPr="00ED2B0C">
        <w:rPr>
          <w:rFonts w:cs="Times New Roman"/>
        </w:rPr>
        <w:t>component</w:t>
      </w:r>
      <w:proofErr w:type="spellEnd"/>
      <w:r w:rsidR="002C2B2C" w:rsidRPr="00ED2B0C">
        <w:rPr>
          <w:rFonts w:cs="Times New Roman"/>
        </w:rPr>
        <w:t xml:space="preserve"> </w:t>
      </w:r>
      <w:proofErr w:type="spellStart"/>
      <w:r w:rsidR="002C2B2C" w:rsidRPr="00ED2B0C">
        <w:rPr>
          <w:rFonts w:cs="Times New Roman"/>
        </w:rPr>
        <w:t>analysis</w:t>
      </w:r>
      <w:proofErr w:type="spellEnd"/>
      <w:r w:rsidR="002C2B2C" w:rsidRPr="00ED2B0C">
        <w:rPr>
          <w:rFonts w:cs="Times New Roman"/>
        </w:rPr>
        <w:t xml:space="preserve">, </w:t>
      </w:r>
      <w:proofErr w:type="spellStart"/>
      <w:r w:rsidR="002C2B2C" w:rsidRPr="00ED2B0C">
        <w:rPr>
          <w:rFonts w:cs="Times New Roman"/>
        </w:rPr>
        <w:t>Chemometrics</w:t>
      </w:r>
      <w:proofErr w:type="spellEnd"/>
      <w:r w:rsidR="002C2B2C" w:rsidRPr="00ED2B0C">
        <w:rPr>
          <w:rFonts w:cs="Times New Roman"/>
        </w:rPr>
        <w:t xml:space="preserve"> </w:t>
      </w:r>
      <w:proofErr w:type="spellStart"/>
      <w:r w:rsidR="002C2B2C" w:rsidRPr="00ED2B0C">
        <w:rPr>
          <w:rFonts w:cs="Times New Roman"/>
        </w:rPr>
        <w:t>and</w:t>
      </w:r>
      <w:proofErr w:type="spellEnd"/>
      <w:r w:rsidR="002C2B2C" w:rsidRPr="00ED2B0C">
        <w:rPr>
          <w:rFonts w:cs="Times New Roman"/>
        </w:rPr>
        <w:t xml:space="preserve"> </w:t>
      </w:r>
      <w:proofErr w:type="spellStart"/>
      <w:r w:rsidR="002C2B2C" w:rsidRPr="00ED2B0C">
        <w:rPr>
          <w:rFonts w:cs="Times New Roman"/>
        </w:rPr>
        <w:t>intelligent</w:t>
      </w:r>
      <w:proofErr w:type="spellEnd"/>
      <w:r w:rsidR="002C2B2C" w:rsidRPr="00ED2B0C">
        <w:rPr>
          <w:rFonts w:cs="Times New Roman"/>
        </w:rPr>
        <w:t xml:space="preserve"> </w:t>
      </w:r>
      <w:proofErr w:type="spellStart"/>
      <w:r w:rsidR="002C2B2C" w:rsidRPr="00ED2B0C">
        <w:rPr>
          <w:rFonts w:cs="Times New Roman"/>
        </w:rPr>
        <w:t>laboratory</w:t>
      </w:r>
      <w:proofErr w:type="spellEnd"/>
      <w:r w:rsidR="002C2B2C" w:rsidRPr="00ED2B0C">
        <w:rPr>
          <w:rFonts w:cs="Times New Roman"/>
        </w:rPr>
        <w:t xml:space="preserve"> </w:t>
      </w:r>
      <w:proofErr w:type="spellStart"/>
      <w:r w:rsidR="002C2B2C" w:rsidRPr="00ED2B0C">
        <w:rPr>
          <w:rFonts w:cs="Times New Roman"/>
        </w:rPr>
        <w:t>systems</w:t>
      </w:r>
      <w:proofErr w:type="spellEnd"/>
      <w:r w:rsidR="002C2B2C" w:rsidRPr="00ED2B0C">
        <w:rPr>
          <w:rFonts w:cs="Times New Roman"/>
        </w:rPr>
        <w:t xml:space="preserve">, Elsevier Science </w:t>
      </w:r>
      <w:proofErr w:type="spellStart"/>
      <w:r w:rsidR="002C2B2C" w:rsidRPr="00ED2B0C">
        <w:rPr>
          <w:rFonts w:cs="Times New Roman"/>
        </w:rPr>
        <w:t>Publishers</w:t>
      </w:r>
      <w:proofErr w:type="spellEnd"/>
      <w:r w:rsidR="002C2B2C" w:rsidRPr="00ED2B0C">
        <w:rPr>
          <w:rFonts w:cs="Times New Roman"/>
        </w:rPr>
        <w:t xml:space="preserve"> B.V</w:t>
      </w:r>
      <w:r w:rsidR="00352865" w:rsidRPr="00ED2B0C">
        <w:rPr>
          <w:rFonts w:cs="Times New Roman"/>
        </w:rPr>
        <w:t xml:space="preserve">, </w:t>
      </w:r>
      <w:proofErr w:type="spellStart"/>
      <w:r w:rsidR="002C2B2C" w:rsidRPr="00ED2B0C">
        <w:rPr>
          <w:rFonts w:cs="Times New Roman"/>
        </w:rPr>
        <w:t>pp</w:t>
      </w:r>
      <w:proofErr w:type="spellEnd"/>
      <w:r w:rsidR="002C2B2C" w:rsidRPr="00ED2B0C">
        <w:rPr>
          <w:rFonts w:cs="Times New Roman"/>
        </w:rPr>
        <w:t>. 37-52, Nizozemska, 1987.</w:t>
      </w:r>
    </w:p>
    <w:p w14:paraId="7DFD5E71" w14:textId="4D41C090" w:rsidR="0075047B" w:rsidRPr="00ED2B0C" w:rsidRDefault="004C1831" w:rsidP="00363EE8">
      <w:pPr>
        <w:pStyle w:val="Tijelo"/>
        <w:rPr>
          <w:rFonts w:cs="Times New Roman"/>
          <w:shd w:val="clear" w:color="auto" w:fill="FFFFFF"/>
        </w:rPr>
      </w:pPr>
      <w:r>
        <w:rPr>
          <w:rFonts w:cs="Times New Roman"/>
          <w:shd w:val="clear" w:color="auto" w:fill="FFFFFF"/>
        </w:rPr>
        <w:t>[13</w:t>
      </w:r>
      <w:r w:rsidR="0075047B" w:rsidRPr="00ED2B0C">
        <w:rPr>
          <w:rFonts w:cs="Times New Roman"/>
          <w:shd w:val="clear" w:color="auto" w:fill="FFFFFF"/>
        </w:rPr>
        <w:t>]</w:t>
      </w:r>
      <w:r w:rsidR="0075047B" w:rsidRPr="00ED2B0C">
        <w:rPr>
          <w:rFonts w:cs="Times New Roman"/>
          <w:shd w:val="clear" w:color="auto" w:fill="FFFFFF"/>
        </w:rPr>
        <w:tab/>
      </w:r>
      <w:hyperlink r:id="rId45"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094D9D0E" w:rsidR="006F4A3C" w:rsidRPr="00ED2B0C" w:rsidRDefault="004C1831" w:rsidP="00363EE8">
      <w:pPr>
        <w:pStyle w:val="Tijelo"/>
        <w:rPr>
          <w:rFonts w:cs="Times New Roman"/>
          <w:shd w:val="clear" w:color="auto" w:fill="FFFFFF"/>
        </w:rPr>
      </w:pPr>
      <w:r>
        <w:rPr>
          <w:rFonts w:cs="Times New Roman"/>
          <w:shd w:val="clear" w:color="auto" w:fill="FFFFFF"/>
        </w:rPr>
        <w:t>[14</w:t>
      </w:r>
      <w:r w:rsidR="006F4A3C" w:rsidRPr="00ED2B0C">
        <w:rPr>
          <w:rFonts w:cs="Times New Roman"/>
          <w:shd w:val="clear" w:color="auto" w:fill="FFFFFF"/>
        </w:rPr>
        <w:t>]</w:t>
      </w:r>
      <w:r w:rsidR="006F4A3C" w:rsidRPr="00ED2B0C">
        <w:rPr>
          <w:rFonts w:cs="Times New Roman"/>
          <w:shd w:val="clear" w:color="auto" w:fill="FFFFFF"/>
        </w:rPr>
        <w:tab/>
      </w:r>
      <w:hyperlink r:id="rId46"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602DC0C6" w:rsidR="00276771" w:rsidRPr="00ED2B0C" w:rsidRDefault="004C1831" w:rsidP="00363EE8">
      <w:pPr>
        <w:pStyle w:val="Tijelo"/>
        <w:rPr>
          <w:rFonts w:cs="Times New Roman"/>
          <w:shd w:val="clear" w:color="auto" w:fill="FFFFFF"/>
        </w:rPr>
      </w:pPr>
      <w:r>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47"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58CEFC9C" w:rsidR="00091FFE" w:rsidRPr="00ED2B0C" w:rsidRDefault="004C1831" w:rsidP="003735B1">
      <w:pPr>
        <w:pStyle w:val="Tijelo"/>
        <w:rPr>
          <w:rFonts w:cs="Times New Roman"/>
          <w:shd w:val="clear" w:color="auto" w:fill="FFFFFF"/>
        </w:rPr>
      </w:pPr>
      <w:r>
        <w:rPr>
          <w:rFonts w:cs="Times New Roman"/>
          <w:shd w:val="clear" w:color="auto" w:fill="FFFFFF"/>
        </w:rPr>
        <w:t>[16</w:t>
      </w:r>
      <w:r w:rsidR="00276771" w:rsidRPr="00ED2B0C">
        <w:rPr>
          <w:rFonts w:cs="Times New Roman"/>
          <w:shd w:val="clear" w:color="auto" w:fill="FFFFFF"/>
        </w:rPr>
        <w:t>]</w:t>
      </w:r>
      <w:r w:rsidR="00276771" w:rsidRPr="00ED2B0C">
        <w:rPr>
          <w:rFonts w:cs="Times New Roman"/>
          <w:shd w:val="clear" w:color="auto" w:fill="FFFFFF"/>
        </w:rPr>
        <w:tab/>
      </w:r>
      <w:hyperlink r:id="rId48"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668F4019" w:rsidR="00B567A7" w:rsidRPr="00ED2B0C" w:rsidRDefault="004C1831" w:rsidP="003735B1">
      <w:pPr>
        <w:pStyle w:val="Tijelo"/>
        <w:rPr>
          <w:rFonts w:cs="Times New Roman"/>
          <w:shd w:val="clear" w:color="auto" w:fill="FFFFFF"/>
        </w:rPr>
      </w:pPr>
      <w:r>
        <w:rPr>
          <w:rFonts w:cs="Times New Roman"/>
          <w:shd w:val="clear" w:color="auto" w:fill="FFFFFF"/>
        </w:rPr>
        <w:t>[17</w:t>
      </w:r>
      <w:r w:rsidR="00B567A7" w:rsidRPr="00ED2B0C">
        <w:rPr>
          <w:rFonts w:cs="Times New Roman"/>
          <w:shd w:val="clear" w:color="auto" w:fill="FFFFFF"/>
        </w:rPr>
        <w:t>]</w:t>
      </w:r>
      <w:r w:rsidR="00B567A7" w:rsidRPr="00ED2B0C">
        <w:rPr>
          <w:rFonts w:cs="Times New Roman"/>
          <w:shd w:val="clear" w:color="auto" w:fill="FFFFFF"/>
        </w:rPr>
        <w:tab/>
      </w:r>
      <w:hyperlink r:id="rId49"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6FA045FB" w:rsidR="00926FEB" w:rsidRPr="00ED2B0C" w:rsidRDefault="004C1831" w:rsidP="003735B1">
      <w:pPr>
        <w:pStyle w:val="Tijelo"/>
        <w:rPr>
          <w:rFonts w:cs="Times New Roman"/>
          <w:shd w:val="clear" w:color="auto" w:fill="FFFFFF"/>
        </w:rPr>
      </w:pPr>
      <w:r>
        <w:rPr>
          <w:rFonts w:cs="Times New Roman"/>
          <w:shd w:val="clear" w:color="auto" w:fill="FFFFFF"/>
        </w:rPr>
        <w:t>[18</w:t>
      </w:r>
      <w:r w:rsidR="00926FEB" w:rsidRPr="00ED2B0C">
        <w:rPr>
          <w:rFonts w:cs="Times New Roman"/>
          <w:shd w:val="clear" w:color="auto" w:fill="FFFFFF"/>
        </w:rPr>
        <w:t>]</w:t>
      </w:r>
      <w:r w:rsidR="00926FEB" w:rsidRPr="00ED2B0C">
        <w:rPr>
          <w:rFonts w:cs="Times New Roman"/>
          <w:shd w:val="clear" w:color="auto" w:fill="FFFFFF"/>
        </w:rPr>
        <w:tab/>
      </w:r>
      <w:hyperlink r:id="rId50"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71774A70" w:rsidR="00576BB4" w:rsidRPr="00ED2B0C" w:rsidRDefault="004C1831" w:rsidP="003735B1">
      <w:pPr>
        <w:pStyle w:val="Tijelo"/>
        <w:rPr>
          <w:rFonts w:cs="Times New Roman"/>
          <w:shd w:val="clear" w:color="auto" w:fill="FFFFFF"/>
        </w:rPr>
      </w:pPr>
      <w:r>
        <w:rPr>
          <w:rFonts w:cs="Times New Roman"/>
          <w:shd w:val="clear" w:color="auto" w:fill="FFFFFF"/>
        </w:rPr>
        <w:t>[19</w:t>
      </w:r>
      <w:r w:rsidR="00576BB4" w:rsidRPr="00ED2B0C">
        <w:rPr>
          <w:rFonts w:cs="Times New Roman"/>
          <w:shd w:val="clear" w:color="auto" w:fill="FFFFFF"/>
        </w:rPr>
        <w:t>]</w:t>
      </w:r>
      <w:r w:rsidR="00576BB4" w:rsidRPr="00ED2B0C">
        <w:rPr>
          <w:rFonts w:cs="Times New Roman"/>
          <w:shd w:val="clear" w:color="auto" w:fill="FFFFFF"/>
        </w:rPr>
        <w:tab/>
      </w:r>
      <w:hyperlink r:id="rId51"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3CD3D768" w:rsidR="00463339" w:rsidRPr="00ED2B0C" w:rsidRDefault="004C1831" w:rsidP="003735B1">
      <w:pPr>
        <w:pStyle w:val="Tijelo"/>
        <w:rPr>
          <w:rFonts w:cs="Times New Roman"/>
          <w:shd w:val="clear" w:color="auto" w:fill="FFFFFF"/>
        </w:rPr>
      </w:pPr>
      <w:r>
        <w:rPr>
          <w:rFonts w:cs="Times New Roman"/>
          <w:shd w:val="clear" w:color="auto" w:fill="FFFFFF"/>
        </w:rPr>
        <w:t>[20</w:t>
      </w:r>
      <w:r w:rsidR="00463339" w:rsidRPr="00ED2B0C">
        <w:rPr>
          <w:rFonts w:cs="Times New Roman"/>
          <w:shd w:val="clear" w:color="auto" w:fill="FFFFFF"/>
        </w:rPr>
        <w:t>]</w:t>
      </w:r>
      <w:r w:rsidR="00463339" w:rsidRPr="00ED2B0C">
        <w:rPr>
          <w:rFonts w:cs="Times New Roman"/>
          <w:shd w:val="clear" w:color="auto" w:fill="FFFFFF"/>
        </w:rPr>
        <w:tab/>
      </w:r>
      <w:hyperlink r:id="rId52"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3CD3F503" w:rsidR="00BC6C7C" w:rsidRDefault="004C1831" w:rsidP="003735B1">
      <w:pPr>
        <w:pStyle w:val="Tijelo"/>
        <w:rPr>
          <w:rFonts w:cs="Times New Roman"/>
          <w:shd w:val="clear" w:color="auto" w:fill="FFFFFF"/>
        </w:rPr>
      </w:pPr>
      <w:r>
        <w:rPr>
          <w:rFonts w:cs="Times New Roman"/>
          <w:shd w:val="clear" w:color="auto" w:fill="FFFFFF"/>
        </w:rPr>
        <w:lastRenderedPageBreak/>
        <w:t>[21</w:t>
      </w:r>
      <w:r w:rsidR="00BC6C7C" w:rsidRPr="00ED2B0C">
        <w:rPr>
          <w:rFonts w:cs="Times New Roman"/>
          <w:shd w:val="clear" w:color="auto" w:fill="FFFFFF"/>
        </w:rPr>
        <w:t>]</w:t>
      </w:r>
      <w:r w:rsidR="00BC6C7C" w:rsidRPr="00ED2B0C">
        <w:rPr>
          <w:rFonts w:cs="Times New Roman"/>
          <w:shd w:val="clear" w:color="auto" w:fill="FFFFFF"/>
        </w:rPr>
        <w:tab/>
        <w:t xml:space="preserve">M. Hall, E. Frank, G. Holmes, B. </w:t>
      </w:r>
      <w:proofErr w:type="spellStart"/>
      <w:r w:rsidR="00BC6C7C" w:rsidRPr="00ED2B0C">
        <w:rPr>
          <w:rFonts w:cs="Times New Roman"/>
          <w:shd w:val="clear" w:color="auto" w:fill="FFFFFF"/>
        </w:rPr>
        <w:t>Pfahringer</w:t>
      </w:r>
      <w:proofErr w:type="spellEnd"/>
      <w:r w:rsidR="00BC6C7C" w:rsidRPr="00ED2B0C">
        <w:rPr>
          <w:rFonts w:cs="Times New Roman"/>
          <w:shd w:val="clear" w:color="auto" w:fill="FFFFFF"/>
        </w:rPr>
        <w:t xml:space="preserve">, P. </w:t>
      </w:r>
      <w:proofErr w:type="spellStart"/>
      <w:r w:rsidR="00BC6C7C" w:rsidRPr="00ED2B0C">
        <w:rPr>
          <w:rFonts w:cs="Times New Roman"/>
          <w:shd w:val="clear" w:color="auto" w:fill="FFFFFF"/>
        </w:rPr>
        <w:t>Reutemann</w:t>
      </w:r>
      <w:proofErr w:type="spellEnd"/>
      <w:r w:rsidR="00BC6C7C" w:rsidRPr="00ED2B0C">
        <w:rPr>
          <w:rFonts w:cs="Times New Roman"/>
          <w:shd w:val="clear" w:color="auto" w:fill="FFFFFF"/>
        </w:rPr>
        <w:t xml:space="preserve"> i </w:t>
      </w:r>
      <w:proofErr w:type="spellStart"/>
      <w:r w:rsidR="00BC6C7C" w:rsidRPr="00ED2B0C">
        <w:rPr>
          <w:rFonts w:cs="Times New Roman"/>
          <w:shd w:val="clear" w:color="auto" w:fill="FFFFFF"/>
        </w:rPr>
        <w:t>I</w:t>
      </w:r>
      <w:proofErr w:type="spellEnd"/>
      <w:r w:rsidR="00BC6C7C" w:rsidRPr="00ED2B0C">
        <w:rPr>
          <w:rFonts w:cs="Times New Roman"/>
          <w:shd w:val="clear" w:color="auto" w:fill="FFFFFF"/>
        </w:rPr>
        <w:t xml:space="preserve">. H. </w:t>
      </w:r>
      <w:proofErr w:type="spellStart"/>
      <w:r w:rsidR="00BC6C7C" w:rsidRPr="00ED2B0C">
        <w:rPr>
          <w:rFonts w:cs="Times New Roman"/>
          <w:shd w:val="clear" w:color="auto" w:fill="FFFFFF"/>
        </w:rPr>
        <w:t>Witten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The</w:t>
      </w:r>
      <w:proofErr w:type="spellEnd"/>
      <w:r w:rsidR="00BC6C7C" w:rsidRPr="00ED2B0C">
        <w:rPr>
          <w:rFonts w:cs="Times New Roman"/>
          <w:shd w:val="clear" w:color="auto" w:fill="FFFFFF"/>
        </w:rPr>
        <w:t xml:space="preserve"> WEKA Data </w:t>
      </w:r>
      <w:proofErr w:type="spellStart"/>
      <w:r w:rsidR="00BC6C7C" w:rsidRPr="00ED2B0C">
        <w:rPr>
          <w:rFonts w:cs="Times New Roman"/>
          <w:shd w:val="clear" w:color="auto" w:fill="FFFFFF"/>
        </w:rPr>
        <w:t>Mining</w:t>
      </w:r>
      <w:proofErr w:type="spellEnd"/>
      <w:r w:rsidR="00BC6C7C" w:rsidRPr="00ED2B0C">
        <w:rPr>
          <w:rFonts w:cs="Times New Roman"/>
          <w:shd w:val="clear" w:color="auto" w:fill="FFFFFF"/>
        </w:rPr>
        <w:t xml:space="preserve"> Software: </w:t>
      </w:r>
      <w:proofErr w:type="spellStart"/>
      <w:r w:rsidR="00BC6C7C" w:rsidRPr="00ED2B0C">
        <w:rPr>
          <w:rFonts w:cs="Times New Roman"/>
          <w:shd w:val="clear" w:color="auto" w:fill="FFFFFF"/>
        </w:rPr>
        <w:t>An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Update</w:t>
      </w:r>
      <w:proofErr w:type="spellEnd"/>
      <w:r w:rsidR="00BC6C7C" w:rsidRPr="00ED2B0C">
        <w:rPr>
          <w:rFonts w:cs="Times New Roman"/>
          <w:shd w:val="clear" w:color="auto" w:fill="FFFFFF"/>
        </w:rPr>
        <w:t xml:space="preserve">, SIGKDD </w:t>
      </w:r>
      <w:proofErr w:type="spellStart"/>
      <w:r w:rsidR="00BC6C7C" w:rsidRPr="00ED2B0C">
        <w:rPr>
          <w:rFonts w:cs="Times New Roman"/>
          <w:shd w:val="clear" w:color="auto" w:fill="FFFFFF"/>
        </w:rPr>
        <w:t>Explorations</w:t>
      </w:r>
      <w:proofErr w:type="spellEnd"/>
      <w:r w:rsidR="00BC6C7C" w:rsidRPr="00ED2B0C">
        <w:rPr>
          <w:rFonts w:cs="Times New Roman"/>
          <w:shd w:val="clear" w:color="auto" w:fill="FFFFFF"/>
        </w:rPr>
        <w:t xml:space="preserve">, Vol. 11, </w:t>
      </w:r>
      <w:proofErr w:type="spellStart"/>
      <w:r w:rsidR="00BC6C7C" w:rsidRPr="00ED2B0C">
        <w:rPr>
          <w:rFonts w:cs="Times New Roman"/>
          <w:shd w:val="clear" w:color="auto" w:fill="FFFFFF"/>
        </w:rPr>
        <w:t>pp</w:t>
      </w:r>
      <w:proofErr w:type="spellEnd"/>
      <w:r w:rsidR="00BC6C7C" w:rsidRPr="00ED2B0C">
        <w:rPr>
          <w:rFonts w:cs="Times New Roman"/>
          <w:shd w:val="clear" w:color="auto" w:fill="FFFFFF"/>
        </w:rPr>
        <w:t>. 10-18, 2009</w:t>
      </w:r>
    </w:p>
    <w:p w14:paraId="34B35D87" w14:textId="7323436A" w:rsidR="00F91BA7" w:rsidRDefault="004C1831" w:rsidP="003735B1">
      <w:pPr>
        <w:pStyle w:val="Tijelo"/>
        <w:rPr>
          <w:rFonts w:cs="Times New Roman"/>
          <w:shd w:val="clear" w:color="auto" w:fill="FFFFFF"/>
        </w:rPr>
      </w:pPr>
      <w:r>
        <w:rPr>
          <w:rFonts w:cs="Times New Roman"/>
          <w:shd w:val="clear" w:color="auto" w:fill="FFFFFF"/>
        </w:rPr>
        <w:t>[22</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 xml:space="preserve">Kanade, T.,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 J. F., &amp; </w:t>
      </w:r>
      <w:proofErr w:type="spellStart"/>
      <w:r w:rsidR="00F91BA7" w:rsidRPr="00F91BA7">
        <w:rPr>
          <w:rFonts w:cs="Times New Roman"/>
          <w:shd w:val="clear" w:color="auto" w:fill="FFFFFF"/>
        </w:rPr>
        <w:t>Tian</w:t>
      </w:r>
      <w:proofErr w:type="spellEnd"/>
      <w:r w:rsidR="00F91BA7" w:rsidRPr="00F91BA7">
        <w:rPr>
          <w:rFonts w:cs="Times New Roman"/>
          <w:shd w:val="clear" w:color="auto" w:fill="FFFFFF"/>
        </w:rPr>
        <w:t xml:space="preserve">, Y. (2000). </w:t>
      </w:r>
      <w:proofErr w:type="spellStart"/>
      <w:r w:rsidR="00F91BA7" w:rsidRPr="00F91BA7">
        <w:rPr>
          <w:rFonts w:cs="Times New Roman"/>
          <w:shd w:val="clear" w:color="auto" w:fill="FFFFFF"/>
        </w:rPr>
        <w:t>Comprehensive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database</w:t>
      </w:r>
      <w:proofErr w:type="spellEnd"/>
      <w:r w:rsidR="00F91BA7" w:rsidRPr="00F91BA7">
        <w:rPr>
          <w:rFonts w:cs="Times New Roman"/>
          <w:shd w:val="clear" w:color="auto" w:fill="FFFFFF"/>
        </w:rPr>
        <w:t xml:space="preserve"> for </w:t>
      </w:r>
      <w:proofErr w:type="spellStart"/>
      <w:r w:rsidR="00F91BA7" w:rsidRPr="00F91BA7">
        <w:rPr>
          <w:rFonts w:cs="Times New Roman"/>
          <w:shd w:val="clear" w:color="auto" w:fill="FFFFFF"/>
        </w:rPr>
        <w:t>facial</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analysis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Proceedings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of</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Fourth</w:t>
      </w:r>
      <w:proofErr w:type="spellEnd"/>
      <w:r w:rsidR="00F91BA7" w:rsidRPr="00F91BA7">
        <w:rPr>
          <w:rFonts w:cs="Times New Roman"/>
          <w:shd w:val="clear" w:color="auto" w:fill="FFFFFF"/>
        </w:rPr>
        <w:t xml:space="preserve"> IEEE International </w:t>
      </w:r>
      <w:proofErr w:type="spellStart"/>
      <w:r w:rsidR="00F91BA7" w:rsidRPr="00F91BA7">
        <w:rPr>
          <w:rFonts w:cs="Times New Roman"/>
          <w:shd w:val="clear" w:color="auto" w:fill="FFFFFF"/>
        </w:rPr>
        <w:t>Conference</w:t>
      </w:r>
      <w:proofErr w:type="spellEnd"/>
      <w:r w:rsidR="00F91BA7" w:rsidRPr="00F91BA7">
        <w:rPr>
          <w:rFonts w:cs="Times New Roman"/>
          <w:shd w:val="clear" w:color="auto" w:fill="FFFFFF"/>
        </w:rPr>
        <w:t xml:space="preserve"> on Automatic Face </w:t>
      </w:r>
      <w:proofErr w:type="spellStart"/>
      <w:r w:rsidR="00F91BA7" w:rsidRPr="00F91BA7">
        <w:rPr>
          <w:rFonts w:cs="Times New Roman"/>
          <w:shd w:val="clear" w:color="auto" w:fill="FFFFFF"/>
        </w:rPr>
        <w:t>and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Gesture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Recognition</w:t>
      </w:r>
      <w:proofErr w:type="spellEnd"/>
      <w:r w:rsidR="00F91BA7" w:rsidRPr="00F91BA7">
        <w:rPr>
          <w:rFonts w:cs="Times New Roman"/>
          <w:shd w:val="clear" w:color="auto" w:fill="FFFFFF"/>
        </w:rPr>
        <w:t xml:space="preserve"> (FG'00), </w:t>
      </w:r>
      <w:proofErr w:type="spellStart"/>
      <w:r w:rsidR="00F91BA7" w:rsidRPr="00F91BA7">
        <w:rPr>
          <w:rFonts w:cs="Times New Roman"/>
          <w:shd w:val="clear" w:color="auto" w:fill="FFFFFF"/>
        </w:rPr>
        <w:t>Grenoble</w:t>
      </w:r>
      <w:proofErr w:type="spellEnd"/>
      <w:r w:rsidR="00F91BA7" w:rsidRPr="00F91BA7">
        <w:rPr>
          <w:rFonts w:cs="Times New Roman"/>
          <w:shd w:val="clear" w:color="auto" w:fill="FFFFFF"/>
        </w:rPr>
        <w:t>, France, 46-53.</w:t>
      </w:r>
    </w:p>
    <w:p w14:paraId="02D36B1F" w14:textId="62A761D5" w:rsidR="00312090" w:rsidRPr="00ED2B0C" w:rsidRDefault="004C1831" w:rsidP="00312090">
      <w:pPr>
        <w:pStyle w:val="Tijelo"/>
        <w:rPr>
          <w:rFonts w:cs="Times New Roman"/>
          <w:shd w:val="clear" w:color="auto" w:fill="FFFFFF"/>
        </w:rPr>
      </w:pPr>
      <w:r>
        <w:rPr>
          <w:rFonts w:cs="Times New Roman"/>
          <w:shd w:val="clear" w:color="auto" w:fill="FFFFFF"/>
        </w:rPr>
        <w:t>[23</w:t>
      </w:r>
      <w:r w:rsidR="00F91BA7">
        <w:rPr>
          <w:rFonts w:cs="Times New Roman"/>
          <w:shd w:val="clear" w:color="auto" w:fill="FFFFFF"/>
        </w:rPr>
        <w:t>]</w:t>
      </w:r>
      <w:r w:rsidR="00F91BA7">
        <w:rPr>
          <w:rFonts w:cs="Times New Roman"/>
          <w:shd w:val="clear" w:color="auto" w:fill="FFFFFF"/>
        </w:rPr>
        <w:tab/>
      </w:r>
      <w:proofErr w:type="spellStart"/>
      <w:r w:rsidR="00F91BA7" w:rsidRPr="00F91BA7">
        <w:rPr>
          <w:rFonts w:cs="Times New Roman"/>
          <w:shd w:val="clear" w:color="auto" w:fill="FFFFFF"/>
        </w:rPr>
        <w:t>Lucey</w:t>
      </w:r>
      <w:proofErr w:type="spellEnd"/>
      <w:r w:rsidR="00F91BA7" w:rsidRPr="00F91BA7">
        <w:rPr>
          <w:rFonts w:cs="Times New Roman"/>
          <w:shd w:val="clear" w:color="auto" w:fill="FFFFFF"/>
        </w:rPr>
        <w:t>, P., Cohn, J. F., Kanade, T., Saragih, J., Ambadar, Z., &amp; Matthews, I. (2010). The Extended Cohn-Kanade Dataset (CK+): A complete expression dataset for action unit and emotion-specified expression. Proceedings of the Third International Workshop on CVPR for Human Communicative Behavior Analysis (CVPR4HB 2010), San Francisco, USA, 94-101.</w:t>
      </w:r>
    </w:p>
    <w:p w14:paraId="3819EB73" w14:textId="77777777" w:rsidR="00312090" w:rsidRPr="00ED2B0C" w:rsidRDefault="00312090" w:rsidP="003735B1">
      <w:pPr>
        <w:pStyle w:val="Tijelo"/>
        <w:rPr>
          <w:rFonts w:cs="Times New Roman"/>
          <w:shd w:val="clear" w:color="auto" w:fill="FFFFFF"/>
        </w:rPr>
      </w:pPr>
    </w:p>
    <w:p w14:paraId="0F3D720D" w14:textId="77777777" w:rsidR="00831A50" w:rsidRPr="00ED2B0C" w:rsidRDefault="004534BF" w:rsidP="007D70EC">
      <w:pPr>
        <w:pStyle w:val="Naslovpoglavlja"/>
      </w:pPr>
      <w:bookmarkStart w:id="95" w:name="_Toc478939218"/>
      <w:r w:rsidRPr="00ED2B0C">
        <w:lastRenderedPageBreak/>
        <w:t>SAŽETAK</w:t>
      </w:r>
      <w:bookmarkEnd w:id="95"/>
    </w:p>
    <w:p w14:paraId="434D1FA2" w14:textId="77777777" w:rsidR="00C646B0" w:rsidRPr="00ED2B0C" w:rsidRDefault="003A5C43" w:rsidP="00C646B0">
      <w:pPr>
        <w:pStyle w:val="Tijelo"/>
        <w:rPr>
          <w:rFonts w:cs="Times New Roman"/>
        </w:rPr>
      </w:pPr>
      <w:r>
        <w:rPr>
          <w:rFonts w:cs="Times New Roman"/>
        </w:rPr>
        <w:t>U radu je implementirana metoda za prepoznavanje emocija na slikama lica. Korišteni su Gaborovi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77777777"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Gaborovi filteri, PCA, SVM, </w:t>
      </w:r>
      <w:r w:rsidR="00011F94">
        <w:rPr>
          <w:rFonts w:cs="Times New Roman"/>
        </w:rPr>
        <w:t>izrazi lica</w:t>
      </w:r>
    </w:p>
    <w:p w14:paraId="64022164" w14:textId="77777777" w:rsidR="00871DF0" w:rsidRPr="00ED2B0C" w:rsidRDefault="00871DF0" w:rsidP="00A51F31">
      <w:pPr>
        <w:pStyle w:val="Tijelo"/>
        <w:rPr>
          <w:rFonts w:cs="Times New Roman"/>
        </w:rPr>
      </w:pPr>
    </w:p>
    <w:p w14:paraId="40C7EE5E" w14:textId="77777777" w:rsidR="00C646B0" w:rsidRPr="00ED2B0C" w:rsidRDefault="00C646B0" w:rsidP="00A61CE8">
      <w:pPr>
        <w:pStyle w:val="Tijelo"/>
        <w:spacing w:before="240" w:after="240"/>
        <w:rPr>
          <w:rFonts w:cs="Times New Roman"/>
          <w:b/>
          <w:sz w:val="28"/>
        </w:rPr>
      </w:pPr>
      <w:r w:rsidRPr="00ED2B0C">
        <w:rPr>
          <w:rFonts w:cs="Times New Roman"/>
          <w:b/>
          <w:sz w:val="28"/>
        </w:rPr>
        <w:t>ABSTRACT</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7777777"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14:paraId="5CC9F650" w14:textId="77777777" w:rsidR="00831A50" w:rsidRPr="00ED2B0C" w:rsidRDefault="00AE7349" w:rsidP="007D70EC">
      <w:pPr>
        <w:pStyle w:val="Naslovpoglavlja"/>
      </w:pPr>
      <w:bookmarkStart w:id="96" w:name="_Toc478939219"/>
      <w:r w:rsidRPr="00ED2B0C">
        <w:lastRenderedPageBreak/>
        <w:t>ŽIVOTOPIS</w:t>
      </w:r>
      <w:bookmarkEnd w:id="96"/>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97" w:name="_Toc478939220"/>
      <w:r w:rsidRPr="00ED2B0C">
        <w:lastRenderedPageBreak/>
        <w:t>PRILOZI</w:t>
      </w:r>
      <w:bookmarkEnd w:id="97"/>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53"/>
      <w:pgSz w:w="11906" w:h="16838"/>
      <w:pgMar w:top="1418" w:right="1134" w:bottom="1418" w:left="141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Zoric" w:date="2017-03-22T08:20:00Z" w:initials="Z">
    <w:p w14:paraId="1E7CAD0E" w14:textId="77777777" w:rsidR="005302A4" w:rsidRDefault="005302A4">
      <w:pPr>
        <w:pStyle w:val="CommentText"/>
      </w:pPr>
      <w:r>
        <w:rPr>
          <w:rStyle w:val="CommentReference"/>
        </w:rPr>
        <w:annotationRef/>
      </w:r>
      <w:r>
        <w:t xml:space="preserve">Proširiti </w:t>
      </w:r>
      <w:proofErr w:type="spellStart"/>
      <w:r>
        <w:t>potpoglavlje</w:t>
      </w:r>
      <w:proofErr w:type="spellEnd"/>
    </w:p>
  </w:comment>
  <w:comment w:id="29" w:author="Zoric" w:date="2017-03-22T08:34:00Z" w:initials="Z">
    <w:p w14:paraId="3007B466" w14:textId="77777777" w:rsidR="005302A4" w:rsidRDefault="005302A4">
      <w:pPr>
        <w:pStyle w:val="CommentText"/>
      </w:pPr>
      <w:r>
        <w:rPr>
          <w:rStyle w:val="CommentReference"/>
        </w:rPr>
        <w:annotationRef/>
      </w:r>
      <w:r>
        <w:t xml:space="preserve">Navesti što aplikacija omogućuje, koji je rezultat. Preformulirati ostalo. </w:t>
      </w:r>
    </w:p>
  </w:comment>
  <w:comment w:id="34" w:author="Zoric" w:date="2017-03-22T08:35:00Z" w:initials="Z">
    <w:p w14:paraId="32A07D61" w14:textId="77777777" w:rsidR="005302A4" w:rsidRDefault="005302A4">
      <w:pPr>
        <w:pStyle w:val="CommentText"/>
      </w:pPr>
      <w:r>
        <w:rPr>
          <w:rStyle w:val="CommentReference"/>
        </w:rPr>
        <w:annotationRef/>
      </w:r>
      <w:r>
        <w:t xml:space="preserve">Navedite listu zahtjeva u obliku nekih use </w:t>
      </w:r>
      <w:proofErr w:type="spellStart"/>
      <w:r>
        <w:t>caseova</w:t>
      </w:r>
      <w:proofErr w:type="spellEnd"/>
      <w:r>
        <w:t xml:space="preserve"> da se vidi što Vaša aplikacija treba raditi. Ova podjela nije bitna, barem ne ovako detaljno razložena klasu po klasu. To uklonite, možete eventualno zamijeniti grafom komponenti i zavisnosti. Ostavite dijagram toka.</w:t>
      </w:r>
    </w:p>
  </w:comment>
  <w:comment w:id="36" w:author="Zoric" w:date="2017-03-22T08:37:00Z" w:initials="Z">
    <w:p w14:paraId="51F6C149" w14:textId="77777777" w:rsidR="005302A4" w:rsidRDefault="005302A4">
      <w:pPr>
        <w:pStyle w:val="CommentText"/>
      </w:pPr>
      <w:r>
        <w:rPr>
          <w:rStyle w:val="CommentReference"/>
        </w:rPr>
        <w:annotationRef/>
      </w:r>
      <w:r>
        <w:t xml:space="preserve">Ovo sve su biblioteke, a ako trebate pojam </w:t>
      </w:r>
      <w:proofErr w:type="spellStart"/>
      <w:r>
        <w:t>framework</w:t>
      </w:r>
      <w:proofErr w:type="spellEnd"/>
      <w:r>
        <w:t xml:space="preserve"> onda razvojni okvir</w:t>
      </w:r>
    </w:p>
  </w:comment>
  <w:comment w:id="40" w:author="Zoric" w:date="2017-03-22T08:38:00Z" w:initials="Z">
    <w:p w14:paraId="0261FF91" w14:textId="77777777" w:rsidR="005302A4" w:rsidRDefault="005302A4">
      <w:pPr>
        <w:pStyle w:val="CommentText"/>
      </w:pPr>
      <w:r>
        <w:rPr>
          <w:rStyle w:val="CommentReference"/>
        </w:rPr>
        <w:annotationRef/>
      </w:r>
      <w:r>
        <w:t>Uvijek ovako</w:t>
      </w:r>
    </w:p>
  </w:comment>
  <w:comment w:id="42" w:author="Zoric" w:date="2017-03-22T08:38:00Z" w:initials="Z">
    <w:p w14:paraId="0495FC53" w14:textId="77777777" w:rsidR="005302A4" w:rsidRDefault="005302A4">
      <w:pPr>
        <w:pStyle w:val="CommentText"/>
      </w:pPr>
      <w:r>
        <w:rPr>
          <w:rStyle w:val="CommentReference"/>
        </w:rPr>
        <w:annotationRef/>
      </w:r>
      <w:r>
        <w:t xml:space="preserve">Doslovce ste u zagradi naveli da je biblioteka </w:t>
      </w:r>
      <w:r>
        <w:sym w:font="Wingdings" w:char="F04A"/>
      </w:r>
      <w:r>
        <w:t xml:space="preserve"> </w:t>
      </w:r>
    </w:p>
  </w:comment>
  <w:comment w:id="49" w:author="Zoric" w:date="2017-03-22T08:39:00Z" w:initials="Z">
    <w:p w14:paraId="08FDBACC" w14:textId="77777777" w:rsidR="005302A4" w:rsidRDefault="005302A4">
      <w:pPr>
        <w:pStyle w:val="CommentText"/>
      </w:pPr>
      <w:r>
        <w:rPr>
          <w:rStyle w:val="CommentReference"/>
        </w:rPr>
        <w:annotationRef/>
      </w:r>
      <w:r>
        <w:t>Izbjegnite ... koristite itd. ili i dr.</w:t>
      </w:r>
    </w:p>
  </w:comment>
  <w:comment w:id="54" w:author="Zoric" w:date="2017-03-22T08:40:00Z" w:initials="Z">
    <w:p w14:paraId="08F3E8E3" w14:textId="77777777" w:rsidR="005302A4" w:rsidRDefault="005302A4">
      <w:pPr>
        <w:pStyle w:val="CommentText"/>
      </w:pPr>
      <w:r>
        <w:rPr>
          <w:rStyle w:val="CommentReference"/>
        </w:rPr>
        <w:annotationRef/>
      </w:r>
      <w:r>
        <w:t>Samo za klasifikacijske probleme. Matrica zabune je prijevod koji je u konačnici prihvaćen pa molim da to izmijenite.</w:t>
      </w:r>
    </w:p>
  </w:comment>
  <w:comment w:id="58" w:author="Zoric" w:date="2017-03-22T08:42:00Z" w:initials="Z">
    <w:p w14:paraId="103A0D4F" w14:textId="77777777" w:rsidR="005302A4" w:rsidRDefault="005302A4">
      <w:pPr>
        <w:pStyle w:val="CommentText"/>
      </w:pPr>
      <w:r>
        <w:rPr>
          <w:rStyle w:val="CommentReference"/>
        </w:rPr>
        <w:annotationRef/>
      </w:r>
      <w:proofErr w:type="spellStart"/>
      <w:r>
        <w:t>Teks</w:t>
      </w:r>
      <w:proofErr w:type="spellEnd"/>
      <w:r>
        <w:t xml:space="preserve"> je </w:t>
      </w:r>
      <w:proofErr w:type="spellStart"/>
      <w:r>
        <w:t>pre</w:t>
      </w:r>
      <w:proofErr w:type="spellEnd"/>
      <w:r>
        <w:t xml:space="preserve"> sitan, a kod svakako nemojte dodavati na ovaj način. Napravite tablicu s jednom ćelijom i u nju dodajte objekt </w:t>
      </w:r>
      <w:proofErr w:type="spellStart"/>
      <w:r>
        <w:t>open</w:t>
      </w:r>
      <w:proofErr w:type="spellEnd"/>
      <w:r>
        <w:t xml:space="preserve"> </w:t>
      </w:r>
      <w:proofErr w:type="spellStart"/>
      <w:r>
        <w:t>document</w:t>
      </w:r>
      <w:proofErr w:type="spellEnd"/>
      <w:r>
        <w:t xml:space="preserve">. U taj objekt izravno zalijepite kod iz editora. Ne treba vam prikaz </w:t>
      </w:r>
      <w:proofErr w:type="spellStart"/>
      <w:r>
        <w:t>getobject</w:t>
      </w:r>
      <w:proofErr w:type="spellEnd"/>
      <w:r>
        <w:t xml:space="preserve"> metode ovdje. Imate primjer niže.</w:t>
      </w:r>
    </w:p>
  </w:comment>
  <w:comment w:id="72" w:author="Zoric" w:date="2017-03-22T08:51:00Z" w:initials="Z">
    <w:p w14:paraId="1E1D4F28" w14:textId="77777777" w:rsidR="005302A4" w:rsidRDefault="005302A4">
      <w:pPr>
        <w:pStyle w:val="CommentText"/>
      </w:pPr>
      <w:r>
        <w:rPr>
          <w:rStyle w:val="CommentReference"/>
        </w:rPr>
        <w:annotationRef/>
      </w:r>
      <w:r>
        <w:t xml:space="preserve">Previše detaljno o </w:t>
      </w:r>
      <w:proofErr w:type="spellStart"/>
      <w:r>
        <w:t>singletonu</w:t>
      </w:r>
      <w:proofErr w:type="spellEnd"/>
      <w:r>
        <w:t xml:space="preserve">. Zašto ste koristili </w:t>
      </w:r>
      <w:proofErr w:type="spellStart"/>
      <w:r>
        <w:t>singleton</w:t>
      </w:r>
      <w:proofErr w:type="spellEnd"/>
      <w:r>
        <w:t xml:space="preserve"> uopće?</w:t>
      </w:r>
    </w:p>
  </w:comment>
  <w:comment w:id="73" w:author="Zoric" w:date="2017-03-22T08:51:00Z" w:initials="Z">
    <w:p w14:paraId="6572765A" w14:textId="77777777" w:rsidR="005302A4" w:rsidRDefault="005302A4">
      <w:pPr>
        <w:pStyle w:val="CommentText"/>
      </w:pPr>
      <w:r>
        <w:rPr>
          <w:rStyle w:val="CommentReference"/>
        </w:rPr>
        <w:annotationRef/>
      </w:r>
      <w:r>
        <w:t>Ovo nije baš algoritam, više način testiranja.</w:t>
      </w:r>
    </w:p>
  </w:comment>
  <w:comment w:id="74" w:author="Zoric" w:date="2017-03-22T08:52:00Z" w:initials="Z">
    <w:p w14:paraId="73334175" w14:textId="77777777" w:rsidR="005302A4" w:rsidRDefault="005302A4">
      <w:pPr>
        <w:pStyle w:val="CommentText"/>
      </w:pPr>
      <w:r>
        <w:rPr>
          <w:rStyle w:val="CommentReference"/>
        </w:rPr>
        <w:annotationRef/>
      </w:r>
      <w:r>
        <w:t xml:space="preserve">Niste komentirali ništa o parametrima SVM (c). Zašto baš k=10? Zašto imate 10 </w:t>
      </w:r>
      <w:proofErr w:type="spellStart"/>
      <w:r>
        <w:t>runova</w:t>
      </w:r>
      <w:proofErr w:type="spellEnd"/>
      <w:r>
        <w:t xml:space="preserve"> koji se ne koriste?</w:t>
      </w:r>
    </w:p>
  </w:comment>
  <w:comment w:id="76" w:author="Zoric" w:date="2017-03-22T08:53:00Z" w:initials="Z">
    <w:p w14:paraId="10631719" w14:textId="77777777" w:rsidR="005302A4" w:rsidRDefault="005302A4">
      <w:pPr>
        <w:pStyle w:val="CommentText"/>
      </w:pPr>
      <w:r>
        <w:rPr>
          <w:rStyle w:val="CommentReference"/>
        </w:rPr>
        <w:annotationRef/>
      </w:r>
      <w:r>
        <w:t>skup</w:t>
      </w:r>
    </w:p>
  </w:comment>
  <w:comment w:id="77" w:author="Zoric" w:date="2017-03-22T08:53:00Z" w:initials="Z">
    <w:p w14:paraId="4479DBA5" w14:textId="77777777" w:rsidR="005302A4" w:rsidRDefault="005302A4">
      <w:pPr>
        <w:pStyle w:val="CommentText"/>
      </w:pPr>
      <w:r>
        <w:rPr>
          <w:rStyle w:val="CommentReference"/>
        </w:rPr>
        <w:annotationRef/>
      </w:r>
      <w:r>
        <w:t>Ovo je apsolutno nepotrebno, jako velika slika prazne konzole.</w:t>
      </w:r>
    </w:p>
  </w:comment>
  <w:comment w:id="78" w:author="Zoric" w:date="2017-03-22T08:53:00Z" w:initials="Z">
    <w:p w14:paraId="11EC2050" w14:textId="77777777" w:rsidR="005302A4" w:rsidRDefault="005302A4">
      <w:pPr>
        <w:pStyle w:val="CommentText"/>
      </w:pPr>
      <w:r>
        <w:rPr>
          <w:rStyle w:val="CommentReference"/>
        </w:rPr>
        <w:annotationRef/>
      </w:r>
      <w:r>
        <w:t>Također, ako imate kasnije s učitanom slikom – to je dovoljno, ne treba vam duplikat.</w:t>
      </w:r>
    </w:p>
  </w:comment>
  <w:comment w:id="79" w:author="Zoric" w:date="2017-03-22T08:54:00Z" w:initials="Z">
    <w:p w14:paraId="2AA04899" w14:textId="77777777" w:rsidR="005302A4" w:rsidRDefault="005302A4">
      <w:pPr>
        <w:pStyle w:val="CommentText"/>
      </w:pPr>
      <w:r>
        <w:rPr>
          <w:rStyle w:val="CommentReference"/>
        </w:rPr>
        <w:annotationRef/>
      </w:r>
      <w:r>
        <w:t xml:space="preserve">Ovo ste mogli i trebali srediti </w:t>
      </w:r>
      <w:r>
        <w:sym w:font="Wingdings" w:char="F04A"/>
      </w:r>
      <w:r>
        <w:t xml:space="preserve"> </w:t>
      </w:r>
    </w:p>
  </w:comment>
  <w:comment w:id="81" w:author="Zoric" w:date="2017-03-22T08:55:00Z" w:initials="Z">
    <w:p w14:paraId="620DDD83" w14:textId="77777777" w:rsidR="005302A4" w:rsidRDefault="005302A4">
      <w:pPr>
        <w:pStyle w:val="CommentText"/>
      </w:pPr>
      <w:r>
        <w:rPr>
          <w:rStyle w:val="CommentReference"/>
        </w:rPr>
        <w:annotationRef/>
      </w:r>
      <w:r>
        <w:t>Ovo je sve od treniranja? Zašto ne mogu koristiti drugu bazu za treniranje?</w:t>
      </w:r>
    </w:p>
  </w:comment>
  <w:comment w:id="83" w:author="Zoric" w:date="2017-03-22T08:56:00Z" w:initials="Z">
    <w:p w14:paraId="48F7D2D1" w14:textId="77777777" w:rsidR="005302A4" w:rsidRDefault="005302A4">
      <w:pPr>
        <w:pStyle w:val="CommentText"/>
      </w:pPr>
      <w:r>
        <w:rPr>
          <w:rStyle w:val="CommentReference"/>
        </w:rPr>
        <w:annotationRef/>
      </w:r>
      <w:r>
        <w:t>Ovdje proširite, više na konzultacijama</w:t>
      </w:r>
    </w:p>
  </w:comment>
  <w:comment w:id="85" w:author="Zoric" w:date="2017-03-22T08:56:00Z" w:initials="Z">
    <w:p w14:paraId="665F68CD" w14:textId="77777777" w:rsidR="005302A4" w:rsidRDefault="005302A4">
      <w:pPr>
        <w:pStyle w:val="CommentText"/>
      </w:pPr>
      <w:r>
        <w:rPr>
          <w:rStyle w:val="CommentReference"/>
        </w:rPr>
        <w:annotationRef/>
      </w:r>
      <w:r>
        <w:t>Na kojoj bazi, niste nigdje opisali slike, ni koliko ih ima, ni distribuciju po emocijama...</w:t>
      </w:r>
    </w:p>
  </w:comment>
  <w:comment w:id="86" w:author="Zoric" w:date="2017-03-22T08:57:00Z" w:initials="Z">
    <w:p w14:paraId="7544683F" w14:textId="77777777" w:rsidR="005302A4" w:rsidRDefault="005302A4">
      <w:pPr>
        <w:pStyle w:val="CommentText"/>
      </w:pPr>
      <w:r>
        <w:rPr>
          <w:rStyle w:val="CommentReference"/>
        </w:rPr>
        <w:annotationRef/>
      </w:r>
      <w:r>
        <w:t xml:space="preserve">Ne može biti možda. </w:t>
      </w:r>
      <w:r>
        <w:sym w:font="Wingdings" w:char="F04A"/>
      </w:r>
      <w:r>
        <w:t xml:space="preserve"> Kako mislite da emocije odstupaju od drugih?</w:t>
      </w:r>
    </w:p>
  </w:comment>
  <w:comment w:id="90" w:author="Zoric" w:date="2017-03-22T08:58:00Z" w:initials="Z">
    <w:p w14:paraId="5C6028AE" w14:textId="77777777" w:rsidR="005302A4" w:rsidRDefault="005302A4">
      <w:pPr>
        <w:pStyle w:val="CommentText"/>
      </w:pPr>
      <w:r>
        <w:rPr>
          <w:rStyle w:val="CommentReference"/>
        </w:rPr>
        <w:annotationRef/>
      </w:r>
      <w:r>
        <w:t>???</w:t>
      </w:r>
    </w:p>
  </w:comment>
  <w:comment w:id="93" w:author="Zoric" w:date="2017-03-22T08:58:00Z" w:initials="Z">
    <w:p w14:paraId="70057559" w14:textId="77777777" w:rsidR="005302A4" w:rsidRDefault="005302A4">
      <w:pPr>
        <w:pStyle w:val="CommentText"/>
      </w:pPr>
      <w:r>
        <w:rPr>
          <w:rStyle w:val="CommentReference"/>
        </w:rPr>
        <w:annotationRef/>
      </w:r>
      <w:r>
        <w:t>Definitivno proširiti zaključak.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7CAD0E" w15:done="0"/>
  <w15:commentEx w15:paraId="3007B466" w15:done="0"/>
  <w15:commentEx w15:paraId="32A07D61" w15:done="0"/>
  <w15:commentEx w15:paraId="51F6C149" w15:done="0"/>
  <w15:commentEx w15:paraId="0261FF91" w15:done="0"/>
  <w15:commentEx w15:paraId="0495FC53" w15:done="0"/>
  <w15:commentEx w15:paraId="08FDBACC" w15:done="0"/>
  <w15:commentEx w15:paraId="08F3E8E3" w15:done="0"/>
  <w15:commentEx w15:paraId="103A0D4F" w15:done="0"/>
  <w15:commentEx w15:paraId="1E1D4F28" w15:done="0"/>
  <w15:commentEx w15:paraId="6572765A" w15:done="0"/>
  <w15:commentEx w15:paraId="73334175" w15:done="0"/>
  <w15:commentEx w15:paraId="10631719" w15:done="0"/>
  <w15:commentEx w15:paraId="4479DBA5" w15:done="0"/>
  <w15:commentEx w15:paraId="11EC2050" w15:done="0"/>
  <w15:commentEx w15:paraId="2AA04899" w15:done="0"/>
  <w15:commentEx w15:paraId="620DDD83" w15:done="0"/>
  <w15:commentEx w15:paraId="48F7D2D1" w15:done="0"/>
  <w15:commentEx w15:paraId="665F68CD" w15:done="0"/>
  <w15:commentEx w15:paraId="7544683F" w15:done="0"/>
  <w15:commentEx w15:paraId="5C6028AE" w15:done="0"/>
  <w15:commentEx w15:paraId="7005755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FF1EA" w14:textId="77777777" w:rsidR="00374E1B" w:rsidRDefault="00374E1B" w:rsidP="007F6E4D">
      <w:pPr>
        <w:spacing w:after="0" w:line="240" w:lineRule="auto"/>
      </w:pPr>
      <w:r>
        <w:separator/>
      </w:r>
    </w:p>
  </w:endnote>
  <w:endnote w:type="continuationSeparator" w:id="0">
    <w:p w14:paraId="4DDEA412" w14:textId="77777777" w:rsidR="00374E1B" w:rsidRDefault="00374E1B"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14:paraId="5DA12514" w14:textId="77777777" w:rsidR="005302A4" w:rsidRDefault="005302A4">
        <w:pPr>
          <w:pStyle w:val="Footer"/>
          <w:jc w:val="right"/>
        </w:pPr>
        <w:r>
          <w:fldChar w:fldCharType="begin"/>
        </w:r>
        <w:r>
          <w:instrText xml:space="preserve"> PAGE   \* MERGEFORMAT </w:instrText>
        </w:r>
        <w:r>
          <w:fldChar w:fldCharType="separate"/>
        </w:r>
        <w:r w:rsidR="00E60C3A">
          <w:rPr>
            <w:noProof/>
          </w:rPr>
          <w:t>1</w:t>
        </w:r>
        <w:r>
          <w:rPr>
            <w:noProof/>
          </w:rPr>
          <w:fldChar w:fldCharType="end"/>
        </w:r>
      </w:p>
    </w:sdtContent>
  </w:sdt>
  <w:p w14:paraId="0A186AC7" w14:textId="77777777" w:rsidR="005302A4" w:rsidRDefault="005302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B4EDD" w14:textId="77777777" w:rsidR="00374E1B" w:rsidRDefault="00374E1B" w:rsidP="007F6E4D">
      <w:pPr>
        <w:spacing w:after="0" w:line="240" w:lineRule="auto"/>
      </w:pPr>
      <w:r>
        <w:separator/>
      </w:r>
    </w:p>
  </w:footnote>
  <w:footnote w:type="continuationSeparator" w:id="0">
    <w:p w14:paraId="25F590BB" w14:textId="77777777" w:rsidR="00374E1B" w:rsidRDefault="00374E1B"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53624C78"/>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3"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4"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2"/>
  </w:num>
  <w:num w:numId="19">
    <w:abstractNumId w:val="14"/>
  </w:num>
  <w:num w:numId="20">
    <w:abstractNumId w:val="25"/>
  </w:num>
  <w:num w:numId="21">
    <w:abstractNumId w:val="18"/>
  </w:num>
  <w:num w:numId="22">
    <w:abstractNumId w:val="19"/>
  </w:num>
  <w:num w:numId="23">
    <w:abstractNumId w:val="23"/>
  </w:num>
  <w:num w:numId="24">
    <w:abstractNumId w:val="12"/>
  </w:num>
  <w:num w:numId="25">
    <w:abstractNumId w:val="5"/>
  </w:num>
  <w:num w:numId="26">
    <w:abstractNumId w:val="24"/>
  </w:num>
  <w:num w:numId="27">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ric">
    <w15:presenceInfo w15:providerId="None" w15:userId="Zo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17AC6"/>
    <w:rsid w:val="0002322F"/>
    <w:rsid w:val="00026787"/>
    <w:rsid w:val="00027B8A"/>
    <w:rsid w:val="00032439"/>
    <w:rsid w:val="00033940"/>
    <w:rsid w:val="00036EFA"/>
    <w:rsid w:val="00037437"/>
    <w:rsid w:val="00037CB8"/>
    <w:rsid w:val="000440C0"/>
    <w:rsid w:val="0004748F"/>
    <w:rsid w:val="000533D3"/>
    <w:rsid w:val="00053A2A"/>
    <w:rsid w:val="0005743C"/>
    <w:rsid w:val="000611C1"/>
    <w:rsid w:val="000679BE"/>
    <w:rsid w:val="00067D39"/>
    <w:rsid w:val="00070A41"/>
    <w:rsid w:val="00075CFA"/>
    <w:rsid w:val="0008196F"/>
    <w:rsid w:val="0009119A"/>
    <w:rsid w:val="00091FFE"/>
    <w:rsid w:val="00096B3E"/>
    <w:rsid w:val="00097935"/>
    <w:rsid w:val="000A02ED"/>
    <w:rsid w:val="000A031E"/>
    <w:rsid w:val="000A4BFD"/>
    <w:rsid w:val="000A5F3C"/>
    <w:rsid w:val="000B009B"/>
    <w:rsid w:val="000B0338"/>
    <w:rsid w:val="000C0C6A"/>
    <w:rsid w:val="000C4B56"/>
    <w:rsid w:val="000C5D99"/>
    <w:rsid w:val="000C7D8A"/>
    <w:rsid w:val="000D22DB"/>
    <w:rsid w:val="000E4A68"/>
    <w:rsid w:val="000E4E0B"/>
    <w:rsid w:val="000E6F6D"/>
    <w:rsid w:val="000E7635"/>
    <w:rsid w:val="000F0CA8"/>
    <w:rsid w:val="000F2E7C"/>
    <w:rsid w:val="00102600"/>
    <w:rsid w:val="00107CB0"/>
    <w:rsid w:val="00110B3A"/>
    <w:rsid w:val="00121B42"/>
    <w:rsid w:val="0012246D"/>
    <w:rsid w:val="001306BB"/>
    <w:rsid w:val="001317C4"/>
    <w:rsid w:val="0013401E"/>
    <w:rsid w:val="00140701"/>
    <w:rsid w:val="0014197F"/>
    <w:rsid w:val="001471F1"/>
    <w:rsid w:val="00151E1F"/>
    <w:rsid w:val="0015667D"/>
    <w:rsid w:val="0015703C"/>
    <w:rsid w:val="001647B5"/>
    <w:rsid w:val="001652C1"/>
    <w:rsid w:val="00170AB7"/>
    <w:rsid w:val="00176307"/>
    <w:rsid w:val="00176B7A"/>
    <w:rsid w:val="00181DB9"/>
    <w:rsid w:val="00181F3B"/>
    <w:rsid w:val="00183797"/>
    <w:rsid w:val="00185E66"/>
    <w:rsid w:val="001A5BEB"/>
    <w:rsid w:val="001C63D1"/>
    <w:rsid w:val="001E2165"/>
    <w:rsid w:val="001E411C"/>
    <w:rsid w:val="001E589F"/>
    <w:rsid w:val="001F64C0"/>
    <w:rsid w:val="00213986"/>
    <w:rsid w:val="00213AAA"/>
    <w:rsid w:val="0021691C"/>
    <w:rsid w:val="002209F8"/>
    <w:rsid w:val="00222449"/>
    <w:rsid w:val="00225919"/>
    <w:rsid w:val="00226DA6"/>
    <w:rsid w:val="002279C4"/>
    <w:rsid w:val="00227DA0"/>
    <w:rsid w:val="0023109C"/>
    <w:rsid w:val="00245B08"/>
    <w:rsid w:val="00246EB8"/>
    <w:rsid w:val="0025236E"/>
    <w:rsid w:val="00254148"/>
    <w:rsid w:val="0025620E"/>
    <w:rsid w:val="0026003B"/>
    <w:rsid w:val="00263FD6"/>
    <w:rsid w:val="00264D99"/>
    <w:rsid w:val="00265C82"/>
    <w:rsid w:val="0027511C"/>
    <w:rsid w:val="00276771"/>
    <w:rsid w:val="00286197"/>
    <w:rsid w:val="0028665F"/>
    <w:rsid w:val="002939F7"/>
    <w:rsid w:val="00295576"/>
    <w:rsid w:val="002977EC"/>
    <w:rsid w:val="002B1042"/>
    <w:rsid w:val="002B1D3D"/>
    <w:rsid w:val="002B6364"/>
    <w:rsid w:val="002B64C9"/>
    <w:rsid w:val="002C2B2C"/>
    <w:rsid w:val="002C57BE"/>
    <w:rsid w:val="002C637B"/>
    <w:rsid w:val="002D348D"/>
    <w:rsid w:val="002D57B4"/>
    <w:rsid w:val="002D6D61"/>
    <w:rsid w:val="002D76D5"/>
    <w:rsid w:val="002D78A8"/>
    <w:rsid w:val="002E01D7"/>
    <w:rsid w:val="002E4A6C"/>
    <w:rsid w:val="002E65E6"/>
    <w:rsid w:val="002E7CBC"/>
    <w:rsid w:val="002F18B2"/>
    <w:rsid w:val="00301D4F"/>
    <w:rsid w:val="00312090"/>
    <w:rsid w:val="00316C7C"/>
    <w:rsid w:val="00320283"/>
    <w:rsid w:val="00320292"/>
    <w:rsid w:val="003237EF"/>
    <w:rsid w:val="0032547F"/>
    <w:rsid w:val="00336537"/>
    <w:rsid w:val="00337A80"/>
    <w:rsid w:val="0034247C"/>
    <w:rsid w:val="003452E6"/>
    <w:rsid w:val="00351B6F"/>
    <w:rsid w:val="00352865"/>
    <w:rsid w:val="00363EE8"/>
    <w:rsid w:val="00364CE8"/>
    <w:rsid w:val="00364DB9"/>
    <w:rsid w:val="0037049C"/>
    <w:rsid w:val="0037245A"/>
    <w:rsid w:val="003735B1"/>
    <w:rsid w:val="00374377"/>
    <w:rsid w:val="00374E1B"/>
    <w:rsid w:val="00375C96"/>
    <w:rsid w:val="0038372E"/>
    <w:rsid w:val="003877E4"/>
    <w:rsid w:val="0039327A"/>
    <w:rsid w:val="00397A39"/>
    <w:rsid w:val="003A5C43"/>
    <w:rsid w:val="003B4F01"/>
    <w:rsid w:val="003C2B10"/>
    <w:rsid w:val="003C4ACD"/>
    <w:rsid w:val="003C6755"/>
    <w:rsid w:val="003E017D"/>
    <w:rsid w:val="003E1497"/>
    <w:rsid w:val="003E1AE2"/>
    <w:rsid w:val="003E3D16"/>
    <w:rsid w:val="00400DCA"/>
    <w:rsid w:val="004034D7"/>
    <w:rsid w:val="00404983"/>
    <w:rsid w:val="0040686D"/>
    <w:rsid w:val="0040765D"/>
    <w:rsid w:val="00410D47"/>
    <w:rsid w:val="004111A0"/>
    <w:rsid w:val="004163EF"/>
    <w:rsid w:val="0042025C"/>
    <w:rsid w:val="00421A8C"/>
    <w:rsid w:val="00425F6E"/>
    <w:rsid w:val="00431148"/>
    <w:rsid w:val="0043262F"/>
    <w:rsid w:val="00442B0C"/>
    <w:rsid w:val="00443EFA"/>
    <w:rsid w:val="00446851"/>
    <w:rsid w:val="0045075B"/>
    <w:rsid w:val="004514AE"/>
    <w:rsid w:val="004534BF"/>
    <w:rsid w:val="00453856"/>
    <w:rsid w:val="0045608D"/>
    <w:rsid w:val="004579BB"/>
    <w:rsid w:val="004630BC"/>
    <w:rsid w:val="00463339"/>
    <w:rsid w:val="004666A2"/>
    <w:rsid w:val="0047667A"/>
    <w:rsid w:val="004819C9"/>
    <w:rsid w:val="0048459D"/>
    <w:rsid w:val="00487A5C"/>
    <w:rsid w:val="0049186E"/>
    <w:rsid w:val="00493297"/>
    <w:rsid w:val="0049506E"/>
    <w:rsid w:val="00495F35"/>
    <w:rsid w:val="0049784D"/>
    <w:rsid w:val="004A27CC"/>
    <w:rsid w:val="004A2FC0"/>
    <w:rsid w:val="004A4294"/>
    <w:rsid w:val="004A5B59"/>
    <w:rsid w:val="004B1FCF"/>
    <w:rsid w:val="004B2DB8"/>
    <w:rsid w:val="004B45C4"/>
    <w:rsid w:val="004B5EAA"/>
    <w:rsid w:val="004C0137"/>
    <w:rsid w:val="004C1831"/>
    <w:rsid w:val="004C7B5C"/>
    <w:rsid w:val="004D0350"/>
    <w:rsid w:val="004D11A1"/>
    <w:rsid w:val="004D6C6F"/>
    <w:rsid w:val="004D7EB6"/>
    <w:rsid w:val="004E35A3"/>
    <w:rsid w:val="004E5818"/>
    <w:rsid w:val="004E5EDA"/>
    <w:rsid w:val="004F632F"/>
    <w:rsid w:val="004F633E"/>
    <w:rsid w:val="004F7D7A"/>
    <w:rsid w:val="005021B6"/>
    <w:rsid w:val="0051213E"/>
    <w:rsid w:val="005121DF"/>
    <w:rsid w:val="00513174"/>
    <w:rsid w:val="00517EE6"/>
    <w:rsid w:val="00521CF1"/>
    <w:rsid w:val="005302A4"/>
    <w:rsid w:val="005324AC"/>
    <w:rsid w:val="00534240"/>
    <w:rsid w:val="00534D5F"/>
    <w:rsid w:val="00535352"/>
    <w:rsid w:val="00536345"/>
    <w:rsid w:val="00574B71"/>
    <w:rsid w:val="00574D52"/>
    <w:rsid w:val="00576BB4"/>
    <w:rsid w:val="00580F32"/>
    <w:rsid w:val="00585EFE"/>
    <w:rsid w:val="00594C3D"/>
    <w:rsid w:val="005A194D"/>
    <w:rsid w:val="005A4F4D"/>
    <w:rsid w:val="005A5746"/>
    <w:rsid w:val="005C4011"/>
    <w:rsid w:val="005E3BF6"/>
    <w:rsid w:val="005F6FDB"/>
    <w:rsid w:val="005F7A78"/>
    <w:rsid w:val="00602211"/>
    <w:rsid w:val="006028DD"/>
    <w:rsid w:val="0060377C"/>
    <w:rsid w:val="006057AB"/>
    <w:rsid w:val="0061112F"/>
    <w:rsid w:val="0061626E"/>
    <w:rsid w:val="00617B67"/>
    <w:rsid w:val="006320A4"/>
    <w:rsid w:val="00637327"/>
    <w:rsid w:val="0064149F"/>
    <w:rsid w:val="00641DD9"/>
    <w:rsid w:val="006472C0"/>
    <w:rsid w:val="0064779F"/>
    <w:rsid w:val="0065074C"/>
    <w:rsid w:val="00664E03"/>
    <w:rsid w:val="00667041"/>
    <w:rsid w:val="00671F42"/>
    <w:rsid w:val="0067206E"/>
    <w:rsid w:val="00682FA9"/>
    <w:rsid w:val="00683631"/>
    <w:rsid w:val="00684C5A"/>
    <w:rsid w:val="006867F3"/>
    <w:rsid w:val="006903A0"/>
    <w:rsid w:val="0069218E"/>
    <w:rsid w:val="00695477"/>
    <w:rsid w:val="006A1CE6"/>
    <w:rsid w:val="006A570C"/>
    <w:rsid w:val="006B2808"/>
    <w:rsid w:val="006C0015"/>
    <w:rsid w:val="006D23C7"/>
    <w:rsid w:val="006D3967"/>
    <w:rsid w:val="006D5D9E"/>
    <w:rsid w:val="006E1357"/>
    <w:rsid w:val="006E27EE"/>
    <w:rsid w:val="006E6DA3"/>
    <w:rsid w:val="006E7391"/>
    <w:rsid w:val="006F0EE6"/>
    <w:rsid w:val="006F2523"/>
    <w:rsid w:val="006F4A07"/>
    <w:rsid w:val="006F4A3C"/>
    <w:rsid w:val="007120E5"/>
    <w:rsid w:val="00712BE7"/>
    <w:rsid w:val="00714E52"/>
    <w:rsid w:val="0072176B"/>
    <w:rsid w:val="00725F5A"/>
    <w:rsid w:val="00727151"/>
    <w:rsid w:val="007306CA"/>
    <w:rsid w:val="00730C2F"/>
    <w:rsid w:val="00734FF0"/>
    <w:rsid w:val="007404DD"/>
    <w:rsid w:val="0074730B"/>
    <w:rsid w:val="0075047B"/>
    <w:rsid w:val="007522F1"/>
    <w:rsid w:val="00754F8B"/>
    <w:rsid w:val="007616CF"/>
    <w:rsid w:val="00771B31"/>
    <w:rsid w:val="007767FA"/>
    <w:rsid w:val="00777FB8"/>
    <w:rsid w:val="00781CA5"/>
    <w:rsid w:val="00786C17"/>
    <w:rsid w:val="00791232"/>
    <w:rsid w:val="00794359"/>
    <w:rsid w:val="007964E0"/>
    <w:rsid w:val="007976D1"/>
    <w:rsid w:val="007A1B9C"/>
    <w:rsid w:val="007A23B0"/>
    <w:rsid w:val="007A2F53"/>
    <w:rsid w:val="007A43D8"/>
    <w:rsid w:val="007A498E"/>
    <w:rsid w:val="007A63DB"/>
    <w:rsid w:val="007B3070"/>
    <w:rsid w:val="007B42DA"/>
    <w:rsid w:val="007B62EA"/>
    <w:rsid w:val="007C14A9"/>
    <w:rsid w:val="007C2CB5"/>
    <w:rsid w:val="007C3571"/>
    <w:rsid w:val="007C3B27"/>
    <w:rsid w:val="007D1938"/>
    <w:rsid w:val="007D70EC"/>
    <w:rsid w:val="007E3BAA"/>
    <w:rsid w:val="007E4410"/>
    <w:rsid w:val="007F305D"/>
    <w:rsid w:val="007F6E4D"/>
    <w:rsid w:val="00801A33"/>
    <w:rsid w:val="008031C5"/>
    <w:rsid w:val="00811012"/>
    <w:rsid w:val="00812392"/>
    <w:rsid w:val="008132F7"/>
    <w:rsid w:val="008143AC"/>
    <w:rsid w:val="0081668D"/>
    <w:rsid w:val="00823F1F"/>
    <w:rsid w:val="00831A50"/>
    <w:rsid w:val="0083443F"/>
    <w:rsid w:val="008365A6"/>
    <w:rsid w:val="008377F3"/>
    <w:rsid w:val="0084151B"/>
    <w:rsid w:val="00846832"/>
    <w:rsid w:val="00847FDB"/>
    <w:rsid w:val="00852B88"/>
    <w:rsid w:val="0085703C"/>
    <w:rsid w:val="00857CF8"/>
    <w:rsid w:val="0086077B"/>
    <w:rsid w:val="0086147F"/>
    <w:rsid w:val="008650AD"/>
    <w:rsid w:val="00871DF0"/>
    <w:rsid w:val="008815B0"/>
    <w:rsid w:val="00894CC3"/>
    <w:rsid w:val="008A6DAD"/>
    <w:rsid w:val="008B120B"/>
    <w:rsid w:val="008B3072"/>
    <w:rsid w:val="008B6E0F"/>
    <w:rsid w:val="008C40F1"/>
    <w:rsid w:val="008C73BA"/>
    <w:rsid w:val="008D0D5E"/>
    <w:rsid w:val="008D4B0A"/>
    <w:rsid w:val="008D6020"/>
    <w:rsid w:val="008F0362"/>
    <w:rsid w:val="008F25C0"/>
    <w:rsid w:val="008F5E33"/>
    <w:rsid w:val="008F6308"/>
    <w:rsid w:val="0090292E"/>
    <w:rsid w:val="00912BFA"/>
    <w:rsid w:val="0092157C"/>
    <w:rsid w:val="00922577"/>
    <w:rsid w:val="00925AAD"/>
    <w:rsid w:val="0092650E"/>
    <w:rsid w:val="00926FEB"/>
    <w:rsid w:val="0092774F"/>
    <w:rsid w:val="00933EC5"/>
    <w:rsid w:val="009379A7"/>
    <w:rsid w:val="00937B35"/>
    <w:rsid w:val="00937C55"/>
    <w:rsid w:val="00947F91"/>
    <w:rsid w:val="00976926"/>
    <w:rsid w:val="009811BD"/>
    <w:rsid w:val="0098663F"/>
    <w:rsid w:val="00991472"/>
    <w:rsid w:val="00995821"/>
    <w:rsid w:val="00997382"/>
    <w:rsid w:val="009A13B6"/>
    <w:rsid w:val="009B06F5"/>
    <w:rsid w:val="009B401E"/>
    <w:rsid w:val="009C0AC9"/>
    <w:rsid w:val="009C765B"/>
    <w:rsid w:val="009D2AC8"/>
    <w:rsid w:val="009E042C"/>
    <w:rsid w:val="009E1F11"/>
    <w:rsid w:val="009E21F0"/>
    <w:rsid w:val="009E4666"/>
    <w:rsid w:val="009F176F"/>
    <w:rsid w:val="009F2CA0"/>
    <w:rsid w:val="009F320F"/>
    <w:rsid w:val="00A159C1"/>
    <w:rsid w:val="00A206B1"/>
    <w:rsid w:val="00A230D5"/>
    <w:rsid w:val="00A234F9"/>
    <w:rsid w:val="00A262CC"/>
    <w:rsid w:val="00A36D93"/>
    <w:rsid w:val="00A42E08"/>
    <w:rsid w:val="00A42EAD"/>
    <w:rsid w:val="00A4304F"/>
    <w:rsid w:val="00A43412"/>
    <w:rsid w:val="00A46BE8"/>
    <w:rsid w:val="00A505AA"/>
    <w:rsid w:val="00A51A8C"/>
    <w:rsid w:val="00A51F1F"/>
    <w:rsid w:val="00A51F31"/>
    <w:rsid w:val="00A52DF7"/>
    <w:rsid w:val="00A543FB"/>
    <w:rsid w:val="00A61C90"/>
    <w:rsid w:val="00A61CE8"/>
    <w:rsid w:val="00A625BD"/>
    <w:rsid w:val="00A628E1"/>
    <w:rsid w:val="00A73479"/>
    <w:rsid w:val="00A754AE"/>
    <w:rsid w:val="00A861E1"/>
    <w:rsid w:val="00A91451"/>
    <w:rsid w:val="00AA4D8E"/>
    <w:rsid w:val="00AA640B"/>
    <w:rsid w:val="00AA78CD"/>
    <w:rsid w:val="00AB279C"/>
    <w:rsid w:val="00AB5F32"/>
    <w:rsid w:val="00AB6035"/>
    <w:rsid w:val="00AB7670"/>
    <w:rsid w:val="00AD185B"/>
    <w:rsid w:val="00AD3002"/>
    <w:rsid w:val="00AD3A67"/>
    <w:rsid w:val="00AD64EB"/>
    <w:rsid w:val="00AE530E"/>
    <w:rsid w:val="00AE5F4B"/>
    <w:rsid w:val="00AE707B"/>
    <w:rsid w:val="00AE7349"/>
    <w:rsid w:val="00AE7C36"/>
    <w:rsid w:val="00AF5D86"/>
    <w:rsid w:val="00B0601F"/>
    <w:rsid w:val="00B11ED9"/>
    <w:rsid w:val="00B1597E"/>
    <w:rsid w:val="00B16A3A"/>
    <w:rsid w:val="00B1735B"/>
    <w:rsid w:val="00B21816"/>
    <w:rsid w:val="00B22228"/>
    <w:rsid w:val="00B22B5D"/>
    <w:rsid w:val="00B313B0"/>
    <w:rsid w:val="00B3684F"/>
    <w:rsid w:val="00B567A7"/>
    <w:rsid w:val="00B61503"/>
    <w:rsid w:val="00B61639"/>
    <w:rsid w:val="00B6316F"/>
    <w:rsid w:val="00B65803"/>
    <w:rsid w:val="00B81B6C"/>
    <w:rsid w:val="00B8310B"/>
    <w:rsid w:val="00B84547"/>
    <w:rsid w:val="00B91F41"/>
    <w:rsid w:val="00B935B9"/>
    <w:rsid w:val="00B9547D"/>
    <w:rsid w:val="00BA24DE"/>
    <w:rsid w:val="00BA2882"/>
    <w:rsid w:val="00BA44B8"/>
    <w:rsid w:val="00BB0992"/>
    <w:rsid w:val="00BB6826"/>
    <w:rsid w:val="00BC2F9A"/>
    <w:rsid w:val="00BC6C7C"/>
    <w:rsid w:val="00BD5C8A"/>
    <w:rsid w:val="00BD7ADE"/>
    <w:rsid w:val="00BE052A"/>
    <w:rsid w:val="00BE5048"/>
    <w:rsid w:val="00BF027F"/>
    <w:rsid w:val="00BF215A"/>
    <w:rsid w:val="00BF4452"/>
    <w:rsid w:val="00BF71C7"/>
    <w:rsid w:val="00C0581A"/>
    <w:rsid w:val="00C13627"/>
    <w:rsid w:val="00C339E8"/>
    <w:rsid w:val="00C364C6"/>
    <w:rsid w:val="00C37CB0"/>
    <w:rsid w:val="00C45163"/>
    <w:rsid w:val="00C4666D"/>
    <w:rsid w:val="00C501AC"/>
    <w:rsid w:val="00C52BC4"/>
    <w:rsid w:val="00C57AE0"/>
    <w:rsid w:val="00C62BF6"/>
    <w:rsid w:val="00C63D31"/>
    <w:rsid w:val="00C646B0"/>
    <w:rsid w:val="00C706C6"/>
    <w:rsid w:val="00C7123D"/>
    <w:rsid w:val="00C76190"/>
    <w:rsid w:val="00C81120"/>
    <w:rsid w:val="00C913EA"/>
    <w:rsid w:val="00C9258C"/>
    <w:rsid w:val="00CA3A86"/>
    <w:rsid w:val="00CA3EBF"/>
    <w:rsid w:val="00CA6D6B"/>
    <w:rsid w:val="00CB0C29"/>
    <w:rsid w:val="00CB3752"/>
    <w:rsid w:val="00CB6211"/>
    <w:rsid w:val="00CB7559"/>
    <w:rsid w:val="00CC6E33"/>
    <w:rsid w:val="00CD182A"/>
    <w:rsid w:val="00CD352A"/>
    <w:rsid w:val="00CE20B8"/>
    <w:rsid w:val="00D03E93"/>
    <w:rsid w:val="00D10159"/>
    <w:rsid w:val="00D101E0"/>
    <w:rsid w:val="00D12594"/>
    <w:rsid w:val="00D14282"/>
    <w:rsid w:val="00D14366"/>
    <w:rsid w:val="00D1458C"/>
    <w:rsid w:val="00D21033"/>
    <w:rsid w:val="00D27881"/>
    <w:rsid w:val="00D30EDD"/>
    <w:rsid w:val="00D3163F"/>
    <w:rsid w:val="00D32032"/>
    <w:rsid w:val="00D40C27"/>
    <w:rsid w:val="00D41010"/>
    <w:rsid w:val="00D451C7"/>
    <w:rsid w:val="00D45EE3"/>
    <w:rsid w:val="00D4675D"/>
    <w:rsid w:val="00D50EC1"/>
    <w:rsid w:val="00D632F0"/>
    <w:rsid w:val="00D770EF"/>
    <w:rsid w:val="00D82EC4"/>
    <w:rsid w:val="00D83A86"/>
    <w:rsid w:val="00D844D7"/>
    <w:rsid w:val="00D917CB"/>
    <w:rsid w:val="00D93AD0"/>
    <w:rsid w:val="00DA5C71"/>
    <w:rsid w:val="00DB08F2"/>
    <w:rsid w:val="00DB5B91"/>
    <w:rsid w:val="00DB73A6"/>
    <w:rsid w:val="00DC5D91"/>
    <w:rsid w:val="00DC6674"/>
    <w:rsid w:val="00DC7E36"/>
    <w:rsid w:val="00DD304E"/>
    <w:rsid w:val="00DD3403"/>
    <w:rsid w:val="00DD34C4"/>
    <w:rsid w:val="00DE1873"/>
    <w:rsid w:val="00DF74B5"/>
    <w:rsid w:val="00E11737"/>
    <w:rsid w:val="00E17340"/>
    <w:rsid w:val="00E17C3B"/>
    <w:rsid w:val="00E248C8"/>
    <w:rsid w:val="00E3238D"/>
    <w:rsid w:val="00E32ACC"/>
    <w:rsid w:val="00E34158"/>
    <w:rsid w:val="00E40888"/>
    <w:rsid w:val="00E409BF"/>
    <w:rsid w:val="00E40C34"/>
    <w:rsid w:val="00E46418"/>
    <w:rsid w:val="00E5006F"/>
    <w:rsid w:val="00E502C8"/>
    <w:rsid w:val="00E570B6"/>
    <w:rsid w:val="00E60C3A"/>
    <w:rsid w:val="00E63A4C"/>
    <w:rsid w:val="00E76888"/>
    <w:rsid w:val="00E82528"/>
    <w:rsid w:val="00E91936"/>
    <w:rsid w:val="00E922E9"/>
    <w:rsid w:val="00E929D4"/>
    <w:rsid w:val="00EA015B"/>
    <w:rsid w:val="00EC1DE2"/>
    <w:rsid w:val="00EC276E"/>
    <w:rsid w:val="00EC4CEF"/>
    <w:rsid w:val="00ED2B0C"/>
    <w:rsid w:val="00ED491B"/>
    <w:rsid w:val="00ED7738"/>
    <w:rsid w:val="00EE0666"/>
    <w:rsid w:val="00EE1ED5"/>
    <w:rsid w:val="00EE6836"/>
    <w:rsid w:val="00EF0727"/>
    <w:rsid w:val="00EF303C"/>
    <w:rsid w:val="00EF606E"/>
    <w:rsid w:val="00EF7A26"/>
    <w:rsid w:val="00F02D01"/>
    <w:rsid w:val="00F05485"/>
    <w:rsid w:val="00F13871"/>
    <w:rsid w:val="00F22A7A"/>
    <w:rsid w:val="00F27748"/>
    <w:rsid w:val="00F33754"/>
    <w:rsid w:val="00F424A3"/>
    <w:rsid w:val="00F45572"/>
    <w:rsid w:val="00F51B15"/>
    <w:rsid w:val="00F52A95"/>
    <w:rsid w:val="00F573F8"/>
    <w:rsid w:val="00F601E5"/>
    <w:rsid w:val="00F7053C"/>
    <w:rsid w:val="00F709BE"/>
    <w:rsid w:val="00F70CC7"/>
    <w:rsid w:val="00F712EF"/>
    <w:rsid w:val="00F75480"/>
    <w:rsid w:val="00F8054B"/>
    <w:rsid w:val="00F91BA7"/>
    <w:rsid w:val="00F93C16"/>
    <w:rsid w:val="00FA10DE"/>
    <w:rsid w:val="00FA5277"/>
    <w:rsid w:val="00FB562E"/>
    <w:rsid w:val="00FC0943"/>
    <w:rsid w:val="00FD0241"/>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846832"/>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846832"/>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7A23B0"/>
    <w:pPr>
      <w:spacing w:after="200" w:line="240" w:lineRule="auto"/>
    </w:pPr>
    <w:rPr>
      <w:rFonts w:ascii="Times New Roman" w:hAnsi="Times New Roman"/>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kairos.com/" TargetMode="External"/><Relationship Id="rId50" Type="http://schemas.openxmlformats.org/officeDocument/2006/relationships/hyperlink" Target="http://www.emgu.com/" TargetMode="Externa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affectiva.com/"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hyperlink" Target="http://www.humintell.com/2010/06/the-seven-basic-emotions-do-you-know-them/" TargetMode="External"/><Relationship Id="rId52" Type="http://schemas.openxmlformats.org/officeDocument/2006/relationships/hyperlink" Target="http://www.aforgenet.com/framewor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microsoft.com/cognitive-service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accord-framework.n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emovu.com/"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openc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677FA-F1F6-4146-B959-0FA6E6A98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4694</TotalTime>
  <Pages>1</Pages>
  <Words>8894</Words>
  <Characters>50701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418</cp:revision>
  <dcterms:created xsi:type="dcterms:W3CDTF">2016-11-25T21:08:00Z</dcterms:created>
  <dcterms:modified xsi:type="dcterms:W3CDTF">2017-04-02T21:30:00Z</dcterms:modified>
</cp:coreProperties>
</file>
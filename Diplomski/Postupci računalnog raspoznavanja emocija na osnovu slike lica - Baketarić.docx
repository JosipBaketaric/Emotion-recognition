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p>
        <w:p w14:paraId="7A968ADB" w14:textId="77777777" w:rsidR="00BD5C8A"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8835388" w:history="1">
            <w:r w:rsidR="00BD5C8A" w:rsidRPr="005F1F5E">
              <w:rPr>
                <w:rStyle w:val="Hyperlink"/>
                <w:noProof/>
              </w:rPr>
              <w:t>1.</w:t>
            </w:r>
            <w:r w:rsidR="00BD5C8A">
              <w:rPr>
                <w:rFonts w:eastAsiaTheme="minorEastAsia"/>
                <w:noProof/>
                <w:lang w:val="hr-BA" w:eastAsia="hr-BA"/>
              </w:rPr>
              <w:tab/>
            </w:r>
            <w:r w:rsidR="00BD5C8A" w:rsidRPr="005F1F5E">
              <w:rPr>
                <w:rStyle w:val="Hyperlink"/>
                <w:noProof/>
              </w:rPr>
              <w:t>UVOD</w:t>
            </w:r>
            <w:r w:rsidR="00BD5C8A">
              <w:rPr>
                <w:noProof/>
                <w:webHidden/>
              </w:rPr>
              <w:tab/>
            </w:r>
            <w:r w:rsidR="00BD5C8A">
              <w:rPr>
                <w:noProof/>
                <w:webHidden/>
              </w:rPr>
              <w:fldChar w:fldCharType="begin"/>
            </w:r>
            <w:r w:rsidR="00BD5C8A">
              <w:rPr>
                <w:noProof/>
                <w:webHidden/>
              </w:rPr>
              <w:instrText xml:space="preserve"> PAGEREF _Toc478835388 \h </w:instrText>
            </w:r>
            <w:r w:rsidR="00BD5C8A">
              <w:rPr>
                <w:noProof/>
                <w:webHidden/>
              </w:rPr>
            </w:r>
            <w:r w:rsidR="00BD5C8A">
              <w:rPr>
                <w:noProof/>
                <w:webHidden/>
              </w:rPr>
              <w:fldChar w:fldCharType="separate"/>
            </w:r>
            <w:r w:rsidR="00BD5C8A">
              <w:rPr>
                <w:noProof/>
                <w:webHidden/>
              </w:rPr>
              <w:t>1</w:t>
            </w:r>
            <w:r w:rsidR="00BD5C8A">
              <w:rPr>
                <w:noProof/>
                <w:webHidden/>
              </w:rPr>
              <w:fldChar w:fldCharType="end"/>
            </w:r>
          </w:hyperlink>
        </w:p>
        <w:p w14:paraId="7C59F362" w14:textId="77777777" w:rsidR="00BD5C8A" w:rsidRDefault="00BD5C8A">
          <w:pPr>
            <w:pStyle w:val="TOC1"/>
            <w:tabs>
              <w:tab w:val="left" w:pos="440"/>
              <w:tab w:val="right" w:leader="dot" w:pos="9344"/>
            </w:tabs>
            <w:rPr>
              <w:rFonts w:eastAsiaTheme="minorEastAsia"/>
              <w:noProof/>
              <w:lang w:val="hr-BA" w:eastAsia="hr-BA"/>
            </w:rPr>
          </w:pPr>
          <w:hyperlink w:anchor="_Toc478835389" w:history="1">
            <w:r w:rsidRPr="005F1F5E">
              <w:rPr>
                <w:rStyle w:val="Hyperlink"/>
                <w:noProof/>
              </w:rPr>
              <w:t>2.</w:t>
            </w:r>
            <w:r>
              <w:rPr>
                <w:rFonts w:eastAsiaTheme="minorEastAsia"/>
                <w:noProof/>
                <w:lang w:val="hr-BA" w:eastAsia="hr-BA"/>
              </w:rPr>
              <w:tab/>
            </w:r>
            <w:r w:rsidRPr="005F1F5E">
              <w:rPr>
                <w:rStyle w:val="Hyperlink"/>
                <w:noProof/>
              </w:rPr>
              <w:t>RAČUNALNO RASPOZNAVANJE EMOCIJA</w:t>
            </w:r>
            <w:r>
              <w:rPr>
                <w:noProof/>
                <w:webHidden/>
              </w:rPr>
              <w:tab/>
            </w:r>
            <w:r>
              <w:rPr>
                <w:noProof/>
                <w:webHidden/>
              </w:rPr>
              <w:fldChar w:fldCharType="begin"/>
            </w:r>
            <w:r>
              <w:rPr>
                <w:noProof/>
                <w:webHidden/>
              </w:rPr>
              <w:instrText xml:space="preserve"> PAGEREF _Toc478835389 \h </w:instrText>
            </w:r>
            <w:r>
              <w:rPr>
                <w:noProof/>
                <w:webHidden/>
              </w:rPr>
            </w:r>
            <w:r>
              <w:rPr>
                <w:noProof/>
                <w:webHidden/>
              </w:rPr>
              <w:fldChar w:fldCharType="separate"/>
            </w:r>
            <w:r>
              <w:rPr>
                <w:noProof/>
                <w:webHidden/>
              </w:rPr>
              <w:t>2</w:t>
            </w:r>
            <w:r>
              <w:rPr>
                <w:noProof/>
                <w:webHidden/>
              </w:rPr>
              <w:fldChar w:fldCharType="end"/>
            </w:r>
          </w:hyperlink>
        </w:p>
        <w:p w14:paraId="21DAF24F" w14:textId="77777777" w:rsidR="00BD5C8A" w:rsidRDefault="00BD5C8A">
          <w:pPr>
            <w:pStyle w:val="TOC2"/>
            <w:tabs>
              <w:tab w:val="left" w:pos="880"/>
              <w:tab w:val="right" w:leader="dot" w:pos="9344"/>
            </w:tabs>
            <w:rPr>
              <w:rFonts w:eastAsiaTheme="minorEastAsia"/>
              <w:noProof/>
              <w:lang w:val="hr-BA" w:eastAsia="hr-BA"/>
            </w:rPr>
          </w:pPr>
          <w:hyperlink w:anchor="_Toc478835390" w:history="1">
            <w:r w:rsidRPr="005F1F5E">
              <w:rPr>
                <w:rStyle w:val="Hyperlink"/>
                <w:noProof/>
              </w:rPr>
              <w:t>2.1.</w:t>
            </w:r>
            <w:r>
              <w:rPr>
                <w:rFonts w:eastAsiaTheme="minorEastAsia"/>
                <w:noProof/>
                <w:lang w:val="hr-BA" w:eastAsia="hr-BA"/>
              </w:rPr>
              <w:tab/>
            </w:r>
            <w:r w:rsidRPr="005F1F5E">
              <w:rPr>
                <w:rStyle w:val="Hyperlink"/>
                <w:noProof/>
              </w:rPr>
              <w:t>Emocije i afekt</w:t>
            </w:r>
            <w:r>
              <w:rPr>
                <w:noProof/>
                <w:webHidden/>
              </w:rPr>
              <w:tab/>
            </w:r>
            <w:r>
              <w:rPr>
                <w:noProof/>
                <w:webHidden/>
              </w:rPr>
              <w:fldChar w:fldCharType="begin"/>
            </w:r>
            <w:r>
              <w:rPr>
                <w:noProof/>
                <w:webHidden/>
              </w:rPr>
              <w:instrText xml:space="preserve"> PAGEREF _Toc478835390 \h </w:instrText>
            </w:r>
            <w:r>
              <w:rPr>
                <w:noProof/>
                <w:webHidden/>
              </w:rPr>
            </w:r>
            <w:r>
              <w:rPr>
                <w:noProof/>
                <w:webHidden/>
              </w:rPr>
              <w:fldChar w:fldCharType="separate"/>
            </w:r>
            <w:r>
              <w:rPr>
                <w:noProof/>
                <w:webHidden/>
              </w:rPr>
              <w:t>2</w:t>
            </w:r>
            <w:r>
              <w:rPr>
                <w:noProof/>
                <w:webHidden/>
              </w:rPr>
              <w:fldChar w:fldCharType="end"/>
            </w:r>
          </w:hyperlink>
        </w:p>
        <w:p w14:paraId="678E9657" w14:textId="77777777" w:rsidR="00BD5C8A" w:rsidRDefault="00BD5C8A">
          <w:pPr>
            <w:pStyle w:val="TOC2"/>
            <w:tabs>
              <w:tab w:val="left" w:pos="880"/>
              <w:tab w:val="right" w:leader="dot" w:pos="9344"/>
            </w:tabs>
            <w:rPr>
              <w:rFonts w:eastAsiaTheme="minorEastAsia"/>
              <w:noProof/>
              <w:lang w:val="hr-BA" w:eastAsia="hr-BA"/>
            </w:rPr>
          </w:pPr>
          <w:hyperlink w:anchor="_Toc478835391" w:history="1">
            <w:r w:rsidRPr="005F1F5E">
              <w:rPr>
                <w:rStyle w:val="Hyperlink"/>
                <w:noProof/>
              </w:rPr>
              <w:t>2.2.</w:t>
            </w:r>
            <w:r>
              <w:rPr>
                <w:rFonts w:eastAsiaTheme="minorEastAsia"/>
                <w:noProof/>
                <w:lang w:val="hr-BA" w:eastAsia="hr-BA"/>
              </w:rPr>
              <w:tab/>
            </w:r>
            <w:r w:rsidRPr="005F1F5E">
              <w:rPr>
                <w:rStyle w:val="Hyperlink"/>
                <w:noProof/>
              </w:rPr>
              <w:t>Modaliteti podataka</w:t>
            </w:r>
            <w:r>
              <w:rPr>
                <w:noProof/>
                <w:webHidden/>
              </w:rPr>
              <w:tab/>
            </w:r>
            <w:r>
              <w:rPr>
                <w:noProof/>
                <w:webHidden/>
              </w:rPr>
              <w:fldChar w:fldCharType="begin"/>
            </w:r>
            <w:r>
              <w:rPr>
                <w:noProof/>
                <w:webHidden/>
              </w:rPr>
              <w:instrText xml:space="preserve"> PAGEREF _Toc478835391 \h </w:instrText>
            </w:r>
            <w:r>
              <w:rPr>
                <w:noProof/>
                <w:webHidden/>
              </w:rPr>
            </w:r>
            <w:r>
              <w:rPr>
                <w:noProof/>
                <w:webHidden/>
              </w:rPr>
              <w:fldChar w:fldCharType="separate"/>
            </w:r>
            <w:r>
              <w:rPr>
                <w:noProof/>
                <w:webHidden/>
              </w:rPr>
              <w:t>3</w:t>
            </w:r>
            <w:r>
              <w:rPr>
                <w:noProof/>
                <w:webHidden/>
              </w:rPr>
              <w:fldChar w:fldCharType="end"/>
            </w:r>
          </w:hyperlink>
        </w:p>
        <w:p w14:paraId="642A790C" w14:textId="77777777" w:rsidR="00BD5C8A" w:rsidRDefault="00BD5C8A">
          <w:pPr>
            <w:pStyle w:val="TOC3"/>
            <w:tabs>
              <w:tab w:val="left" w:pos="1320"/>
              <w:tab w:val="right" w:leader="dot" w:pos="9344"/>
            </w:tabs>
            <w:rPr>
              <w:rFonts w:eastAsiaTheme="minorEastAsia"/>
              <w:noProof/>
              <w:lang w:val="hr-BA" w:eastAsia="hr-BA"/>
            </w:rPr>
          </w:pPr>
          <w:hyperlink w:anchor="_Toc478835392" w:history="1">
            <w:r w:rsidRPr="005F1F5E">
              <w:rPr>
                <w:rStyle w:val="Hyperlink"/>
                <w:rFonts w:cs="Times New Roman"/>
                <w:noProof/>
              </w:rPr>
              <w:t>2.2.1.</w:t>
            </w:r>
            <w:r>
              <w:rPr>
                <w:rFonts w:eastAsiaTheme="minorEastAsia"/>
                <w:noProof/>
                <w:lang w:val="hr-BA" w:eastAsia="hr-BA"/>
              </w:rPr>
              <w:tab/>
            </w:r>
            <w:r w:rsidRPr="005F1F5E">
              <w:rPr>
                <w:rStyle w:val="Hyperlink"/>
                <w:rFonts w:cs="Times New Roman"/>
                <w:noProof/>
              </w:rPr>
              <w:t>Slike lica kao izvor informacija</w:t>
            </w:r>
            <w:r>
              <w:rPr>
                <w:noProof/>
                <w:webHidden/>
              </w:rPr>
              <w:tab/>
            </w:r>
            <w:r>
              <w:rPr>
                <w:noProof/>
                <w:webHidden/>
              </w:rPr>
              <w:fldChar w:fldCharType="begin"/>
            </w:r>
            <w:r>
              <w:rPr>
                <w:noProof/>
                <w:webHidden/>
              </w:rPr>
              <w:instrText xml:space="preserve"> PAGEREF _Toc478835392 \h </w:instrText>
            </w:r>
            <w:r>
              <w:rPr>
                <w:noProof/>
                <w:webHidden/>
              </w:rPr>
            </w:r>
            <w:r>
              <w:rPr>
                <w:noProof/>
                <w:webHidden/>
              </w:rPr>
              <w:fldChar w:fldCharType="separate"/>
            </w:r>
            <w:r>
              <w:rPr>
                <w:noProof/>
                <w:webHidden/>
              </w:rPr>
              <w:t>3</w:t>
            </w:r>
            <w:r>
              <w:rPr>
                <w:noProof/>
                <w:webHidden/>
              </w:rPr>
              <w:fldChar w:fldCharType="end"/>
            </w:r>
          </w:hyperlink>
        </w:p>
        <w:p w14:paraId="4C729B59" w14:textId="77777777" w:rsidR="00BD5C8A" w:rsidRDefault="00BD5C8A">
          <w:pPr>
            <w:pStyle w:val="TOC2"/>
            <w:tabs>
              <w:tab w:val="left" w:pos="880"/>
              <w:tab w:val="right" w:leader="dot" w:pos="9344"/>
            </w:tabs>
            <w:rPr>
              <w:rFonts w:eastAsiaTheme="minorEastAsia"/>
              <w:noProof/>
              <w:lang w:val="hr-BA" w:eastAsia="hr-BA"/>
            </w:rPr>
          </w:pPr>
          <w:hyperlink w:anchor="_Toc478835393" w:history="1">
            <w:r w:rsidRPr="005F1F5E">
              <w:rPr>
                <w:rStyle w:val="Hyperlink"/>
                <w:noProof/>
              </w:rPr>
              <w:t>2.3.</w:t>
            </w:r>
            <w:r>
              <w:rPr>
                <w:rFonts w:eastAsiaTheme="minorEastAsia"/>
                <w:noProof/>
                <w:lang w:val="hr-BA" w:eastAsia="hr-BA"/>
              </w:rPr>
              <w:tab/>
            </w:r>
            <w:r w:rsidRPr="005F1F5E">
              <w:rPr>
                <w:rStyle w:val="Hyperlink"/>
                <w:noProof/>
              </w:rPr>
              <w:t>Računalni postupci</w:t>
            </w:r>
            <w:r>
              <w:rPr>
                <w:noProof/>
                <w:webHidden/>
              </w:rPr>
              <w:tab/>
            </w:r>
            <w:r>
              <w:rPr>
                <w:noProof/>
                <w:webHidden/>
              </w:rPr>
              <w:fldChar w:fldCharType="begin"/>
            </w:r>
            <w:r>
              <w:rPr>
                <w:noProof/>
                <w:webHidden/>
              </w:rPr>
              <w:instrText xml:space="preserve"> PAGEREF _Toc478835393 \h </w:instrText>
            </w:r>
            <w:r>
              <w:rPr>
                <w:noProof/>
                <w:webHidden/>
              </w:rPr>
            </w:r>
            <w:r>
              <w:rPr>
                <w:noProof/>
                <w:webHidden/>
              </w:rPr>
              <w:fldChar w:fldCharType="separate"/>
            </w:r>
            <w:r>
              <w:rPr>
                <w:noProof/>
                <w:webHidden/>
              </w:rPr>
              <w:t>4</w:t>
            </w:r>
            <w:r>
              <w:rPr>
                <w:noProof/>
                <w:webHidden/>
              </w:rPr>
              <w:fldChar w:fldCharType="end"/>
            </w:r>
          </w:hyperlink>
        </w:p>
        <w:p w14:paraId="63BE84F0" w14:textId="77777777" w:rsidR="00BD5C8A" w:rsidRDefault="00BD5C8A">
          <w:pPr>
            <w:pStyle w:val="TOC3"/>
            <w:tabs>
              <w:tab w:val="left" w:pos="1320"/>
              <w:tab w:val="right" w:leader="dot" w:pos="9344"/>
            </w:tabs>
            <w:rPr>
              <w:rFonts w:eastAsiaTheme="minorEastAsia"/>
              <w:noProof/>
              <w:lang w:val="hr-BA" w:eastAsia="hr-BA"/>
            </w:rPr>
          </w:pPr>
          <w:hyperlink w:anchor="_Toc478835394" w:history="1">
            <w:r w:rsidRPr="005F1F5E">
              <w:rPr>
                <w:rStyle w:val="Hyperlink"/>
                <w:rFonts w:cs="Times New Roman"/>
                <w:noProof/>
              </w:rPr>
              <w:t>2.3.1.</w:t>
            </w:r>
            <w:r>
              <w:rPr>
                <w:rFonts w:eastAsiaTheme="minorEastAsia"/>
                <w:noProof/>
                <w:lang w:val="hr-BA" w:eastAsia="hr-BA"/>
              </w:rPr>
              <w:tab/>
            </w:r>
            <w:r w:rsidRPr="005F1F5E">
              <w:rPr>
                <w:rStyle w:val="Hyperlink"/>
                <w:rFonts w:cs="Times New Roman"/>
                <w:noProof/>
              </w:rPr>
              <w:t>Klasifikacijski problem</w:t>
            </w:r>
            <w:r>
              <w:rPr>
                <w:noProof/>
                <w:webHidden/>
              </w:rPr>
              <w:tab/>
            </w:r>
            <w:r>
              <w:rPr>
                <w:noProof/>
                <w:webHidden/>
              </w:rPr>
              <w:fldChar w:fldCharType="begin"/>
            </w:r>
            <w:r>
              <w:rPr>
                <w:noProof/>
                <w:webHidden/>
              </w:rPr>
              <w:instrText xml:space="preserve"> PAGEREF _Toc478835394 \h </w:instrText>
            </w:r>
            <w:r>
              <w:rPr>
                <w:noProof/>
                <w:webHidden/>
              </w:rPr>
            </w:r>
            <w:r>
              <w:rPr>
                <w:noProof/>
                <w:webHidden/>
              </w:rPr>
              <w:fldChar w:fldCharType="separate"/>
            </w:r>
            <w:r>
              <w:rPr>
                <w:noProof/>
                <w:webHidden/>
              </w:rPr>
              <w:t>4</w:t>
            </w:r>
            <w:r>
              <w:rPr>
                <w:noProof/>
                <w:webHidden/>
              </w:rPr>
              <w:fldChar w:fldCharType="end"/>
            </w:r>
          </w:hyperlink>
        </w:p>
        <w:p w14:paraId="1EFEE2B3" w14:textId="77777777" w:rsidR="00BD5C8A" w:rsidRDefault="00BD5C8A">
          <w:pPr>
            <w:pStyle w:val="TOC3"/>
            <w:tabs>
              <w:tab w:val="left" w:pos="1320"/>
              <w:tab w:val="right" w:leader="dot" w:pos="9344"/>
            </w:tabs>
            <w:rPr>
              <w:rFonts w:eastAsiaTheme="minorEastAsia"/>
              <w:noProof/>
              <w:lang w:val="hr-BA" w:eastAsia="hr-BA"/>
            </w:rPr>
          </w:pPr>
          <w:hyperlink w:anchor="_Toc478835395" w:history="1">
            <w:r w:rsidRPr="005F1F5E">
              <w:rPr>
                <w:rStyle w:val="Hyperlink"/>
                <w:rFonts w:cs="Times New Roman"/>
                <w:noProof/>
              </w:rPr>
              <w:t>2.3.2.</w:t>
            </w:r>
            <w:r>
              <w:rPr>
                <w:rFonts w:eastAsiaTheme="minorEastAsia"/>
                <w:noProof/>
                <w:lang w:val="hr-BA" w:eastAsia="hr-BA"/>
              </w:rPr>
              <w:tab/>
            </w:r>
            <w:r w:rsidRPr="005F1F5E">
              <w:rPr>
                <w:rStyle w:val="Hyperlink"/>
                <w:rFonts w:cs="Times New Roman"/>
                <w:noProof/>
              </w:rPr>
              <w:t>Viola-Jones algoritam</w:t>
            </w:r>
            <w:r>
              <w:rPr>
                <w:noProof/>
                <w:webHidden/>
              </w:rPr>
              <w:tab/>
            </w:r>
            <w:r>
              <w:rPr>
                <w:noProof/>
                <w:webHidden/>
              </w:rPr>
              <w:fldChar w:fldCharType="begin"/>
            </w:r>
            <w:r>
              <w:rPr>
                <w:noProof/>
                <w:webHidden/>
              </w:rPr>
              <w:instrText xml:space="preserve"> PAGEREF _Toc478835395 \h </w:instrText>
            </w:r>
            <w:r>
              <w:rPr>
                <w:noProof/>
                <w:webHidden/>
              </w:rPr>
            </w:r>
            <w:r>
              <w:rPr>
                <w:noProof/>
                <w:webHidden/>
              </w:rPr>
              <w:fldChar w:fldCharType="separate"/>
            </w:r>
            <w:r>
              <w:rPr>
                <w:noProof/>
                <w:webHidden/>
              </w:rPr>
              <w:t>5</w:t>
            </w:r>
            <w:r>
              <w:rPr>
                <w:noProof/>
                <w:webHidden/>
              </w:rPr>
              <w:fldChar w:fldCharType="end"/>
            </w:r>
          </w:hyperlink>
        </w:p>
        <w:p w14:paraId="334BBC01" w14:textId="77777777" w:rsidR="00BD5C8A" w:rsidRDefault="00BD5C8A">
          <w:pPr>
            <w:pStyle w:val="TOC3"/>
            <w:tabs>
              <w:tab w:val="left" w:pos="1320"/>
              <w:tab w:val="right" w:leader="dot" w:pos="9344"/>
            </w:tabs>
            <w:rPr>
              <w:rFonts w:eastAsiaTheme="minorEastAsia"/>
              <w:noProof/>
              <w:lang w:val="hr-BA" w:eastAsia="hr-BA"/>
            </w:rPr>
          </w:pPr>
          <w:hyperlink w:anchor="_Toc478835396" w:history="1">
            <w:r w:rsidRPr="005F1F5E">
              <w:rPr>
                <w:rStyle w:val="Hyperlink"/>
                <w:rFonts w:cs="Times New Roman"/>
                <w:noProof/>
              </w:rPr>
              <w:t>2.3.3.</w:t>
            </w:r>
            <w:r>
              <w:rPr>
                <w:rFonts w:eastAsiaTheme="minorEastAsia"/>
                <w:noProof/>
                <w:lang w:val="hr-BA" w:eastAsia="hr-BA"/>
              </w:rPr>
              <w:tab/>
            </w:r>
            <w:r w:rsidRPr="005F1F5E">
              <w:rPr>
                <w:rStyle w:val="Hyperlink"/>
                <w:rFonts w:cs="Times New Roman"/>
                <w:noProof/>
              </w:rPr>
              <w:t>Gaborovi filteri</w:t>
            </w:r>
            <w:r>
              <w:rPr>
                <w:noProof/>
                <w:webHidden/>
              </w:rPr>
              <w:tab/>
            </w:r>
            <w:r>
              <w:rPr>
                <w:noProof/>
                <w:webHidden/>
              </w:rPr>
              <w:fldChar w:fldCharType="begin"/>
            </w:r>
            <w:r>
              <w:rPr>
                <w:noProof/>
                <w:webHidden/>
              </w:rPr>
              <w:instrText xml:space="preserve"> PAGEREF _Toc478835396 \h </w:instrText>
            </w:r>
            <w:r>
              <w:rPr>
                <w:noProof/>
                <w:webHidden/>
              </w:rPr>
            </w:r>
            <w:r>
              <w:rPr>
                <w:noProof/>
                <w:webHidden/>
              </w:rPr>
              <w:fldChar w:fldCharType="separate"/>
            </w:r>
            <w:r>
              <w:rPr>
                <w:noProof/>
                <w:webHidden/>
              </w:rPr>
              <w:t>6</w:t>
            </w:r>
            <w:r>
              <w:rPr>
                <w:noProof/>
                <w:webHidden/>
              </w:rPr>
              <w:fldChar w:fldCharType="end"/>
            </w:r>
          </w:hyperlink>
        </w:p>
        <w:p w14:paraId="7B783712" w14:textId="77777777" w:rsidR="00BD5C8A" w:rsidRDefault="00BD5C8A">
          <w:pPr>
            <w:pStyle w:val="TOC3"/>
            <w:tabs>
              <w:tab w:val="left" w:pos="1320"/>
              <w:tab w:val="right" w:leader="dot" w:pos="9344"/>
            </w:tabs>
            <w:rPr>
              <w:rFonts w:eastAsiaTheme="minorEastAsia"/>
              <w:noProof/>
              <w:lang w:val="hr-BA" w:eastAsia="hr-BA"/>
            </w:rPr>
          </w:pPr>
          <w:hyperlink w:anchor="_Toc478835397" w:history="1">
            <w:r w:rsidRPr="005F1F5E">
              <w:rPr>
                <w:rStyle w:val="Hyperlink"/>
                <w:rFonts w:cs="Times New Roman"/>
                <w:noProof/>
              </w:rPr>
              <w:t>2.3.4.</w:t>
            </w:r>
            <w:r>
              <w:rPr>
                <w:rFonts w:eastAsiaTheme="minorEastAsia"/>
                <w:noProof/>
                <w:lang w:val="hr-BA" w:eastAsia="hr-BA"/>
              </w:rPr>
              <w:tab/>
            </w:r>
            <w:r w:rsidRPr="005F1F5E">
              <w:rPr>
                <w:rStyle w:val="Hyperlink"/>
                <w:rFonts w:cs="Times New Roman"/>
                <w:noProof/>
              </w:rPr>
              <w:t>Analiza glavnih komponenti</w:t>
            </w:r>
            <w:r>
              <w:rPr>
                <w:noProof/>
                <w:webHidden/>
              </w:rPr>
              <w:tab/>
            </w:r>
            <w:r>
              <w:rPr>
                <w:noProof/>
                <w:webHidden/>
              </w:rPr>
              <w:fldChar w:fldCharType="begin"/>
            </w:r>
            <w:r>
              <w:rPr>
                <w:noProof/>
                <w:webHidden/>
              </w:rPr>
              <w:instrText xml:space="preserve"> PAGEREF _Toc478835397 \h </w:instrText>
            </w:r>
            <w:r>
              <w:rPr>
                <w:noProof/>
                <w:webHidden/>
              </w:rPr>
            </w:r>
            <w:r>
              <w:rPr>
                <w:noProof/>
                <w:webHidden/>
              </w:rPr>
              <w:fldChar w:fldCharType="separate"/>
            </w:r>
            <w:r>
              <w:rPr>
                <w:noProof/>
                <w:webHidden/>
              </w:rPr>
              <w:t>7</w:t>
            </w:r>
            <w:r>
              <w:rPr>
                <w:noProof/>
                <w:webHidden/>
              </w:rPr>
              <w:fldChar w:fldCharType="end"/>
            </w:r>
          </w:hyperlink>
        </w:p>
        <w:p w14:paraId="4DE59D08" w14:textId="77777777" w:rsidR="00BD5C8A" w:rsidRDefault="00BD5C8A">
          <w:pPr>
            <w:pStyle w:val="TOC3"/>
            <w:tabs>
              <w:tab w:val="left" w:pos="1320"/>
              <w:tab w:val="right" w:leader="dot" w:pos="9344"/>
            </w:tabs>
            <w:rPr>
              <w:rFonts w:eastAsiaTheme="minorEastAsia"/>
              <w:noProof/>
              <w:lang w:val="hr-BA" w:eastAsia="hr-BA"/>
            </w:rPr>
          </w:pPr>
          <w:hyperlink w:anchor="_Toc478835398" w:history="1">
            <w:r w:rsidRPr="005F1F5E">
              <w:rPr>
                <w:rStyle w:val="Hyperlink"/>
                <w:rFonts w:cs="Times New Roman"/>
                <w:noProof/>
              </w:rPr>
              <w:t>2.3.5.</w:t>
            </w:r>
            <w:r>
              <w:rPr>
                <w:rFonts w:eastAsiaTheme="minorEastAsia"/>
                <w:noProof/>
                <w:lang w:val="hr-BA" w:eastAsia="hr-BA"/>
              </w:rPr>
              <w:tab/>
            </w:r>
            <w:r w:rsidRPr="005F1F5E">
              <w:rPr>
                <w:rStyle w:val="Hyperlink"/>
                <w:rFonts w:cs="Times New Roman"/>
                <w:noProof/>
              </w:rPr>
              <w:t>Vektori podrške</w:t>
            </w:r>
            <w:r>
              <w:rPr>
                <w:noProof/>
                <w:webHidden/>
              </w:rPr>
              <w:tab/>
            </w:r>
            <w:r>
              <w:rPr>
                <w:noProof/>
                <w:webHidden/>
              </w:rPr>
              <w:fldChar w:fldCharType="begin"/>
            </w:r>
            <w:r>
              <w:rPr>
                <w:noProof/>
                <w:webHidden/>
              </w:rPr>
              <w:instrText xml:space="preserve"> PAGEREF _Toc478835398 \h </w:instrText>
            </w:r>
            <w:r>
              <w:rPr>
                <w:noProof/>
                <w:webHidden/>
              </w:rPr>
            </w:r>
            <w:r>
              <w:rPr>
                <w:noProof/>
                <w:webHidden/>
              </w:rPr>
              <w:fldChar w:fldCharType="separate"/>
            </w:r>
            <w:r>
              <w:rPr>
                <w:noProof/>
                <w:webHidden/>
              </w:rPr>
              <w:t>7</w:t>
            </w:r>
            <w:r>
              <w:rPr>
                <w:noProof/>
                <w:webHidden/>
              </w:rPr>
              <w:fldChar w:fldCharType="end"/>
            </w:r>
          </w:hyperlink>
        </w:p>
        <w:p w14:paraId="7CC62088" w14:textId="77777777" w:rsidR="00BD5C8A" w:rsidRDefault="00BD5C8A">
          <w:pPr>
            <w:pStyle w:val="TOC2"/>
            <w:tabs>
              <w:tab w:val="left" w:pos="880"/>
              <w:tab w:val="right" w:leader="dot" w:pos="9344"/>
            </w:tabs>
            <w:rPr>
              <w:rFonts w:eastAsiaTheme="minorEastAsia"/>
              <w:noProof/>
              <w:lang w:val="hr-BA" w:eastAsia="hr-BA"/>
            </w:rPr>
          </w:pPr>
          <w:hyperlink w:anchor="_Toc478835399" w:history="1">
            <w:r w:rsidRPr="005F1F5E">
              <w:rPr>
                <w:rStyle w:val="Hyperlink"/>
                <w:noProof/>
              </w:rPr>
              <w:t>2.4.</w:t>
            </w:r>
            <w:r>
              <w:rPr>
                <w:rFonts w:eastAsiaTheme="minorEastAsia"/>
                <w:noProof/>
                <w:lang w:val="hr-BA" w:eastAsia="hr-BA"/>
              </w:rPr>
              <w:tab/>
            </w:r>
            <w:r w:rsidRPr="005F1F5E">
              <w:rPr>
                <w:rStyle w:val="Hyperlink"/>
                <w:noProof/>
              </w:rPr>
              <w:t>Komercijalna rješenja za računalno raspoznavanje emocija</w:t>
            </w:r>
            <w:r>
              <w:rPr>
                <w:noProof/>
                <w:webHidden/>
              </w:rPr>
              <w:tab/>
            </w:r>
            <w:r>
              <w:rPr>
                <w:noProof/>
                <w:webHidden/>
              </w:rPr>
              <w:fldChar w:fldCharType="begin"/>
            </w:r>
            <w:r>
              <w:rPr>
                <w:noProof/>
                <w:webHidden/>
              </w:rPr>
              <w:instrText xml:space="preserve"> PAGEREF _Toc478835399 \h </w:instrText>
            </w:r>
            <w:r>
              <w:rPr>
                <w:noProof/>
                <w:webHidden/>
              </w:rPr>
            </w:r>
            <w:r>
              <w:rPr>
                <w:noProof/>
                <w:webHidden/>
              </w:rPr>
              <w:fldChar w:fldCharType="separate"/>
            </w:r>
            <w:r>
              <w:rPr>
                <w:noProof/>
                <w:webHidden/>
              </w:rPr>
              <w:t>10</w:t>
            </w:r>
            <w:r>
              <w:rPr>
                <w:noProof/>
                <w:webHidden/>
              </w:rPr>
              <w:fldChar w:fldCharType="end"/>
            </w:r>
          </w:hyperlink>
        </w:p>
        <w:p w14:paraId="57DAFF6F" w14:textId="77777777" w:rsidR="00BD5C8A" w:rsidRDefault="00BD5C8A">
          <w:pPr>
            <w:pStyle w:val="TOC1"/>
            <w:tabs>
              <w:tab w:val="left" w:pos="440"/>
              <w:tab w:val="right" w:leader="dot" w:pos="9344"/>
            </w:tabs>
            <w:rPr>
              <w:rFonts w:eastAsiaTheme="minorEastAsia"/>
              <w:noProof/>
              <w:lang w:val="hr-BA" w:eastAsia="hr-BA"/>
            </w:rPr>
          </w:pPr>
          <w:hyperlink w:anchor="_Toc478835400" w:history="1">
            <w:r w:rsidRPr="005F1F5E">
              <w:rPr>
                <w:rStyle w:val="Hyperlink"/>
                <w:noProof/>
              </w:rPr>
              <w:t>3.</w:t>
            </w:r>
            <w:r>
              <w:rPr>
                <w:rFonts w:eastAsiaTheme="minorEastAsia"/>
                <w:noProof/>
                <w:lang w:val="hr-BA" w:eastAsia="hr-BA"/>
              </w:rPr>
              <w:tab/>
            </w:r>
            <w:r w:rsidRPr="005F1F5E">
              <w:rPr>
                <w:rStyle w:val="Hyperlink"/>
                <w:noProof/>
              </w:rPr>
              <w:t>RJEŠENJE ZA RASPOZNAVANJE EMOCIJA NA OSNOVI LICA</w:t>
            </w:r>
            <w:r>
              <w:rPr>
                <w:noProof/>
                <w:webHidden/>
              </w:rPr>
              <w:tab/>
            </w:r>
            <w:r>
              <w:rPr>
                <w:noProof/>
                <w:webHidden/>
              </w:rPr>
              <w:fldChar w:fldCharType="begin"/>
            </w:r>
            <w:r>
              <w:rPr>
                <w:noProof/>
                <w:webHidden/>
              </w:rPr>
              <w:instrText xml:space="preserve"> PAGEREF _Toc478835400 \h </w:instrText>
            </w:r>
            <w:r>
              <w:rPr>
                <w:noProof/>
                <w:webHidden/>
              </w:rPr>
            </w:r>
            <w:r>
              <w:rPr>
                <w:noProof/>
                <w:webHidden/>
              </w:rPr>
              <w:fldChar w:fldCharType="separate"/>
            </w:r>
            <w:r>
              <w:rPr>
                <w:noProof/>
                <w:webHidden/>
              </w:rPr>
              <w:t>12</w:t>
            </w:r>
            <w:r>
              <w:rPr>
                <w:noProof/>
                <w:webHidden/>
              </w:rPr>
              <w:fldChar w:fldCharType="end"/>
            </w:r>
          </w:hyperlink>
        </w:p>
        <w:p w14:paraId="0786333F" w14:textId="77777777" w:rsidR="00BD5C8A" w:rsidRDefault="00BD5C8A">
          <w:pPr>
            <w:pStyle w:val="TOC2"/>
            <w:tabs>
              <w:tab w:val="left" w:pos="880"/>
              <w:tab w:val="right" w:leader="dot" w:pos="9344"/>
            </w:tabs>
            <w:rPr>
              <w:rFonts w:eastAsiaTheme="minorEastAsia"/>
              <w:noProof/>
              <w:lang w:val="hr-BA" w:eastAsia="hr-BA"/>
            </w:rPr>
          </w:pPr>
          <w:hyperlink w:anchor="_Toc478835401" w:history="1">
            <w:r w:rsidRPr="005F1F5E">
              <w:rPr>
                <w:rStyle w:val="Hyperlink"/>
                <w:noProof/>
              </w:rPr>
              <w:t>3.1.</w:t>
            </w:r>
            <w:r>
              <w:rPr>
                <w:rFonts w:eastAsiaTheme="minorEastAsia"/>
                <w:noProof/>
                <w:lang w:val="hr-BA" w:eastAsia="hr-BA"/>
              </w:rPr>
              <w:tab/>
            </w:r>
            <w:r w:rsidRPr="005F1F5E">
              <w:rPr>
                <w:rStyle w:val="Hyperlink"/>
                <w:noProof/>
              </w:rPr>
              <w:t>Specifikacije i zahtjevi</w:t>
            </w:r>
            <w:r>
              <w:rPr>
                <w:noProof/>
                <w:webHidden/>
              </w:rPr>
              <w:tab/>
            </w:r>
            <w:r>
              <w:rPr>
                <w:noProof/>
                <w:webHidden/>
              </w:rPr>
              <w:fldChar w:fldCharType="begin"/>
            </w:r>
            <w:r>
              <w:rPr>
                <w:noProof/>
                <w:webHidden/>
              </w:rPr>
              <w:instrText xml:space="preserve"> PAGEREF _Toc478835401 \h </w:instrText>
            </w:r>
            <w:r>
              <w:rPr>
                <w:noProof/>
                <w:webHidden/>
              </w:rPr>
            </w:r>
            <w:r>
              <w:rPr>
                <w:noProof/>
                <w:webHidden/>
              </w:rPr>
              <w:fldChar w:fldCharType="separate"/>
            </w:r>
            <w:r>
              <w:rPr>
                <w:noProof/>
                <w:webHidden/>
              </w:rPr>
              <w:t>12</w:t>
            </w:r>
            <w:r>
              <w:rPr>
                <w:noProof/>
                <w:webHidden/>
              </w:rPr>
              <w:fldChar w:fldCharType="end"/>
            </w:r>
          </w:hyperlink>
        </w:p>
        <w:p w14:paraId="4268BD45" w14:textId="77777777" w:rsidR="00BD5C8A" w:rsidRDefault="00BD5C8A">
          <w:pPr>
            <w:pStyle w:val="TOC2"/>
            <w:tabs>
              <w:tab w:val="left" w:pos="880"/>
              <w:tab w:val="right" w:leader="dot" w:pos="9344"/>
            </w:tabs>
            <w:rPr>
              <w:rFonts w:eastAsiaTheme="minorEastAsia"/>
              <w:noProof/>
              <w:lang w:val="hr-BA" w:eastAsia="hr-BA"/>
            </w:rPr>
          </w:pPr>
          <w:hyperlink w:anchor="_Toc478835402" w:history="1">
            <w:r w:rsidRPr="005F1F5E">
              <w:rPr>
                <w:rStyle w:val="Hyperlink"/>
                <w:noProof/>
              </w:rPr>
              <w:t>3.2.</w:t>
            </w:r>
            <w:r>
              <w:rPr>
                <w:rFonts w:eastAsiaTheme="minorEastAsia"/>
                <w:noProof/>
                <w:lang w:val="hr-BA" w:eastAsia="hr-BA"/>
              </w:rPr>
              <w:tab/>
            </w:r>
            <w:r w:rsidRPr="005F1F5E">
              <w:rPr>
                <w:rStyle w:val="Hyperlink"/>
                <w:noProof/>
              </w:rPr>
              <w:t>Korišteni alati i tehnologije</w:t>
            </w:r>
            <w:r>
              <w:rPr>
                <w:noProof/>
                <w:webHidden/>
              </w:rPr>
              <w:tab/>
            </w:r>
            <w:r>
              <w:rPr>
                <w:noProof/>
                <w:webHidden/>
              </w:rPr>
              <w:fldChar w:fldCharType="begin"/>
            </w:r>
            <w:r>
              <w:rPr>
                <w:noProof/>
                <w:webHidden/>
              </w:rPr>
              <w:instrText xml:space="preserve"> PAGEREF _Toc478835402 \h </w:instrText>
            </w:r>
            <w:r>
              <w:rPr>
                <w:noProof/>
                <w:webHidden/>
              </w:rPr>
            </w:r>
            <w:r>
              <w:rPr>
                <w:noProof/>
                <w:webHidden/>
              </w:rPr>
              <w:fldChar w:fldCharType="separate"/>
            </w:r>
            <w:r>
              <w:rPr>
                <w:noProof/>
                <w:webHidden/>
              </w:rPr>
              <w:t>14</w:t>
            </w:r>
            <w:r>
              <w:rPr>
                <w:noProof/>
                <w:webHidden/>
              </w:rPr>
              <w:fldChar w:fldCharType="end"/>
            </w:r>
          </w:hyperlink>
        </w:p>
        <w:p w14:paraId="4731E18C" w14:textId="77777777" w:rsidR="00BD5C8A" w:rsidRDefault="00BD5C8A">
          <w:pPr>
            <w:pStyle w:val="TOC3"/>
            <w:tabs>
              <w:tab w:val="left" w:pos="1320"/>
              <w:tab w:val="right" w:leader="dot" w:pos="9344"/>
            </w:tabs>
            <w:rPr>
              <w:rFonts w:eastAsiaTheme="minorEastAsia"/>
              <w:noProof/>
              <w:lang w:val="hr-BA" w:eastAsia="hr-BA"/>
            </w:rPr>
          </w:pPr>
          <w:hyperlink w:anchor="_Toc478835403" w:history="1">
            <w:r w:rsidRPr="005F1F5E">
              <w:rPr>
                <w:rStyle w:val="Hyperlink"/>
                <w:rFonts w:cs="Times New Roman"/>
                <w:noProof/>
              </w:rPr>
              <w:t>3.2.1.</w:t>
            </w:r>
            <w:r>
              <w:rPr>
                <w:rFonts w:eastAsiaTheme="minorEastAsia"/>
                <w:noProof/>
                <w:lang w:val="hr-BA" w:eastAsia="hr-BA"/>
              </w:rPr>
              <w:tab/>
            </w:r>
            <w:r w:rsidRPr="005F1F5E">
              <w:rPr>
                <w:rStyle w:val="Hyperlink"/>
                <w:rFonts w:cs="Times New Roman"/>
                <w:noProof/>
              </w:rPr>
              <w:t>OpenCV</w:t>
            </w:r>
            <w:r>
              <w:rPr>
                <w:noProof/>
                <w:webHidden/>
              </w:rPr>
              <w:tab/>
            </w:r>
            <w:r>
              <w:rPr>
                <w:noProof/>
                <w:webHidden/>
              </w:rPr>
              <w:fldChar w:fldCharType="begin"/>
            </w:r>
            <w:r>
              <w:rPr>
                <w:noProof/>
                <w:webHidden/>
              </w:rPr>
              <w:instrText xml:space="preserve"> PAGEREF _Toc478835403 \h </w:instrText>
            </w:r>
            <w:r>
              <w:rPr>
                <w:noProof/>
                <w:webHidden/>
              </w:rPr>
            </w:r>
            <w:r>
              <w:rPr>
                <w:noProof/>
                <w:webHidden/>
              </w:rPr>
              <w:fldChar w:fldCharType="separate"/>
            </w:r>
            <w:r>
              <w:rPr>
                <w:noProof/>
                <w:webHidden/>
              </w:rPr>
              <w:t>14</w:t>
            </w:r>
            <w:r>
              <w:rPr>
                <w:noProof/>
                <w:webHidden/>
              </w:rPr>
              <w:fldChar w:fldCharType="end"/>
            </w:r>
          </w:hyperlink>
        </w:p>
        <w:p w14:paraId="5FA69DC3" w14:textId="77777777" w:rsidR="00BD5C8A" w:rsidRDefault="00BD5C8A">
          <w:pPr>
            <w:pStyle w:val="TOC3"/>
            <w:tabs>
              <w:tab w:val="left" w:pos="1320"/>
              <w:tab w:val="right" w:leader="dot" w:pos="9344"/>
            </w:tabs>
            <w:rPr>
              <w:rFonts w:eastAsiaTheme="minorEastAsia"/>
              <w:noProof/>
              <w:lang w:val="hr-BA" w:eastAsia="hr-BA"/>
            </w:rPr>
          </w:pPr>
          <w:hyperlink w:anchor="_Toc478835404" w:history="1">
            <w:r w:rsidRPr="005F1F5E">
              <w:rPr>
                <w:rStyle w:val="Hyperlink"/>
                <w:rFonts w:cs="Times New Roman"/>
                <w:noProof/>
              </w:rPr>
              <w:t>3.2.2.</w:t>
            </w:r>
            <w:r>
              <w:rPr>
                <w:rFonts w:eastAsiaTheme="minorEastAsia"/>
                <w:noProof/>
                <w:lang w:val="hr-BA" w:eastAsia="hr-BA"/>
              </w:rPr>
              <w:tab/>
            </w:r>
            <w:r w:rsidRPr="005F1F5E">
              <w:rPr>
                <w:rStyle w:val="Hyperlink"/>
                <w:rFonts w:cs="Times New Roman"/>
                <w:noProof/>
              </w:rPr>
              <w:t>EmguCV</w:t>
            </w:r>
            <w:r>
              <w:rPr>
                <w:noProof/>
                <w:webHidden/>
              </w:rPr>
              <w:tab/>
            </w:r>
            <w:r>
              <w:rPr>
                <w:noProof/>
                <w:webHidden/>
              </w:rPr>
              <w:fldChar w:fldCharType="begin"/>
            </w:r>
            <w:r>
              <w:rPr>
                <w:noProof/>
                <w:webHidden/>
              </w:rPr>
              <w:instrText xml:space="preserve"> PAGEREF _Toc478835404 \h </w:instrText>
            </w:r>
            <w:r>
              <w:rPr>
                <w:noProof/>
                <w:webHidden/>
              </w:rPr>
            </w:r>
            <w:r>
              <w:rPr>
                <w:noProof/>
                <w:webHidden/>
              </w:rPr>
              <w:fldChar w:fldCharType="separate"/>
            </w:r>
            <w:r>
              <w:rPr>
                <w:noProof/>
                <w:webHidden/>
              </w:rPr>
              <w:t>14</w:t>
            </w:r>
            <w:r>
              <w:rPr>
                <w:noProof/>
                <w:webHidden/>
              </w:rPr>
              <w:fldChar w:fldCharType="end"/>
            </w:r>
          </w:hyperlink>
        </w:p>
        <w:p w14:paraId="15FF1CE1" w14:textId="77777777" w:rsidR="00BD5C8A" w:rsidRDefault="00BD5C8A">
          <w:pPr>
            <w:pStyle w:val="TOC3"/>
            <w:tabs>
              <w:tab w:val="left" w:pos="1320"/>
              <w:tab w:val="right" w:leader="dot" w:pos="9344"/>
            </w:tabs>
            <w:rPr>
              <w:rFonts w:eastAsiaTheme="minorEastAsia"/>
              <w:noProof/>
              <w:lang w:val="hr-BA" w:eastAsia="hr-BA"/>
            </w:rPr>
          </w:pPr>
          <w:hyperlink w:anchor="_Toc478835405" w:history="1">
            <w:r w:rsidRPr="005F1F5E">
              <w:rPr>
                <w:rStyle w:val="Hyperlink"/>
                <w:rFonts w:cs="Times New Roman"/>
                <w:noProof/>
              </w:rPr>
              <w:t>3.2.3.</w:t>
            </w:r>
            <w:r>
              <w:rPr>
                <w:rFonts w:eastAsiaTheme="minorEastAsia"/>
                <w:noProof/>
                <w:lang w:val="hr-BA" w:eastAsia="hr-BA"/>
              </w:rPr>
              <w:tab/>
            </w:r>
            <w:r w:rsidRPr="005F1F5E">
              <w:rPr>
                <w:rStyle w:val="Hyperlink"/>
                <w:rFonts w:cs="Times New Roman"/>
                <w:noProof/>
              </w:rPr>
              <w:t>Accord.NET</w:t>
            </w:r>
            <w:r>
              <w:rPr>
                <w:noProof/>
                <w:webHidden/>
              </w:rPr>
              <w:tab/>
            </w:r>
            <w:r>
              <w:rPr>
                <w:noProof/>
                <w:webHidden/>
              </w:rPr>
              <w:fldChar w:fldCharType="begin"/>
            </w:r>
            <w:r>
              <w:rPr>
                <w:noProof/>
                <w:webHidden/>
              </w:rPr>
              <w:instrText xml:space="preserve"> PAGEREF _Toc478835405 \h </w:instrText>
            </w:r>
            <w:r>
              <w:rPr>
                <w:noProof/>
                <w:webHidden/>
              </w:rPr>
            </w:r>
            <w:r>
              <w:rPr>
                <w:noProof/>
                <w:webHidden/>
              </w:rPr>
              <w:fldChar w:fldCharType="separate"/>
            </w:r>
            <w:r>
              <w:rPr>
                <w:noProof/>
                <w:webHidden/>
              </w:rPr>
              <w:t>15</w:t>
            </w:r>
            <w:r>
              <w:rPr>
                <w:noProof/>
                <w:webHidden/>
              </w:rPr>
              <w:fldChar w:fldCharType="end"/>
            </w:r>
          </w:hyperlink>
        </w:p>
        <w:p w14:paraId="7703B1CF" w14:textId="77777777" w:rsidR="00BD5C8A" w:rsidRDefault="00BD5C8A">
          <w:pPr>
            <w:pStyle w:val="TOC3"/>
            <w:tabs>
              <w:tab w:val="left" w:pos="1320"/>
              <w:tab w:val="right" w:leader="dot" w:pos="9344"/>
            </w:tabs>
            <w:rPr>
              <w:rFonts w:eastAsiaTheme="minorEastAsia"/>
              <w:noProof/>
              <w:lang w:val="hr-BA" w:eastAsia="hr-BA"/>
            </w:rPr>
          </w:pPr>
          <w:hyperlink w:anchor="_Toc478835406" w:history="1">
            <w:r w:rsidRPr="005F1F5E">
              <w:rPr>
                <w:rStyle w:val="Hyperlink"/>
                <w:rFonts w:cs="Times New Roman"/>
                <w:noProof/>
              </w:rPr>
              <w:t>3.2.4.</w:t>
            </w:r>
            <w:r>
              <w:rPr>
                <w:rFonts w:eastAsiaTheme="minorEastAsia"/>
                <w:noProof/>
                <w:lang w:val="hr-BA" w:eastAsia="hr-BA"/>
              </w:rPr>
              <w:tab/>
            </w:r>
            <w:r w:rsidRPr="005F1F5E">
              <w:rPr>
                <w:rStyle w:val="Hyperlink"/>
                <w:rFonts w:cs="Times New Roman"/>
                <w:noProof/>
              </w:rPr>
              <w:t>AForge.NET</w:t>
            </w:r>
            <w:r>
              <w:rPr>
                <w:noProof/>
                <w:webHidden/>
              </w:rPr>
              <w:tab/>
            </w:r>
            <w:r>
              <w:rPr>
                <w:noProof/>
                <w:webHidden/>
              </w:rPr>
              <w:fldChar w:fldCharType="begin"/>
            </w:r>
            <w:r>
              <w:rPr>
                <w:noProof/>
                <w:webHidden/>
              </w:rPr>
              <w:instrText xml:space="preserve"> PAGEREF _Toc478835406 \h </w:instrText>
            </w:r>
            <w:r>
              <w:rPr>
                <w:noProof/>
                <w:webHidden/>
              </w:rPr>
            </w:r>
            <w:r>
              <w:rPr>
                <w:noProof/>
                <w:webHidden/>
              </w:rPr>
              <w:fldChar w:fldCharType="separate"/>
            </w:r>
            <w:r>
              <w:rPr>
                <w:noProof/>
                <w:webHidden/>
              </w:rPr>
              <w:t>15</w:t>
            </w:r>
            <w:r>
              <w:rPr>
                <w:noProof/>
                <w:webHidden/>
              </w:rPr>
              <w:fldChar w:fldCharType="end"/>
            </w:r>
          </w:hyperlink>
        </w:p>
        <w:p w14:paraId="63C95CBD" w14:textId="77777777" w:rsidR="00BD5C8A" w:rsidRDefault="00BD5C8A">
          <w:pPr>
            <w:pStyle w:val="TOC3"/>
            <w:tabs>
              <w:tab w:val="left" w:pos="1320"/>
              <w:tab w:val="right" w:leader="dot" w:pos="9344"/>
            </w:tabs>
            <w:rPr>
              <w:rFonts w:eastAsiaTheme="minorEastAsia"/>
              <w:noProof/>
              <w:lang w:val="hr-BA" w:eastAsia="hr-BA"/>
            </w:rPr>
          </w:pPr>
          <w:hyperlink w:anchor="_Toc478835407" w:history="1">
            <w:r w:rsidRPr="005F1F5E">
              <w:rPr>
                <w:rStyle w:val="Hyperlink"/>
                <w:rFonts w:cs="Times New Roman"/>
                <w:noProof/>
              </w:rPr>
              <w:t>3.2.5.</w:t>
            </w:r>
            <w:r>
              <w:rPr>
                <w:rFonts w:eastAsiaTheme="minorEastAsia"/>
                <w:noProof/>
                <w:lang w:val="hr-BA" w:eastAsia="hr-BA"/>
              </w:rPr>
              <w:tab/>
            </w:r>
            <w:r w:rsidRPr="005F1F5E">
              <w:rPr>
                <w:rStyle w:val="Hyperlink"/>
                <w:rFonts w:cs="Times New Roman"/>
                <w:noProof/>
              </w:rPr>
              <w:t>Weka</w:t>
            </w:r>
            <w:r>
              <w:rPr>
                <w:noProof/>
                <w:webHidden/>
              </w:rPr>
              <w:tab/>
            </w:r>
            <w:r>
              <w:rPr>
                <w:noProof/>
                <w:webHidden/>
              </w:rPr>
              <w:fldChar w:fldCharType="begin"/>
            </w:r>
            <w:r>
              <w:rPr>
                <w:noProof/>
                <w:webHidden/>
              </w:rPr>
              <w:instrText xml:space="preserve"> PAGEREF _Toc478835407 \h </w:instrText>
            </w:r>
            <w:r>
              <w:rPr>
                <w:noProof/>
                <w:webHidden/>
              </w:rPr>
            </w:r>
            <w:r>
              <w:rPr>
                <w:noProof/>
                <w:webHidden/>
              </w:rPr>
              <w:fldChar w:fldCharType="separate"/>
            </w:r>
            <w:r>
              <w:rPr>
                <w:noProof/>
                <w:webHidden/>
              </w:rPr>
              <w:t>15</w:t>
            </w:r>
            <w:r>
              <w:rPr>
                <w:noProof/>
                <w:webHidden/>
              </w:rPr>
              <w:fldChar w:fldCharType="end"/>
            </w:r>
          </w:hyperlink>
        </w:p>
        <w:p w14:paraId="3EF7B951" w14:textId="77777777" w:rsidR="00BD5C8A" w:rsidRDefault="00BD5C8A">
          <w:pPr>
            <w:pStyle w:val="TOC3"/>
            <w:tabs>
              <w:tab w:val="left" w:pos="1320"/>
              <w:tab w:val="right" w:leader="dot" w:pos="9344"/>
            </w:tabs>
            <w:rPr>
              <w:rFonts w:eastAsiaTheme="minorEastAsia"/>
              <w:noProof/>
              <w:lang w:val="hr-BA" w:eastAsia="hr-BA"/>
            </w:rPr>
          </w:pPr>
          <w:hyperlink w:anchor="_Toc478835408" w:history="1">
            <w:r w:rsidRPr="005F1F5E">
              <w:rPr>
                <w:rStyle w:val="Hyperlink"/>
                <w:rFonts w:cs="Times New Roman"/>
                <w:noProof/>
              </w:rPr>
              <w:t>3.2.6.</w:t>
            </w:r>
            <w:r>
              <w:rPr>
                <w:rFonts w:eastAsiaTheme="minorEastAsia"/>
                <w:noProof/>
                <w:lang w:val="hr-BA" w:eastAsia="hr-BA"/>
              </w:rPr>
              <w:tab/>
            </w:r>
            <w:r w:rsidRPr="005F1F5E">
              <w:rPr>
                <w:rStyle w:val="Hyperlink"/>
                <w:rFonts w:cs="Times New Roman"/>
                <w:noProof/>
              </w:rPr>
              <w:t>ARFF format</w:t>
            </w:r>
            <w:r>
              <w:rPr>
                <w:noProof/>
                <w:webHidden/>
              </w:rPr>
              <w:tab/>
            </w:r>
            <w:r>
              <w:rPr>
                <w:noProof/>
                <w:webHidden/>
              </w:rPr>
              <w:fldChar w:fldCharType="begin"/>
            </w:r>
            <w:r>
              <w:rPr>
                <w:noProof/>
                <w:webHidden/>
              </w:rPr>
              <w:instrText xml:space="preserve"> PAGEREF _Toc478835408 \h </w:instrText>
            </w:r>
            <w:r>
              <w:rPr>
                <w:noProof/>
                <w:webHidden/>
              </w:rPr>
            </w:r>
            <w:r>
              <w:rPr>
                <w:noProof/>
                <w:webHidden/>
              </w:rPr>
              <w:fldChar w:fldCharType="separate"/>
            </w:r>
            <w:r>
              <w:rPr>
                <w:noProof/>
                <w:webHidden/>
              </w:rPr>
              <w:t>17</w:t>
            </w:r>
            <w:r>
              <w:rPr>
                <w:noProof/>
                <w:webHidden/>
              </w:rPr>
              <w:fldChar w:fldCharType="end"/>
            </w:r>
          </w:hyperlink>
        </w:p>
        <w:p w14:paraId="408D3F87" w14:textId="77777777" w:rsidR="00BD5C8A" w:rsidRDefault="00BD5C8A">
          <w:pPr>
            <w:pStyle w:val="TOC2"/>
            <w:tabs>
              <w:tab w:val="left" w:pos="880"/>
              <w:tab w:val="right" w:leader="dot" w:pos="9344"/>
            </w:tabs>
            <w:rPr>
              <w:rFonts w:eastAsiaTheme="minorEastAsia"/>
              <w:noProof/>
              <w:lang w:val="hr-BA" w:eastAsia="hr-BA"/>
            </w:rPr>
          </w:pPr>
          <w:hyperlink w:anchor="_Toc478835409" w:history="1">
            <w:r w:rsidRPr="005F1F5E">
              <w:rPr>
                <w:rStyle w:val="Hyperlink"/>
                <w:noProof/>
              </w:rPr>
              <w:t>3.3.</w:t>
            </w:r>
            <w:r>
              <w:rPr>
                <w:rFonts w:eastAsiaTheme="minorEastAsia"/>
                <w:noProof/>
                <w:lang w:val="hr-BA" w:eastAsia="hr-BA"/>
              </w:rPr>
              <w:tab/>
            </w:r>
            <w:r w:rsidRPr="005F1F5E">
              <w:rPr>
                <w:rStyle w:val="Hyperlink"/>
                <w:noProof/>
              </w:rPr>
              <w:t>Prikaz ključnih elemenata rješenja</w:t>
            </w:r>
            <w:r>
              <w:rPr>
                <w:noProof/>
                <w:webHidden/>
              </w:rPr>
              <w:tab/>
            </w:r>
            <w:r>
              <w:rPr>
                <w:noProof/>
                <w:webHidden/>
              </w:rPr>
              <w:fldChar w:fldCharType="begin"/>
            </w:r>
            <w:r>
              <w:rPr>
                <w:noProof/>
                <w:webHidden/>
              </w:rPr>
              <w:instrText xml:space="preserve"> PAGEREF _Toc478835409 \h </w:instrText>
            </w:r>
            <w:r>
              <w:rPr>
                <w:noProof/>
                <w:webHidden/>
              </w:rPr>
            </w:r>
            <w:r>
              <w:rPr>
                <w:noProof/>
                <w:webHidden/>
              </w:rPr>
              <w:fldChar w:fldCharType="separate"/>
            </w:r>
            <w:r>
              <w:rPr>
                <w:noProof/>
                <w:webHidden/>
              </w:rPr>
              <w:t>17</w:t>
            </w:r>
            <w:r>
              <w:rPr>
                <w:noProof/>
                <w:webHidden/>
              </w:rPr>
              <w:fldChar w:fldCharType="end"/>
            </w:r>
          </w:hyperlink>
        </w:p>
        <w:p w14:paraId="05CAF57D" w14:textId="77777777" w:rsidR="00BD5C8A" w:rsidRDefault="00BD5C8A">
          <w:pPr>
            <w:pStyle w:val="TOC2"/>
            <w:tabs>
              <w:tab w:val="left" w:pos="880"/>
              <w:tab w:val="right" w:leader="dot" w:pos="9344"/>
            </w:tabs>
            <w:rPr>
              <w:rFonts w:eastAsiaTheme="minorEastAsia"/>
              <w:noProof/>
              <w:lang w:val="hr-BA" w:eastAsia="hr-BA"/>
            </w:rPr>
          </w:pPr>
          <w:hyperlink w:anchor="_Toc478835410" w:history="1">
            <w:r w:rsidRPr="005F1F5E">
              <w:rPr>
                <w:rStyle w:val="Hyperlink"/>
                <w:noProof/>
              </w:rPr>
              <w:t>3.4.</w:t>
            </w:r>
            <w:r>
              <w:rPr>
                <w:rFonts w:eastAsiaTheme="minorEastAsia"/>
                <w:noProof/>
                <w:lang w:val="hr-BA" w:eastAsia="hr-BA"/>
              </w:rPr>
              <w:tab/>
            </w:r>
            <w:r w:rsidRPr="005F1F5E">
              <w:rPr>
                <w:rStyle w:val="Hyperlink"/>
                <w:noProof/>
              </w:rPr>
              <w:t>Prikaz izgleda, rad i uporaba rješenja</w:t>
            </w:r>
            <w:r>
              <w:rPr>
                <w:noProof/>
                <w:webHidden/>
              </w:rPr>
              <w:tab/>
            </w:r>
            <w:r>
              <w:rPr>
                <w:noProof/>
                <w:webHidden/>
              </w:rPr>
              <w:fldChar w:fldCharType="begin"/>
            </w:r>
            <w:r>
              <w:rPr>
                <w:noProof/>
                <w:webHidden/>
              </w:rPr>
              <w:instrText xml:space="preserve"> PAGEREF _Toc478835410 \h </w:instrText>
            </w:r>
            <w:r>
              <w:rPr>
                <w:noProof/>
                <w:webHidden/>
              </w:rPr>
            </w:r>
            <w:r>
              <w:rPr>
                <w:noProof/>
                <w:webHidden/>
              </w:rPr>
              <w:fldChar w:fldCharType="separate"/>
            </w:r>
            <w:r>
              <w:rPr>
                <w:noProof/>
                <w:webHidden/>
              </w:rPr>
              <w:t>21</w:t>
            </w:r>
            <w:r>
              <w:rPr>
                <w:noProof/>
                <w:webHidden/>
              </w:rPr>
              <w:fldChar w:fldCharType="end"/>
            </w:r>
          </w:hyperlink>
        </w:p>
        <w:p w14:paraId="56386EE9" w14:textId="77777777" w:rsidR="00BD5C8A" w:rsidRDefault="00BD5C8A">
          <w:pPr>
            <w:pStyle w:val="TOC2"/>
            <w:tabs>
              <w:tab w:val="left" w:pos="880"/>
              <w:tab w:val="right" w:leader="dot" w:pos="9344"/>
            </w:tabs>
            <w:rPr>
              <w:rFonts w:eastAsiaTheme="minorEastAsia"/>
              <w:noProof/>
              <w:lang w:val="hr-BA" w:eastAsia="hr-BA"/>
            </w:rPr>
          </w:pPr>
          <w:hyperlink w:anchor="_Toc478835411" w:history="1">
            <w:r w:rsidRPr="005F1F5E">
              <w:rPr>
                <w:rStyle w:val="Hyperlink"/>
                <w:noProof/>
              </w:rPr>
              <w:t>3.5.</w:t>
            </w:r>
            <w:r>
              <w:rPr>
                <w:rFonts w:eastAsiaTheme="minorEastAsia"/>
                <w:noProof/>
                <w:lang w:val="hr-BA" w:eastAsia="hr-BA"/>
              </w:rPr>
              <w:tab/>
            </w:r>
            <w:r w:rsidRPr="005F1F5E">
              <w:rPr>
                <w:rStyle w:val="Hyperlink"/>
                <w:noProof/>
              </w:rPr>
              <w:t>Analiza ponašanja i performansi</w:t>
            </w:r>
            <w:r>
              <w:rPr>
                <w:noProof/>
                <w:webHidden/>
              </w:rPr>
              <w:tab/>
            </w:r>
            <w:r>
              <w:rPr>
                <w:noProof/>
                <w:webHidden/>
              </w:rPr>
              <w:fldChar w:fldCharType="begin"/>
            </w:r>
            <w:r>
              <w:rPr>
                <w:noProof/>
                <w:webHidden/>
              </w:rPr>
              <w:instrText xml:space="preserve"> PAGEREF _Toc478835411 \h </w:instrText>
            </w:r>
            <w:r>
              <w:rPr>
                <w:noProof/>
                <w:webHidden/>
              </w:rPr>
            </w:r>
            <w:r>
              <w:rPr>
                <w:noProof/>
                <w:webHidden/>
              </w:rPr>
              <w:fldChar w:fldCharType="separate"/>
            </w:r>
            <w:r>
              <w:rPr>
                <w:noProof/>
                <w:webHidden/>
              </w:rPr>
              <w:t>25</w:t>
            </w:r>
            <w:r>
              <w:rPr>
                <w:noProof/>
                <w:webHidden/>
              </w:rPr>
              <w:fldChar w:fldCharType="end"/>
            </w:r>
          </w:hyperlink>
        </w:p>
        <w:p w14:paraId="4E03CAD1" w14:textId="77777777" w:rsidR="00BD5C8A" w:rsidRDefault="00BD5C8A">
          <w:pPr>
            <w:pStyle w:val="TOC3"/>
            <w:tabs>
              <w:tab w:val="left" w:pos="1320"/>
              <w:tab w:val="right" w:leader="dot" w:pos="9344"/>
            </w:tabs>
            <w:rPr>
              <w:rFonts w:eastAsiaTheme="minorEastAsia"/>
              <w:noProof/>
              <w:lang w:val="hr-BA" w:eastAsia="hr-BA"/>
            </w:rPr>
          </w:pPr>
          <w:hyperlink w:anchor="_Toc478835412" w:history="1">
            <w:r w:rsidRPr="005F1F5E">
              <w:rPr>
                <w:rStyle w:val="Hyperlink"/>
                <w:noProof/>
              </w:rPr>
              <w:t>3.5.1.</w:t>
            </w:r>
            <w:r>
              <w:rPr>
                <w:rFonts w:eastAsiaTheme="minorEastAsia"/>
                <w:noProof/>
                <w:lang w:val="hr-BA" w:eastAsia="hr-BA"/>
              </w:rPr>
              <w:tab/>
            </w:r>
            <w:r w:rsidRPr="005F1F5E">
              <w:rPr>
                <w:rStyle w:val="Hyperlink"/>
                <w:noProof/>
              </w:rPr>
              <w:t>Analiza rezultata na trening podatcima</w:t>
            </w:r>
            <w:r>
              <w:rPr>
                <w:noProof/>
                <w:webHidden/>
              </w:rPr>
              <w:tab/>
            </w:r>
            <w:r>
              <w:rPr>
                <w:noProof/>
                <w:webHidden/>
              </w:rPr>
              <w:fldChar w:fldCharType="begin"/>
            </w:r>
            <w:r>
              <w:rPr>
                <w:noProof/>
                <w:webHidden/>
              </w:rPr>
              <w:instrText xml:space="preserve"> PAGEREF _Toc478835412 \h </w:instrText>
            </w:r>
            <w:r>
              <w:rPr>
                <w:noProof/>
                <w:webHidden/>
              </w:rPr>
            </w:r>
            <w:r>
              <w:rPr>
                <w:noProof/>
                <w:webHidden/>
              </w:rPr>
              <w:fldChar w:fldCharType="separate"/>
            </w:r>
            <w:r>
              <w:rPr>
                <w:noProof/>
                <w:webHidden/>
              </w:rPr>
              <w:t>26</w:t>
            </w:r>
            <w:r>
              <w:rPr>
                <w:noProof/>
                <w:webHidden/>
              </w:rPr>
              <w:fldChar w:fldCharType="end"/>
            </w:r>
          </w:hyperlink>
        </w:p>
        <w:p w14:paraId="02889C88" w14:textId="77777777" w:rsidR="00BD5C8A" w:rsidRDefault="00BD5C8A">
          <w:pPr>
            <w:pStyle w:val="TOC3"/>
            <w:tabs>
              <w:tab w:val="left" w:pos="1320"/>
              <w:tab w:val="right" w:leader="dot" w:pos="9344"/>
            </w:tabs>
            <w:rPr>
              <w:rFonts w:eastAsiaTheme="minorEastAsia"/>
              <w:noProof/>
              <w:lang w:val="hr-BA" w:eastAsia="hr-BA"/>
            </w:rPr>
          </w:pPr>
          <w:hyperlink w:anchor="_Toc478835413" w:history="1">
            <w:r w:rsidRPr="005F1F5E">
              <w:rPr>
                <w:rStyle w:val="Hyperlink"/>
                <w:noProof/>
              </w:rPr>
              <w:t>3.5.2.</w:t>
            </w:r>
            <w:r>
              <w:rPr>
                <w:rFonts w:eastAsiaTheme="minorEastAsia"/>
                <w:noProof/>
                <w:lang w:val="hr-BA" w:eastAsia="hr-BA"/>
              </w:rPr>
              <w:tab/>
            </w:r>
            <w:r w:rsidRPr="005F1F5E">
              <w:rPr>
                <w:rStyle w:val="Hyperlink"/>
                <w:noProof/>
              </w:rPr>
              <w:t>Analiza rezultata na nepoznatim podatcima</w:t>
            </w:r>
            <w:r>
              <w:rPr>
                <w:noProof/>
                <w:webHidden/>
              </w:rPr>
              <w:tab/>
            </w:r>
            <w:r>
              <w:rPr>
                <w:noProof/>
                <w:webHidden/>
              </w:rPr>
              <w:fldChar w:fldCharType="begin"/>
            </w:r>
            <w:r>
              <w:rPr>
                <w:noProof/>
                <w:webHidden/>
              </w:rPr>
              <w:instrText xml:space="preserve"> PAGEREF _Toc478835413 \h </w:instrText>
            </w:r>
            <w:r>
              <w:rPr>
                <w:noProof/>
                <w:webHidden/>
              </w:rPr>
            </w:r>
            <w:r>
              <w:rPr>
                <w:noProof/>
                <w:webHidden/>
              </w:rPr>
              <w:fldChar w:fldCharType="separate"/>
            </w:r>
            <w:r>
              <w:rPr>
                <w:noProof/>
                <w:webHidden/>
              </w:rPr>
              <w:t>27</w:t>
            </w:r>
            <w:r>
              <w:rPr>
                <w:noProof/>
                <w:webHidden/>
              </w:rPr>
              <w:fldChar w:fldCharType="end"/>
            </w:r>
          </w:hyperlink>
        </w:p>
        <w:p w14:paraId="4DE9B066" w14:textId="77777777" w:rsidR="00BD5C8A" w:rsidRDefault="00BD5C8A">
          <w:pPr>
            <w:pStyle w:val="TOC2"/>
            <w:tabs>
              <w:tab w:val="left" w:pos="880"/>
              <w:tab w:val="right" w:leader="dot" w:pos="9344"/>
            </w:tabs>
            <w:rPr>
              <w:rFonts w:eastAsiaTheme="minorEastAsia"/>
              <w:noProof/>
              <w:lang w:val="hr-BA" w:eastAsia="hr-BA"/>
            </w:rPr>
          </w:pPr>
          <w:hyperlink w:anchor="_Toc478835414" w:history="1">
            <w:r w:rsidRPr="005F1F5E">
              <w:rPr>
                <w:rStyle w:val="Hyperlink"/>
                <w:noProof/>
              </w:rPr>
              <w:t>3.6.</w:t>
            </w:r>
            <w:r>
              <w:rPr>
                <w:rFonts w:eastAsiaTheme="minorEastAsia"/>
                <w:noProof/>
                <w:lang w:val="hr-BA" w:eastAsia="hr-BA"/>
              </w:rPr>
              <w:tab/>
            </w:r>
            <w:r w:rsidRPr="005F1F5E">
              <w:rPr>
                <w:rStyle w:val="Hyperlink"/>
                <w:noProof/>
              </w:rPr>
              <w:t>Osvrt i mogućnost unaprjeđenja</w:t>
            </w:r>
            <w:r>
              <w:rPr>
                <w:noProof/>
                <w:webHidden/>
              </w:rPr>
              <w:tab/>
            </w:r>
            <w:r>
              <w:rPr>
                <w:noProof/>
                <w:webHidden/>
              </w:rPr>
              <w:fldChar w:fldCharType="begin"/>
            </w:r>
            <w:r>
              <w:rPr>
                <w:noProof/>
                <w:webHidden/>
              </w:rPr>
              <w:instrText xml:space="preserve"> PAGEREF _Toc478835414 \h </w:instrText>
            </w:r>
            <w:r>
              <w:rPr>
                <w:noProof/>
                <w:webHidden/>
              </w:rPr>
            </w:r>
            <w:r>
              <w:rPr>
                <w:noProof/>
                <w:webHidden/>
              </w:rPr>
              <w:fldChar w:fldCharType="separate"/>
            </w:r>
            <w:r>
              <w:rPr>
                <w:noProof/>
                <w:webHidden/>
              </w:rPr>
              <w:t>28</w:t>
            </w:r>
            <w:r>
              <w:rPr>
                <w:noProof/>
                <w:webHidden/>
              </w:rPr>
              <w:fldChar w:fldCharType="end"/>
            </w:r>
          </w:hyperlink>
        </w:p>
        <w:p w14:paraId="19210C3B" w14:textId="77777777" w:rsidR="00BD5C8A" w:rsidRDefault="00BD5C8A">
          <w:pPr>
            <w:pStyle w:val="TOC1"/>
            <w:tabs>
              <w:tab w:val="left" w:pos="440"/>
              <w:tab w:val="right" w:leader="dot" w:pos="9344"/>
            </w:tabs>
            <w:rPr>
              <w:rFonts w:eastAsiaTheme="minorEastAsia"/>
              <w:noProof/>
              <w:lang w:val="hr-BA" w:eastAsia="hr-BA"/>
            </w:rPr>
          </w:pPr>
          <w:hyperlink w:anchor="_Toc478835415" w:history="1">
            <w:r w:rsidRPr="005F1F5E">
              <w:rPr>
                <w:rStyle w:val="Hyperlink"/>
                <w:noProof/>
              </w:rPr>
              <w:t>4.</w:t>
            </w:r>
            <w:r>
              <w:rPr>
                <w:rFonts w:eastAsiaTheme="minorEastAsia"/>
                <w:noProof/>
                <w:lang w:val="hr-BA" w:eastAsia="hr-BA"/>
              </w:rPr>
              <w:tab/>
            </w:r>
            <w:r w:rsidRPr="005F1F5E">
              <w:rPr>
                <w:rStyle w:val="Hyperlink"/>
                <w:noProof/>
              </w:rPr>
              <w:t>ZAKLJUČAK</w:t>
            </w:r>
            <w:r>
              <w:rPr>
                <w:noProof/>
                <w:webHidden/>
              </w:rPr>
              <w:tab/>
            </w:r>
            <w:r>
              <w:rPr>
                <w:noProof/>
                <w:webHidden/>
              </w:rPr>
              <w:fldChar w:fldCharType="begin"/>
            </w:r>
            <w:r>
              <w:rPr>
                <w:noProof/>
                <w:webHidden/>
              </w:rPr>
              <w:instrText xml:space="preserve"> PAGEREF _Toc478835415 \h </w:instrText>
            </w:r>
            <w:r>
              <w:rPr>
                <w:noProof/>
                <w:webHidden/>
              </w:rPr>
            </w:r>
            <w:r>
              <w:rPr>
                <w:noProof/>
                <w:webHidden/>
              </w:rPr>
              <w:fldChar w:fldCharType="separate"/>
            </w:r>
            <w:r>
              <w:rPr>
                <w:noProof/>
                <w:webHidden/>
              </w:rPr>
              <w:t>30</w:t>
            </w:r>
            <w:r>
              <w:rPr>
                <w:noProof/>
                <w:webHidden/>
              </w:rPr>
              <w:fldChar w:fldCharType="end"/>
            </w:r>
          </w:hyperlink>
        </w:p>
        <w:p w14:paraId="23DEEF61" w14:textId="77777777" w:rsidR="00BD5C8A" w:rsidRDefault="00BD5C8A">
          <w:pPr>
            <w:pStyle w:val="TOC1"/>
            <w:tabs>
              <w:tab w:val="left" w:pos="440"/>
              <w:tab w:val="right" w:leader="dot" w:pos="9344"/>
            </w:tabs>
            <w:rPr>
              <w:rFonts w:eastAsiaTheme="minorEastAsia"/>
              <w:noProof/>
              <w:lang w:val="hr-BA" w:eastAsia="hr-BA"/>
            </w:rPr>
          </w:pPr>
          <w:hyperlink w:anchor="_Toc478835416" w:history="1">
            <w:r w:rsidRPr="005F1F5E">
              <w:rPr>
                <w:rStyle w:val="Hyperlink"/>
                <w:noProof/>
              </w:rPr>
              <w:t>5.</w:t>
            </w:r>
            <w:r>
              <w:rPr>
                <w:rFonts w:eastAsiaTheme="minorEastAsia"/>
                <w:noProof/>
                <w:lang w:val="hr-BA" w:eastAsia="hr-BA"/>
              </w:rPr>
              <w:tab/>
            </w:r>
            <w:r w:rsidRPr="005F1F5E">
              <w:rPr>
                <w:rStyle w:val="Hyperlink"/>
                <w:noProof/>
              </w:rPr>
              <w:t>LITERATURA</w:t>
            </w:r>
            <w:r>
              <w:rPr>
                <w:noProof/>
                <w:webHidden/>
              </w:rPr>
              <w:tab/>
            </w:r>
            <w:r>
              <w:rPr>
                <w:noProof/>
                <w:webHidden/>
              </w:rPr>
              <w:fldChar w:fldCharType="begin"/>
            </w:r>
            <w:r>
              <w:rPr>
                <w:noProof/>
                <w:webHidden/>
              </w:rPr>
              <w:instrText xml:space="preserve"> PAGEREF _Toc478835416 \h </w:instrText>
            </w:r>
            <w:r>
              <w:rPr>
                <w:noProof/>
                <w:webHidden/>
              </w:rPr>
            </w:r>
            <w:r>
              <w:rPr>
                <w:noProof/>
                <w:webHidden/>
              </w:rPr>
              <w:fldChar w:fldCharType="separate"/>
            </w:r>
            <w:r>
              <w:rPr>
                <w:noProof/>
                <w:webHidden/>
              </w:rPr>
              <w:t>31</w:t>
            </w:r>
            <w:r>
              <w:rPr>
                <w:noProof/>
                <w:webHidden/>
              </w:rPr>
              <w:fldChar w:fldCharType="end"/>
            </w:r>
          </w:hyperlink>
        </w:p>
        <w:p w14:paraId="3A921BB4" w14:textId="77777777" w:rsidR="00BD5C8A" w:rsidRDefault="00BD5C8A">
          <w:pPr>
            <w:pStyle w:val="TOC1"/>
            <w:tabs>
              <w:tab w:val="left" w:pos="440"/>
              <w:tab w:val="right" w:leader="dot" w:pos="9344"/>
            </w:tabs>
            <w:rPr>
              <w:rFonts w:eastAsiaTheme="minorEastAsia"/>
              <w:noProof/>
              <w:lang w:val="hr-BA" w:eastAsia="hr-BA"/>
            </w:rPr>
          </w:pPr>
          <w:hyperlink w:anchor="_Toc478835417" w:history="1">
            <w:r w:rsidRPr="005F1F5E">
              <w:rPr>
                <w:rStyle w:val="Hyperlink"/>
                <w:noProof/>
              </w:rPr>
              <w:t>6.</w:t>
            </w:r>
            <w:r>
              <w:rPr>
                <w:rFonts w:eastAsiaTheme="minorEastAsia"/>
                <w:noProof/>
                <w:lang w:val="hr-BA" w:eastAsia="hr-BA"/>
              </w:rPr>
              <w:tab/>
            </w:r>
            <w:r w:rsidRPr="005F1F5E">
              <w:rPr>
                <w:rStyle w:val="Hyperlink"/>
                <w:noProof/>
              </w:rPr>
              <w:t>SAŽETAK</w:t>
            </w:r>
            <w:r>
              <w:rPr>
                <w:noProof/>
                <w:webHidden/>
              </w:rPr>
              <w:tab/>
            </w:r>
            <w:r>
              <w:rPr>
                <w:noProof/>
                <w:webHidden/>
              </w:rPr>
              <w:fldChar w:fldCharType="begin"/>
            </w:r>
            <w:r>
              <w:rPr>
                <w:noProof/>
                <w:webHidden/>
              </w:rPr>
              <w:instrText xml:space="preserve"> PAGEREF _Toc478835417 \h </w:instrText>
            </w:r>
            <w:r>
              <w:rPr>
                <w:noProof/>
                <w:webHidden/>
              </w:rPr>
            </w:r>
            <w:r>
              <w:rPr>
                <w:noProof/>
                <w:webHidden/>
              </w:rPr>
              <w:fldChar w:fldCharType="separate"/>
            </w:r>
            <w:r>
              <w:rPr>
                <w:noProof/>
                <w:webHidden/>
              </w:rPr>
              <w:t>33</w:t>
            </w:r>
            <w:r>
              <w:rPr>
                <w:noProof/>
                <w:webHidden/>
              </w:rPr>
              <w:fldChar w:fldCharType="end"/>
            </w:r>
          </w:hyperlink>
        </w:p>
        <w:p w14:paraId="123D9C77" w14:textId="77777777" w:rsidR="00BD5C8A" w:rsidRDefault="00BD5C8A">
          <w:pPr>
            <w:pStyle w:val="TOC1"/>
            <w:tabs>
              <w:tab w:val="left" w:pos="440"/>
              <w:tab w:val="right" w:leader="dot" w:pos="9344"/>
            </w:tabs>
            <w:rPr>
              <w:rFonts w:eastAsiaTheme="minorEastAsia"/>
              <w:noProof/>
              <w:lang w:val="hr-BA" w:eastAsia="hr-BA"/>
            </w:rPr>
          </w:pPr>
          <w:hyperlink w:anchor="_Toc478835418" w:history="1">
            <w:r w:rsidRPr="005F1F5E">
              <w:rPr>
                <w:rStyle w:val="Hyperlink"/>
                <w:noProof/>
              </w:rPr>
              <w:t>7.</w:t>
            </w:r>
            <w:r>
              <w:rPr>
                <w:rFonts w:eastAsiaTheme="minorEastAsia"/>
                <w:noProof/>
                <w:lang w:val="hr-BA" w:eastAsia="hr-BA"/>
              </w:rPr>
              <w:tab/>
            </w:r>
            <w:r w:rsidRPr="005F1F5E">
              <w:rPr>
                <w:rStyle w:val="Hyperlink"/>
                <w:noProof/>
              </w:rPr>
              <w:t>ŽIVOTOPIS</w:t>
            </w:r>
            <w:r>
              <w:rPr>
                <w:noProof/>
                <w:webHidden/>
              </w:rPr>
              <w:tab/>
            </w:r>
            <w:r>
              <w:rPr>
                <w:noProof/>
                <w:webHidden/>
              </w:rPr>
              <w:fldChar w:fldCharType="begin"/>
            </w:r>
            <w:r>
              <w:rPr>
                <w:noProof/>
                <w:webHidden/>
              </w:rPr>
              <w:instrText xml:space="preserve"> PAGEREF _Toc478835418 \h </w:instrText>
            </w:r>
            <w:r>
              <w:rPr>
                <w:noProof/>
                <w:webHidden/>
              </w:rPr>
            </w:r>
            <w:r>
              <w:rPr>
                <w:noProof/>
                <w:webHidden/>
              </w:rPr>
              <w:fldChar w:fldCharType="separate"/>
            </w:r>
            <w:r>
              <w:rPr>
                <w:noProof/>
                <w:webHidden/>
              </w:rPr>
              <w:t>34</w:t>
            </w:r>
            <w:r>
              <w:rPr>
                <w:noProof/>
                <w:webHidden/>
              </w:rPr>
              <w:fldChar w:fldCharType="end"/>
            </w:r>
          </w:hyperlink>
        </w:p>
        <w:p w14:paraId="60A82D10" w14:textId="77777777" w:rsidR="00BD5C8A" w:rsidRDefault="00BD5C8A">
          <w:pPr>
            <w:pStyle w:val="TOC1"/>
            <w:tabs>
              <w:tab w:val="left" w:pos="440"/>
              <w:tab w:val="right" w:leader="dot" w:pos="9344"/>
            </w:tabs>
            <w:rPr>
              <w:rFonts w:eastAsiaTheme="minorEastAsia"/>
              <w:noProof/>
              <w:lang w:val="hr-BA" w:eastAsia="hr-BA"/>
            </w:rPr>
          </w:pPr>
          <w:hyperlink w:anchor="_Toc478835419" w:history="1">
            <w:r w:rsidRPr="005F1F5E">
              <w:rPr>
                <w:rStyle w:val="Hyperlink"/>
                <w:noProof/>
              </w:rPr>
              <w:t>8.</w:t>
            </w:r>
            <w:r>
              <w:rPr>
                <w:rFonts w:eastAsiaTheme="minorEastAsia"/>
                <w:noProof/>
                <w:lang w:val="hr-BA" w:eastAsia="hr-BA"/>
              </w:rPr>
              <w:tab/>
            </w:r>
            <w:r w:rsidRPr="005F1F5E">
              <w:rPr>
                <w:rStyle w:val="Hyperlink"/>
                <w:noProof/>
              </w:rPr>
              <w:t>PRILOZI</w:t>
            </w:r>
            <w:r>
              <w:rPr>
                <w:noProof/>
                <w:webHidden/>
              </w:rPr>
              <w:tab/>
            </w:r>
            <w:r>
              <w:rPr>
                <w:noProof/>
                <w:webHidden/>
              </w:rPr>
              <w:fldChar w:fldCharType="begin"/>
            </w:r>
            <w:r>
              <w:rPr>
                <w:noProof/>
                <w:webHidden/>
              </w:rPr>
              <w:instrText xml:space="preserve"> PAGEREF _Toc478835419 \h </w:instrText>
            </w:r>
            <w:r>
              <w:rPr>
                <w:noProof/>
                <w:webHidden/>
              </w:rPr>
            </w:r>
            <w:r>
              <w:rPr>
                <w:noProof/>
                <w:webHidden/>
              </w:rPr>
              <w:fldChar w:fldCharType="separate"/>
            </w:r>
            <w:r>
              <w:rPr>
                <w:noProof/>
                <w:webHidden/>
              </w:rPr>
              <w:t>35</w:t>
            </w:r>
            <w:r>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0" w:name="_Toc478835388"/>
      <w:r w:rsidRPr="00ED2B0C">
        <w:lastRenderedPageBreak/>
        <w:t>UVOD</w:t>
      </w:r>
      <w:bookmarkEnd w:id="0"/>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 xml:space="preserve">Adam </w:t>
      </w:r>
      <w:proofErr w:type="spellStart"/>
      <w:r>
        <w:rPr>
          <w:rFonts w:cs="Times New Roman"/>
        </w:rPr>
        <w:t>Osborne</w:t>
      </w:r>
      <w:proofErr w:type="spellEnd"/>
    </w:p>
    <w:p w14:paraId="3BE56BC3" w14:textId="62EB725F"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 xml:space="preserve">Human-Computer </w:t>
      </w:r>
      <w:proofErr w:type="spellStart"/>
      <w:r w:rsidR="0045075B" w:rsidRPr="0045075B">
        <w:rPr>
          <w:rFonts w:cs="Times New Roman"/>
          <w:i/>
        </w:rPr>
        <w:t>Interaction</w:t>
      </w:r>
      <w:proofErr w:type="spellEnd"/>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w:t>
      </w:r>
      <w:r w:rsidR="0060377C">
        <w:rPr>
          <w:rFonts w:cs="Times New Roman"/>
        </w:rPr>
        <w:t>ili barem kao čovjek</w:t>
      </w:r>
      <w:r w:rsidR="003E1AE2">
        <w:rPr>
          <w:rFonts w:cs="Times New Roman"/>
        </w:rPr>
        <w:t>.</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1" w:name="_Toc478835389"/>
      <w:r w:rsidRPr="00ED2B0C">
        <w:lastRenderedPageBreak/>
        <w:t>RAČUNALNO RASPOZNAVANJE EMOCIJA</w:t>
      </w:r>
      <w:bookmarkEnd w:id="1"/>
    </w:p>
    <w:p w14:paraId="17AD192F" w14:textId="52F503B4" w:rsidR="00D21033" w:rsidRPr="00ED2B0C" w:rsidRDefault="004D7EB6" w:rsidP="00D50EC1">
      <w:pPr>
        <w:pStyle w:val="Tijelo"/>
        <w:rPr>
          <w:rFonts w:cs="Times New Roman"/>
        </w:rPr>
      </w:pPr>
      <w:r w:rsidRPr="00ED2B0C">
        <w:rPr>
          <w:rFonts w:cs="Times New Roman"/>
        </w:rPr>
        <w:t xml:space="preserve">Proučavanje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Psihijatri bi mogli lakše pratiti promjene raspoloženja njihovih pacijenata i samim time bi lakše napredovali u svojim istraživanjima.</w:t>
      </w:r>
      <w:r w:rsidR="006E7391">
        <w:rPr>
          <w:rFonts w:cs="Times New Roman"/>
        </w:rPr>
        <w:t xml:space="preserve"> Programi za učenje preko računala </w:t>
      </w:r>
      <w:r w:rsidR="004F632F">
        <w:rPr>
          <w:rFonts w:cs="Times New Roman"/>
        </w:rPr>
        <w:t>bi mogli detektirati kada je korisniku postalo dosadno i promijeniti sadržaj ili prikazati neku zanimljivu činjenicu.</w:t>
      </w:r>
      <w:r w:rsidR="00B935B9">
        <w:rPr>
          <w:rFonts w:cs="Times New Roman"/>
        </w:rPr>
        <w:t xml:space="preserve"> Zbog brojnih mogućih primjena,</w:t>
      </w:r>
      <w:r w:rsidR="00E34158">
        <w:rPr>
          <w:rFonts w:cs="Times New Roman"/>
        </w:rPr>
        <w:t xml:space="preserve"> </w:t>
      </w:r>
      <w:r w:rsidR="00B935B9">
        <w:rPr>
          <w:rFonts w:cs="Times New Roman"/>
        </w:rPr>
        <w:t xml:space="preserve">jako puno se istražuje na polju računalnog prepoznavanja emocija </w:t>
      </w:r>
      <w:r w:rsidR="00E34158">
        <w:rPr>
          <w:rFonts w:cs="Times New Roman"/>
        </w:rPr>
        <w:t>te je to</w:t>
      </w:r>
      <w:r w:rsidR="00B935B9">
        <w:rPr>
          <w:rFonts w:cs="Times New Roman"/>
        </w:rPr>
        <w:t xml:space="preserve"> jedan od glavnih problema</w:t>
      </w:r>
      <w:r w:rsidR="00102600">
        <w:rPr>
          <w:rFonts w:cs="Times New Roman"/>
        </w:rPr>
        <w:t xml:space="preserve"> u računalnoj industriji</w:t>
      </w:r>
      <w:r w:rsidR="00B935B9">
        <w:rPr>
          <w:rFonts w:cs="Times New Roman"/>
        </w:rPr>
        <w:t xml:space="preserve"> ovoga doba.</w:t>
      </w:r>
    </w:p>
    <w:p w14:paraId="66ABDC17" w14:textId="77777777" w:rsidR="00D50EC1" w:rsidRPr="00ED2B0C" w:rsidRDefault="00D50EC1" w:rsidP="005A194D">
      <w:pPr>
        <w:pStyle w:val="Naslovpotpoglavlja"/>
      </w:pPr>
      <w:bookmarkStart w:id="2" w:name="_Toc478835390"/>
      <w:r w:rsidRPr="00ED2B0C">
        <w:t>Emocije i afekt</w:t>
      </w:r>
      <w:bookmarkEnd w:id="2"/>
    </w:p>
    <w:p w14:paraId="1D80A521" w14:textId="2F011498" w:rsidR="00667041" w:rsidRDefault="00BD5C8A" w:rsidP="00667041">
      <w:pPr>
        <w:pStyle w:val="Tijelo"/>
        <w:rPr>
          <w:rFonts w:cs="Times New Roman"/>
        </w:rPr>
      </w:pPr>
      <w:r>
        <w:rPr>
          <w:rFonts w:cs="Times New Roman"/>
        </w:rPr>
        <w:t>Kada je riječ o emocijama</w:t>
      </w:r>
      <w:r w:rsidR="007E3BAA">
        <w:rPr>
          <w:rFonts w:cs="Times New Roman"/>
        </w:rPr>
        <w:t>, važno je razlikovati osjećaje, emocije i afekte. Dok su emocije socijalne prirode, osjećaji su osobne, a afekti prepersonalne prirode [X4].</w:t>
      </w:r>
      <w:r w:rsidR="00857CF8">
        <w:rPr>
          <w:rFonts w:cs="Times New Roman"/>
        </w:rPr>
        <w:t xml:space="preserve"> Detaljniji opisi spomenutih pojmova su navedeni u slijedećem tekstu, prema [X5]. Osjećaj je senzacija temeljena na iskustvu te</w:t>
      </w:r>
      <w:r w:rsidR="00812392">
        <w:rPr>
          <w:rFonts w:cs="Times New Roman"/>
        </w:rPr>
        <w:t xml:space="preserve"> je poseban za</w:t>
      </w:r>
      <w:r w:rsidR="00857CF8">
        <w:rPr>
          <w:rFonts w:cs="Times New Roman"/>
        </w:rPr>
        <w:t xml:space="preserve"> </w:t>
      </w:r>
      <w:r w:rsidR="00812392">
        <w:rPr>
          <w:rFonts w:cs="Times New Roman"/>
        </w:rPr>
        <w:t xml:space="preserve">svakog čovjeka. Emocija prikazuje osjećaj Za razliku od osjećaja, emocija može biti iskrena ili glumljena te je to glavna razlika. Emocije su slika koja prikazuje ostatku svijeta, a osjećaj se zadržava za sebe. </w:t>
      </w:r>
      <w:r w:rsidR="00495F35">
        <w:rPr>
          <w:rFonts w:cs="Times New Roman"/>
        </w:rPr>
        <w:t xml:space="preserve">Za razliku od emocije i osjećaja, afekt je više apstraktan pojam. Afekt je način na koji se tijelo priprema za reakciju u određenoj situaciji te pojačava </w:t>
      </w:r>
      <w:r w:rsidR="00667041">
        <w:rPr>
          <w:rFonts w:cs="Times New Roman"/>
        </w:rPr>
        <w:t>svijest o trenutnom stanju.</w:t>
      </w:r>
    </w:p>
    <w:p w14:paraId="72AADB94" w14:textId="693BCB7B" w:rsidR="00667041" w:rsidRDefault="00667041" w:rsidP="00667041">
      <w:pPr>
        <w:pStyle w:val="Tijelo"/>
        <w:rPr>
          <w:rFonts w:cs="Times New Roman"/>
        </w:rPr>
      </w:pPr>
      <w:r w:rsidRPr="00667041">
        <w:rPr>
          <w:rFonts w:cs="Times New Roman"/>
        </w:rPr>
        <w:t>P</w:t>
      </w:r>
      <w:r>
        <w:rPr>
          <w:rFonts w:cs="Times New Roman"/>
        </w:rPr>
        <w:t xml:space="preserve">ostoji više podjela emocija, u ovom radu će se razmatrati ona od </w:t>
      </w:r>
      <w:r w:rsidRPr="00667041">
        <w:rPr>
          <w:rFonts w:cs="Times New Roman"/>
        </w:rPr>
        <w:t>Robert</w:t>
      </w:r>
      <w:r>
        <w:rPr>
          <w:rFonts w:cs="Times New Roman"/>
        </w:rPr>
        <w:t>a</w:t>
      </w:r>
      <w:r w:rsidRPr="00667041">
        <w:rPr>
          <w:rFonts w:cs="Times New Roman"/>
        </w:rPr>
        <w:t xml:space="preserve"> </w:t>
      </w:r>
      <w:proofErr w:type="spellStart"/>
      <w:r w:rsidRPr="00667041">
        <w:rPr>
          <w:rFonts w:cs="Times New Roman"/>
        </w:rPr>
        <w:t>Plutchik</w:t>
      </w:r>
      <w:r>
        <w:rPr>
          <w:rFonts w:cs="Times New Roman"/>
        </w:rPr>
        <w:t>a</w:t>
      </w:r>
      <w:proofErr w:type="spellEnd"/>
      <w:r>
        <w:rPr>
          <w:rFonts w:cs="Times New Roman"/>
        </w:rPr>
        <w:t xml:space="preserve"> [X6]</w:t>
      </w:r>
      <w:r w:rsidR="00C63D31">
        <w:rPr>
          <w:rFonts w:cs="Times New Roman"/>
        </w:rPr>
        <w:t xml:space="preserve">. </w:t>
      </w:r>
      <w:proofErr w:type="spellStart"/>
      <w:r w:rsidR="00C63D31" w:rsidRPr="00667041">
        <w:rPr>
          <w:rFonts w:cs="Times New Roman"/>
        </w:rPr>
        <w:t>Plutchik</w:t>
      </w:r>
      <w:proofErr w:type="spellEnd"/>
      <w:r w:rsidR="00C63D31">
        <w:rPr>
          <w:rFonts w:cs="Times New Roman"/>
        </w:rPr>
        <w:t xml:space="preserve"> kaže da postoji osam osnovnih emocija koje su se razvile radi preživljavanja vrste, a da su ostale </w:t>
      </w:r>
      <w:r w:rsidR="00D82EC4">
        <w:rPr>
          <w:rFonts w:cs="Times New Roman"/>
        </w:rPr>
        <w:t xml:space="preserve">izvedene iz osnovnih. </w:t>
      </w:r>
      <w:r w:rsidR="00D101E0">
        <w:rPr>
          <w:rFonts w:cs="Times New Roman"/>
        </w:rPr>
        <w:t>On je također predložio kotač emocija u kojemu prikazuje osnovne i izvedene emocije.</w:t>
      </w:r>
      <w:r w:rsidR="00B22228">
        <w:rPr>
          <w:rFonts w:cs="Times New Roman"/>
        </w:rPr>
        <w:t xml:space="preserve"> Svaka osnovna emocija ima svoju suprotnost i prikazana je na kotaču suprotno od nje.</w:t>
      </w:r>
      <w:r w:rsidR="00D101E0">
        <w:rPr>
          <w:rFonts w:cs="Times New Roman"/>
        </w:rPr>
        <w:t xml:space="preserve"> Povezuju se određe</w:t>
      </w:r>
      <w:bookmarkStart w:id="3" w:name="_GoBack"/>
      <w:bookmarkEnd w:id="3"/>
      <w:r w:rsidR="00D101E0">
        <w:rPr>
          <w:rFonts w:cs="Times New Roman"/>
        </w:rPr>
        <w:t xml:space="preserve">ne boje sa emocijama, na primjer ljutnja je prikazana crvenom bojom, a radost </w:t>
      </w:r>
      <w:r w:rsidR="00B22228">
        <w:rPr>
          <w:rFonts w:cs="Times New Roman"/>
        </w:rPr>
        <w:t xml:space="preserve">žutom. </w:t>
      </w:r>
    </w:p>
    <w:p w14:paraId="2ED5A29E" w14:textId="3EA97877" w:rsidR="00BD5C8A" w:rsidRDefault="00BD5C8A" w:rsidP="00453856">
      <w:pPr>
        <w:pStyle w:val="Tijelo"/>
        <w:rPr>
          <w:rFonts w:cs="Times New Roman"/>
        </w:rPr>
      </w:pPr>
    </w:p>
    <w:p w14:paraId="473A6A2F" w14:textId="77777777" w:rsidR="00667041" w:rsidRDefault="00667041" w:rsidP="00453856">
      <w:pPr>
        <w:pStyle w:val="Tijelo"/>
        <w:rPr>
          <w:rFonts w:cs="Times New Roman"/>
        </w:rPr>
      </w:pPr>
    </w:p>
    <w:p w14:paraId="18F3494B" w14:textId="484F7F9D" w:rsidR="00857CF8" w:rsidRPr="00ED2B0C" w:rsidRDefault="00BA24DE" w:rsidP="00453856">
      <w:pPr>
        <w:pStyle w:val="Tijelo"/>
        <w:rPr>
          <w:rFonts w:cs="Times New Roman"/>
        </w:rPr>
      </w:pPr>
      <w:commentRangeStart w:id="4"/>
      <w:r w:rsidRPr="00ED2B0C">
        <w:rPr>
          <w:rFonts w:cs="Times New Roman"/>
        </w:rPr>
        <w:t>Emocije su nešto što je teško definirati.</w:t>
      </w:r>
      <w:commentRangeEnd w:id="4"/>
      <w:r w:rsidR="00D30EDD">
        <w:rPr>
          <w:rStyle w:val="CommentReference"/>
          <w:rFonts w:asciiTheme="minorHAnsi" w:hAnsiTheme="minorHAnsi"/>
        </w:rPr>
        <w:commentReference w:id="4"/>
      </w:r>
      <w:r w:rsidRPr="00ED2B0C">
        <w:rPr>
          <w:rFonts w:cs="Times New Roman"/>
        </w:rPr>
        <w:t xml:space="preserve"> </w:t>
      </w:r>
      <w:commentRangeStart w:id="5"/>
      <w:r w:rsidR="00151E1F">
        <w:rPr>
          <w:rFonts w:cs="Times New Roman"/>
        </w:rPr>
        <w:t>Bilo je m</w:t>
      </w:r>
      <w:r w:rsidRPr="00ED2B0C">
        <w:rPr>
          <w:rFonts w:cs="Times New Roman"/>
        </w:rPr>
        <w:t xml:space="preserve">nogo je pokušaja da se </w:t>
      </w:r>
      <w:r w:rsidR="00151E1F">
        <w:rPr>
          <w:rFonts w:cs="Times New Roman"/>
        </w:rPr>
        <w:t xml:space="preserve">emocije </w:t>
      </w:r>
      <w:r w:rsidRPr="00ED2B0C">
        <w:rPr>
          <w:rFonts w:cs="Times New Roman"/>
        </w:rPr>
        <w:t xml:space="preserve">definiraju, a jedan od njih glasi </w:t>
      </w:r>
      <w:r w:rsidR="00EA015B">
        <w:rPr>
          <w:rFonts w:cs="Times New Roman"/>
        </w:rPr>
        <w:t>da su emocije mentalna stanja [4</w:t>
      </w:r>
      <w:r w:rsidRPr="00ED2B0C">
        <w:rPr>
          <w:rFonts w:cs="Times New Roman"/>
        </w:rPr>
        <w:t>]. Postoji više mišljenja</w:t>
      </w:r>
      <w:r w:rsidR="00151E1F">
        <w:rPr>
          <w:rFonts w:cs="Times New Roman"/>
        </w:rPr>
        <w:t xml:space="preserve"> o tome</w:t>
      </w:r>
      <w:r w:rsidRPr="00ED2B0C">
        <w:rPr>
          <w:rFonts w:cs="Times New Roman"/>
        </w:rPr>
        <w:t xml:space="preserve"> koliko ima emocija i koje su, ali neka</w:t>
      </w:r>
      <w:r w:rsidR="00151E1F">
        <w:rPr>
          <w:rFonts w:cs="Times New Roman"/>
        </w:rPr>
        <w:t xml:space="preserve"> osnovna podjela kaže da postoji</w:t>
      </w:r>
      <w:r w:rsidRPr="00ED2B0C">
        <w:rPr>
          <w:rFonts w:cs="Times New Roman"/>
        </w:rPr>
        <w:t xml:space="preserv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00151E1F">
        <w:rPr>
          <w:rFonts w:cs="Times New Roman"/>
        </w:rPr>
        <w:t xml:space="preserve"> strah i gađenje. U ovom radu vršit će se</w:t>
      </w:r>
      <w:r w:rsidRPr="00ED2B0C">
        <w:rPr>
          <w:rFonts w:cs="Times New Roman"/>
        </w:rPr>
        <w:t xml:space="preserve"> detekcija spomenutih </w:t>
      </w:r>
      <w:r w:rsidR="003E3D16" w:rsidRPr="00ED2B0C">
        <w:rPr>
          <w:rFonts w:cs="Times New Roman"/>
        </w:rPr>
        <w:t>šest</w:t>
      </w:r>
      <w:r w:rsidRPr="00ED2B0C">
        <w:rPr>
          <w:rFonts w:cs="Times New Roman"/>
        </w:rPr>
        <w:t xml:space="preserve"> emocija.</w:t>
      </w:r>
      <w:commentRangeEnd w:id="5"/>
      <w:r w:rsidR="00D30EDD">
        <w:rPr>
          <w:rStyle w:val="CommentReference"/>
          <w:rFonts w:asciiTheme="minorHAnsi" w:hAnsiTheme="minorHAnsi"/>
        </w:rPr>
        <w:commentReference w:id="5"/>
      </w:r>
    </w:p>
    <w:p w14:paraId="007AE71F" w14:textId="3E624E5F"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7964E0">
        <w:rPr>
          <w:rFonts w:cs="Times New Roman"/>
        </w:rPr>
        <w:t xml:space="preserve">te </w:t>
      </w:r>
      <w:commentRangeStart w:id="6"/>
      <w:r w:rsidR="007964E0">
        <w:rPr>
          <w:rFonts w:cs="Times New Roman"/>
        </w:rPr>
        <w:t>izraza lica</w:t>
      </w:r>
      <w:commentRangeEnd w:id="6"/>
      <w:r w:rsidR="00EF606E">
        <w:rPr>
          <w:rStyle w:val="CommentReference"/>
          <w:rFonts w:asciiTheme="minorHAnsi" w:hAnsiTheme="minorHAnsi"/>
        </w:rPr>
        <w:commentReference w:id="6"/>
      </w:r>
      <w:r w:rsidR="007964E0">
        <w:rPr>
          <w:rFonts w:cs="Times New Roman"/>
        </w:rPr>
        <w:t>. Ovaj</w:t>
      </w:r>
      <w:r w:rsidR="00151E1F">
        <w:rPr>
          <w:rFonts w:cs="Times New Roman"/>
        </w:rPr>
        <w:t xml:space="preserve"> se rad</w:t>
      </w:r>
      <w:r w:rsidR="007964E0">
        <w:rPr>
          <w:rFonts w:cs="Times New Roman"/>
        </w:rPr>
        <w:t xml:space="preserve"> bazira na prepoznavanju emocija pomoću slika lica. </w:t>
      </w:r>
      <w:r w:rsidRPr="00ED2B0C">
        <w:rPr>
          <w:rFonts w:cs="Times New Roman"/>
        </w:rPr>
        <w:t>Ovisno o nekoliko parametara, na licu se mo</w:t>
      </w:r>
      <w:r w:rsidR="00EA015B">
        <w:rPr>
          <w:rFonts w:cs="Times New Roman"/>
        </w:rPr>
        <w:t>gu prepoznati osnovne emocije [5</w:t>
      </w:r>
      <w:r w:rsidRPr="00ED2B0C">
        <w:rPr>
          <w:rFonts w:cs="Times New Roman"/>
        </w:rPr>
        <w:t>]:</w:t>
      </w:r>
    </w:p>
    <w:p w14:paraId="06013C79" w14:textId="77777777" w:rsidR="0064779F" w:rsidRPr="00ED2B0C" w:rsidRDefault="0064779F" w:rsidP="0064779F">
      <w:pPr>
        <w:pStyle w:val="Tijelo"/>
        <w:numPr>
          <w:ilvl w:val="0"/>
          <w:numId w:val="9"/>
        </w:numPr>
        <w:rPr>
          <w:rFonts w:cs="Times New Roman"/>
        </w:rPr>
      </w:pPr>
      <w:r w:rsidRPr="00ED2B0C">
        <w:rPr>
          <w:rFonts w:cs="Times New Roman"/>
        </w:rPr>
        <w:t xml:space="preserve">Ljutnja: Obrve su povučene prema dolje, </w:t>
      </w:r>
      <w:commentRangeStart w:id="7"/>
      <w:r w:rsidRPr="00ED2B0C">
        <w:rPr>
          <w:rFonts w:cs="Times New Roman"/>
        </w:rPr>
        <w:t>gornji</w:t>
      </w:r>
      <w:commentRangeEnd w:id="7"/>
      <w:r w:rsidR="00EF606E">
        <w:rPr>
          <w:rStyle w:val="CommentReference"/>
          <w:rFonts w:asciiTheme="minorHAnsi" w:hAnsiTheme="minorHAnsi"/>
        </w:rPr>
        <w:commentReference w:id="7"/>
      </w:r>
      <w:r w:rsidRPr="00ED2B0C">
        <w:rPr>
          <w:rFonts w:cs="Times New Roman"/>
        </w:rPr>
        <w:t xml:space="preserve"> i donji kapci su povučeni prema gore, usne zategnute i malo povučene prema unutra.</w:t>
      </w:r>
    </w:p>
    <w:p w14:paraId="7879A7E0" w14:textId="77777777"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14:paraId="6E2A315E" w14:textId="77777777"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14:paraId="63B4E0CD" w14:textId="77777777"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14:paraId="2D2109D7" w14:textId="77777777"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14:paraId="67835020" w14:textId="77777777" w:rsidR="0064779F"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14:paraId="33A5BF5B" w14:textId="77777777" w:rsidR="0049506E" w:rsidRPr="00ED2B0C" w:rsidRDefault="0049506E" w:rsidP="0049506E">
      <w:pPr>
        <w:pStyle w:val="Tijelo"/>
        <w:rPr>
          <w:rFonts w:cs="Times New Roman"/>
        </w:rPr>
      </w:pPr>
      <w:r>
        <w:rPr>
          <w:rFonts w:cs="Times New Roman"/>
        </w:rPr>
        <w:t>Spomenuti parametri pomoću kojih se mogu raspozn</w:t>
      </w:r>
      <w:r w:rsidR="00151E1F">
        <w:rPr>
          <w:rFonts w:cs="Times New Roman"/>
        </w:rPr>
        <w:t>avati emocije</w:t>
      </w:r>
      <w:r>
        <w:rPr>
          <w:rFonts w:cs="Times New Roman"/>
        </w:rPr>
        <w:t xml:space="preserve"> još </w:t>
      </w:r>
      <w:r w:rsidR="00151E1F">
        <w:rPr>
          <w:rFonts w:cs="Times New Roman"/>
        </w:rPr>
        <w:t xml:space="preserve">se </w:t>
      </w:r>
      <w:r>
        <w:rPr>
          <w:rFonts w:cs="Times New Roman"/>
        </w:rPr>
        <w:t xml:space="preserve">nazivaju i akcijske jedinice i ima ih sve ukupno oko </w:t>
      </w:r>
      <w:commentRangeStart w:id="8"/>
      <w:r>
        <w:rPr>
          <w:rFonts w:cs="Times New Roman"/>
        </w:rPr>
        <w:t>sto</w:t>
      </w:r>
      <w:commentRangeEnd w:id="8"/>
      <w:r w:rsidR="00EF606E">
        <w:rPr>
          <w:rStyle w:val="CommentReference"/>
          <w:rFonts w:asciiTheme="minorHAnsi" w:hAnsiTheme="minorHAnsi"/>
        </w:rPr>
        <w:commentReference w:id="8"/>
      </w:r>
      <w:r>
        <w:rPr>
          <w:rFonts w:cs="Times New Roman"/>
        </w:rPr>
        <w:t xml:space="preserve">. </w:t>
      </w:r>
      <w:r w:rsidR="00151E1F">
        <w:rPr>
          <w:rFonts w:cs="Times New Roman"/>
        </w:rPr>
        <w:t>Glavnih akcijskih jedinica, koje</w:t>
      </w:r>
      <w:r>
        <w:rPr>
          <w:rFonts w:cs="Times New Roman"/>
        </w:rPr>
        <w:t xml:space="preserve"> se ujedno mogu poznati na licu, ima 46.</w:t>
      </w:r>
    </w:p>
    <w:p w14:paraId="78AAD6D4" w14:textId="77777777" w:rsidR="00D50EC1" w:rsidRPr="00ED2B0C" w:rsidRDefault="00453856" w:rsidP="005A194D">
      <w:pPr>
        <w:pStyle w:val="Naslovpotpoglavlja"/>
      </w:pPr>
      <w:bookmarkStart w:id="9" w:name="_Toc478835391"/>
      <w:r w:rsidRPr="00ED2B0C">
        <w:t xml:space="preserve">Modaliteti </w:t>
      </w:r>
      <w:commentRangeStart w:id="10"/>
      <w:r w:rsidRPr="00ED2B0C">
        <w:t>podataka</w:t>
      </w:r>
      <w:commentRangeEnd w:id="10"/>
      <w:r w:rsidR="00EF606E">
        <w:rPr>
          <w:rStyle w:val="CommentReference"/>
          <w:rFonts w:asciiTheme="minorHAnsi" w:eastAsiaTheme="minorHAnsi" w:hAnsiTheme="minorHAnsi" w:cstheme="minorBidi"/>
          <w:b w:val="0"/>
        </w:rPr>
        <w:commentReference w:id="10"/>
      </w:r>
      <w:bookmarkEnd w:id="9"/>
    </w:p>
    <w:p w14:paraId="4D007BE0" w14:textId="77777777" w:rsidR="00170AB7" w:rsidRPr="00ED2B0C" w:rsidRDefault="00170AB7" w:rsidP="0072176B">
      <w:pPr>
        <w:pStyle w:val="Tijelo"/>
        <w:rPr>
          <w:rFonts w:cs="Times New Roman"/>
        </w:rPr>
      </w:pPr>
      <w:r w:rsidRPr="00ED2B0C">
        <w:rPr>
          <w:rFonts w:cs="Times New Roman"/>
        </w:rPr>
        <w:t xml:space="preserve">Emocije su </w:t>
      </w:r>
      <w:commentRangeStart w:id="11"/>
      <w:r w:rsidRPr="00ED2B0C">
        <w:rPr>
          <w:rFonts w:cs="Times New Roman"/>
        </w:rPr>
        <w:t>nešto</w:t>
      </w:r>
      <w:commentRangeEnd w:id="11"/>
      <w:r w:rsidR="00EF606E">
        <w:rPr>
          <w:rStyle w:val="CommentReference"/>
          <w:rFonts w:asciiTheme="minorHAnsi" w:hAnsiTheme="minorHAnsi"/>
        </w:rPr>
        <w:commentReference w:id="11"/>
      </w:r>
      <w:r w:rsidRPr="00ED2B0C">
        <w:rPr>
          <w:rFonts w:cs="Times New Roman"/>
        </w:rPr>
        <w:t xml:space="preserve"> što se odražava na cijelo biće i zbog toga ih je moguće prepoznati na više načina. Obično uz izraz lica dolaze i druge popratne pojave, ako </w:t>
      </w:r>
      <w:r w:rsidR="00151E1F">
        <w:rPr>
          <w:rFonts w:cs="Times New Roman"/>
        </w:rPr>
        <w:t>je emocija snažna. Način govora</w:t>
      </w:r>
      <w:r w:rsidRPr="00ED2B0C">
        <w:rPr>
          <w:rFonts w:cs="Times New Roman"/>
        </w:rPr>
        <w:t xml:space="preserve"> promjeni </w:t>
      </w:r>
      <w:r w:rsidR="00151E1F">
        <w:rPr>
          <w:rFonts w:cs="Times New Roman"/>
        </w:rPr>
        <w:t xml:space="preserve">se </w:t>
      </w:r>
      <w:r w:rsidRPr="00ED2B0C">
        <w:rPr>
          <w:rFonts w:cs="Times New Roman"/>
        </w:rPr>
        <w:t xml:space="preserve">u smislu visine tona, brzine pričanja, podrhtavanja glasa i slično. Neke od bitnih značajki </w:t>
      </w:r>
      <w:r w:rsidR="00151E1F">
        <w:rPr>
          <w:rFonts w:cs="Times New Roman"/>
        </w:rPr>
        <w:lastRenderedPageBreak/>
        <w:t>prepoznaju se i po</w:t>
      </w:r>
      <w:r w:rsidRPr="00ED2B0C">
        <w:rPr>
          <w:rFonts w:cs="Times New Roman"/>
        </w:rPr>
        <w:t xml:space="preserve"> pokretima tijela kao što su skupljanje ramena,</w:t>
      </w:r>
      <w:r w:rsidR="00513174">
        <w:rPr>
          <w:rFonts w:cs="Times New Roman"/>
        </w:rPr>
        <w:t xml:space="preserve"> tapkanje nogama, trešnja ruku te</w:t>
      </w:r>
      <w:r w:rsidRPr="00ED2B0C">
        <w:rPr>
          <w:rFonts w:cs="Times New Roman"/>
        </w:rPr>
        <w:t xml:space="preserve"> mno</w:t>
      </w:r>
      <w:r w:rsidR="00151E1F">
        <w:rPr>
          <w:rFonts w:cs="Times New Roman"/>
        </w:rPr>
        <w:t>ge druge. Emocije se očituju i po načinu pa čak i po</w:t>
      </w:r>
      <w:r w:rsidRPr="00ED2B0C">
        <w:rPr>
          <w:rFonts w:cs="Times New Roman"/>
        </w:rPr>
        <w:t xml:space="preserve"> brzini pisanja, ali takve značajke često znaju varirati od osobe </w:t>
      </w:r>
      <w:r w:rsidR="00E17340" w:rsidRPr="00ED2B0C">
        <w:rPr>
          <w:rFonts w:cs="Times New Roman"/>
        </w:rPr>
        <w:t>do osobe.</w:t>
      </w:r>
      <w:r w:rsidR="00513174">
        <w:rPr>
          <w:rFonts w:cs="Times New Roman"/>
        </w:rPr>
        <w:t xml:space="preserve"> Uza sve spomenute načine prepoznavanja emocija i kultura čini bitnu razliku.</w:t>
      </w:r>
    </w:p>
    <w:p w14:paraId="269D19C4" w14:textId="77777777" w:rsidR="0072176B" w:rsidRPr="00ED2B0C" w:rsidRDefault="0072176B" w:rsidP="0072176B">
      <w:pPr>
        <w:pStyle w:val="Podpoglavlje2"/>
        <w:rPr>
          <w:rFonts w:cs="Times New Roman"/>
        </w:rPr>
      </w:pPr>
      <w:bookmarkStart w:id="12" w:name="_Toc478835392"/>
      <w:r w:rsidRPr="00ED2B0C">
        <w:rPr>
          <w:rFonts w:cs="Times New Roman"/>
        </w:rPr>
        <w:t xml:space="preserve">Slike lica kao izvor </w:t>
      </w:r>
      <w:commentRangeStart w:id="13"/>
      <w:r w:rsidRPr="00ED2B0C">
        <w:rPr>
          <w:rFonts w:cs="Times New Roman"/>
        </w:rPr>
        <w:t>informacija</w:t>
      </w:r>
      <w:commentRangeEnd w:id="13"/>
      <w:r w:rsidR="00EF606E">
        <w:rPr>
          <w:rStyle w:val="CommentReference"/>
          <w:rFonts w:asciiTheme="minorHAnsi" w:eastAsiaTheme="minorHAnsi" w:hAnsiTheme="minorHAnsi" w:cstheme="minorBidi"/>
          <w:b w:val="0"/>
        </w:rPr>
        <w:commentReference w:id="13"/>
      </w:r>
      <w:bookmarkEnd w:id="12"/>
    </w:p>
    <w:p w14:paraId="73F2426D" w14:textId="77777777" w:rsidR="00453856" w:rsidRPr="00ED2B0C" w:rsidRDefault="007C3B27" w:rsidP="00453856">
      <w:pPr>
        <w:pStyle w:val="Tijelo"/>
        <w:rPr>
          <w:rFonts w:cs="Times New Roman"/>
        </w:rPr>
      </w:pPr>
      <w:r w:rsidRPr="00ED2B0C">
        <w:rPr>
          <w:rFonts w:cs="Times New Roman"/>
        </w:rPr>
        <w:t>Kako bi bilo moguće prepoznati emociju</w:t>
      </w:r>
      <w:r w:rsidR="00151E1F">
        <w:rPr>
          <w:rFonts w:cs="Times New Roman"/>
        </w:rPr>
        <w:t>,</w:t>
      </w:r>
      <w:r w:rsidRPr="00ED2B0C">
        <w:rPr>
          <w:rFonts w:cs="Times New Roman"/>
        </w:rPr>
        <w:t xml:space="preserve">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w:t>
      </w:r>
      <w:r w:rsidR="00225919">
        <w:rPr>
          <w:rFonts w:cs="Times New Roman"/>
        </w:rPr>
        <w:t xml:space="preserve"> ukupno</w:t>
      </w:r>
      <w:r w:rsidR="00E63A4C" w:rsidRPr="00ED2B0C">
        <w:rPr>
          <w:rFonts w:cs="Times New Roman"/>
        </w:rPr>
        <w:t xml:space="preserve"> sedam sl</w:t>
      </w:r>
      <w:r w:rsidR="00225919">
        <w:rPr>
          <w:rFonts w:cs="Times New Roman"/>
        </w:rPr>
        <w:t>ika</w:t>
      </w:r>
      <w:r w:rsidR="00E63A4C" w:rsidRPr="00ED2B0C">
        <w:rPr>
          <w:rFonts w:cs="Times New Roman"/>
        </w:rPr>
        <w:t>, šest sa prije navedenim emocijama i jedna koja je neutralna (bez emocija).</w:t>
      </w:r>
    </w:p>
    <w:p w14:paraId="2FEB41B7" w14:textId="3AE63FC3" w:rsidR="006E27EE" w:rsidRPr="00ED2B0C" w:rsidRDefault="006E27EE" w:rsidP="00453856">
      <w:pPr>
        <w:pStyle w:val="Tijelo"/>
        <w:rPr>
          <w:rFonts w:cs="Times New Roman"/>
        </w:rPr>
      </w:pPr>
      <w:r w:rsidRPr="00ED2B0C">
        <w:rPr>
          <w:rFonts w:cs="Times New Roman"/>
        </w:rPr>
        <w:t>Slike koje će biti korištene prilikom stvaranja modela za klasifikaciju su slike lica koj</w:t>
      </w:r>
      <w:r w:rsidR="0049506E">
        <w:rPr>
          <w:rFonts w:cs="Times New Roman"/>
        </w:rPr>
        <w:t>e se sastoje od 70 individua sa</w:t>
      </w:r>
      <w:r w:rsidRPr="00ED2B0C">
        <w:rPr>
          <w:rFonts w:cs="Times New Roman"/>
        </w:rPr>
        <w:t xml:space="preserve"> sedam</w:t>
      </w:r>
      <w:r w:rsidR="00225919">
        <w:rPr>
          <w:rFonts w:cs="Times New Roman"/>
        </w:rPr>
        <w:t xml:space="preserve"> različitih</w:t>
      </w:r>
      <w:r w:rsidRPr="00ED2B0C">
        <w:rPr>
          <w:rFonts w:cs="Times New Roman"/>
        </w:rPr>
        <w:t xml:space="preserve"> emocija te su slikane iz različitih kutova. U svrhu ovog rada koristiti će se samo frontalne slike. Slike su preuzete sa </w:t>
      </w:r>
      <w:proofErr w:type="spellStart"/>
      <w:r w:rsidR="00C81120" w:rsidRPr="00ED2B0C">
        <w:rPr>
          <w:rFonts w:cs="Times New Roman"/>
        </w:rPr>
        <w:t>Karolinska</w:t>
      </w:r>
      <w:proofErr w:type="spellEnd"/>
      <w:r w:rsidR="00C81120" w:rsidRPr="00ED2B0C">
        <w:rPr>
          <w:rFonts w:cs="Times New Roman"/>
        </w:rPr>
        <w:t xml:space="preserve"> instit</w:t>
      </w:r>
      <w:r w:rsidR="00EA015B">
        <w:rPr>
          <w:rFonts w:cs="Times New Roman"/>
        </w:rPr>
        <w:t>uta koji se nalazi u Švedskoj [6</w:t>
      </w:r>
      <w:r w:rsidR="00C81120" w:rsidRPr="00ED2B0C">
        <w:rPr>
          <w:rFonts w:cs="Times New Roman"/>
        </w:rPr>
        <w:t>].</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14:paraId="3EC0AA42" w14:textId="77777777" w:rsidTr="004666A2">
        <w:trPr>
          <w:cantSplit/>
        </w:trPr>
        <w:tc>
          <w:tcPr>
            <w:tcW w:w="9344" w:type="dxa"/>
            <w:tcBorders>
              <w:bottom w:val="nil"/>
            </w:tcBorders>
          </w:tcPr>
          <w:p w14:paraId="6F44D588" w14:textId="77777777" w:rsidR="00D844D7" w:rsidRPr="00ED2B0C" w:rsidRDefault="00D844D7" w:rsidP="0008196F">
            <w:pPr>
              <w:pStyle w:val="Tijelo"/>
              <w:jc w:val="center"/>
              <w:rPr>
                <w:rFonts w:cs="Times New Roman"/>
              </w:rPr>
            </w:pPr>
            <w:r w:rsidRPr="00ED2B0C">
              <w:rPr>
                <w:rFonts w:cs="Times New Roman"/>
                <w:noProof/>
                <w:lang w:val="hr-BA" w:eastAsia="hr-BA"/>
              </w:rPr>
              <w:drawing>
                <wp:inline distT="0" distB="0" distL="0" distR="0" wp14:anchorId="459919AC" wp14:editId="1D7AC669">
                  <wp:extent cx="4584327" cy="312854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4584327" cy="3128540"/>
                          </a:xfrm>
                          <a:prstGeom prst="rect">
                            <a:avLst/>
                          </a:prstGeom>
                        </pic:spPr>
                      </pic:pic>
                    </a:graphicData>
                  </a:graphic>
                </wp:inline>
              </w:drawing>
            </w:r>
          </w:p>
        </w:tc>
      </w:tr>
      <w:tr w:rsidR="00D844D7" w:rsidRPr="00ED2B0C" w14:paraId="29DFD6A3" w14:textId="77777777" w:rsidTr="004666A2">
        <w:trPr>
          <w:cantSplit/>
        </w:trPr>
        <w:tc>
          <w:tcPr>
            <w:tcW w:w="9344" w:type="dxa"/>
            <w:tcBorders>
              <w:top w:val="nil"/>
              <w:left w:val="nil"/>
              <w:bottom w:val="nil"/>
              <w:right w:val="nil"/>
            </w:tcBorders>
          </w:tcPr>
          <w:p w14:paraId="00507687" w14:textId="15FF50DE" w:rsidR="00A505AA" w:rsidRPr="00ED2B0C" w:rsidRDefault="0008196F" w:rsidP="00A505AA">
            <w:pPr>
              <w:pStyle w:val="Tijelo"/>
              <w:jc w:val="center"/>
              <w:rPr>
                <w:rFonts w:cs="Times New Roman"/>
              </w:rPr>
            </w:pPr>
            <w:r w:rsidRPr="00ED2B0C">
              <w:rPr>
                <w:rFonts w:cs="Times New Roman"/>
              </w:rPr>
              <w:t>Sl. 2.1. Pri</w:t>
            </w:r>
            <w:r w:rsidR="004C1831">
              <w:rPr>
                <w:rFonts w:cs="Times New Roman"/>
              </w:rPr>
              <w:t>mjer korištenih slika u radu, [6</w:t>
            </w:r>
            <w:r w:rsidRPr="00ED2B0C">
              <w:rPr>
                <w:rFonts w:cs="Times New Roman"/>
              </w:rPr>
              <w:t>]</w:t>
            </w:r>
            <w:r w:rsidR="00A505AA">
              <w:rPr>
                <w:rFonts w:cs="Times New Roman"/>
              </w:rPr>
              <w:t xml:space="preserve"> (</w:t>
            </w:r>
            <w:r w:rsidR="00A505AA" w:rsidRPr="007616CF">
              <w:rPr>
                <w:rFonts w:cs="Times New Roman"/>
              </w:rPr>
              <w:t>©</w:t>
            </w:r>
            <w:commentRangeStart w:id="14"/>
            <w:proofErr w:type="spellStart"/>
            <w:r w:rsidR="00A505AA" w:rsidRPr="00A505AA">
              <w:rPr>
                <w:rFonts w:cs="Times New Roman"/>
              </w:rPr>
              <w:t>Karolinska</w:t>
            </w:r>
            <w:commentRangeEnd w:id="14"/>
            <w:proofErr w:type="spellEnd"/>
            <w:r w:rsidR="00EF606E">
              <w:rPr>
                <w:rStyle w:val="CommentReference"/>
                <w:rFonts w:asciiTheme="minorHAnsi" w:hAnsiTheme="minorHAnsi"/>
              </w:rPr>
              <w:commentReference w:id="14"/>
            </w:r>
            <w:r w:rsidR="00A505AA" w:rsidRPr="00A505AA">
              <w:rPr>
                <w:rFonts w:cs="Times New Roman"/>
              </w:rPr>
              <w:t xml:space="preserve"> </w:t>
            </w:r>
            <w:proofErr w:type="spellStart"/>
            <w:r w:rsidR="00A505AA" w:rsidRPr="00A505AA">
              <w:rPr>
                <w:rFonts w:cs="Times New Roman"/>
              </w:rPr>
              <w:t>Institutet</w:t>
            </w:r>
            <w:proofErr w:type="spellEnd"/>
            <w:r w:rsidR="00A505AA" w:rsidRPr="00A505AA">
              <w:rPr>
                <w:rFonts w:cs="Times New Roman"/>
              </w:rPr>
              <w:t xml:space="preserve">, Department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Clinical</w:t>
            </w:r>
            <w:proofErr w:type="spellEnd"/>
            <w:r w:rsidR="00A505AA" w:rsidRPr="00A505AA">
              <w:rPr>
                <w:rFonts w:cs="Times New Roman"/>
              </w:rPr>
              <w:t xml:space="preserve"> </w:t>
            </w:r>
            <w:proofErr w:type="spellStart"/>
            <w:r w:rsidR="00A505AA" w:rsidRPr="00A505AA">
              <w:rPr>
                <w:rFonts w:cs="Times New Roman"/>
              </w:rPr>
              <w:t>Neuroscience</w:t>
            </w:r>
            <w:proofErr w:type="spellEnd"/>
            <w:r w:rsidR="00A505AA" w:rsidRPr="00A505AA">
              <w:rPr>
                <w:rFonts w:cs="Times New Roman"/>
              </w:rPr>
              <w:t xml:space="preserve">, </w:t>
            </w:r>
            <w:proofErr w:type="spellStart"/>
            <w:r w:rsidR="00A505AA" w:rsidRPr="00A505AA">
              <w:rPr>
                <w:rFonts w:cs="Times New Roman"/>
              </w:rPr>
              <w:t>Section</w:t>
            </w:r>
            <w:proofErr w:type="spellEnd"/>
            <w:r w:rsidR="00A505AA" w:rsidRPr="00A505AA">
              <w:rPr>
                <w:rFonts w:cs="Times New Roman"/>
              </w:rPr>
              <w:t xml:space="preserve">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Psychology</w:t>
            </w:r>
            <w:proofErr w:type="spellEnd"/>
            <w:r w:rsidR="00A505AA" w:rsidRPr="00A505AA">
              <w:rPr>
                <w:rFonts w:cs="Times New Roman"/>
              </w:rPr>
              <w:t xml:space="preserve">, Stockholm, </w:t>
            </w:r>
            <w:proofErr w:type="spellStart"/>
            <w:r w:rsidR="00A505AA" w:rsidRPr="00A505AA">
              <w:rPr>
                <w:rFonts w:cs="Times New Roman"/>
              </w:rPr>
              <w:t>Sweden</w:t>
            </w:r>
            <w:proofErr w:type="spellEnd"/>
            <w:r w:rsidR="00A505AA" w:rsidRPr="00A505AA">
              <w:rPr>
                <w:rFonts w:cs="Times New Roman"/>
              </w:rPr>
              <w:t>.</w:t>
            </w:r>
            <w:r w:rsidR="00A505AA">
              <w:rPr>
                <w:rFonts w:cs="Times New Roman"/>
              </w:rPr>
              <w:t>)</w:t>
            </w:r>
          </w:p>
        </w:tc>
      </w:tr>
    </w:tbl>
    <w:p w14:paraId="0B39EA89" w14:textId="77777777" w:rsidR="00D844D7" w:rsidRPr="00ED2B0C" w:rsidRDefault="00D844D7" w:rsidP="00453856">
      <w:pPr>
        <w:pStyle w:val="Tijelo"/>
        <w:rPr>
          <w:rFonts w:cs="Times New Roman"/>
        </w:rPr>
      </w:pPr>
    </w:p>
    <w:p w14:paraId="47E737ED" w14:textId="77777777" w:rsidR="0072176B" w:rsidRPr="00ED2B0C" w:rsidRDefault="0072176B" w:rsidP="005A194D">
      <w:pPr>
        <w:pStyle w:val="Naslovpotpoglavlja"/>
      </w:pPr>
      <w:bookmarkStart w:id="15" w:name="_Toc478835393"/>
      <w:r w:rsidRPr="00ED2B0C">
        <w:lastRenderedPageBreak/>
        <w:t xml:space="preserve">Računalni </w:t>
      </w:r>
      <w:commentRangeStart w:id="16"/>
      <w:r w:rsidRPr="00ED2B0C">
        <w:t>postupci</w:t>
      </w:r>
      <w:commentRangeEnd w:id="16"/>
      <w:r w:rsidR="00EF606E">
        <w:rPr>
          <w:rStyle w:val="CommentReference"/>
          <w:rFonts w:asciiTheme="minorHAnsi" w:eastAsiaTheme="minorHAnsi" w:hAnsiTheme="minorHAnsi" w:cstheme="minorBidi"/>
          <w:b w:val="0"/>
        </w:rPr>
        <w:commentReference w:id="16"/>
      </w:r>
      <w:bookmarkEnd w:id="15"/>
    </w:p>
    <w:p w14:paraId="0C5954BF" w14:textId="77777777" w:rsidR="0098663F" w:rsidRPr="00ED2B0C" w:rsidRDefault="0098663F" w:rsidP="0072176B">
      <w:pPr>
        <w:pStyle w:val="Tijelo"/>
        <w:rPr>
          <w:rFonts w:cs="Times New Roman"/>
        </w:rPr>
      </w:pPr>
      <w:r w:rsidRPr="00ED2B0C">
        <w:rPr>
          <w:rFonts w:cs="Times New Roman"/>
        </w:rPr>
        <w:t>Cilj ovog rada je naučiti računalo da prepozna</w:t>
      </w:r>
      <w:r w:rsidR="00F22A7A">
        <w:rPr>
          <w:rFonts w:cs="Times New Roman"/>
        </w:rPr>
        <w:t>je emocije osoba sa slika</w:t>
      </w:r>
      <w:r w:rsidRPr="00ED2B0C">
        <w:rPr>
          <w:rFonts w:cs="Times New Roman"/>
        </w:rPr>
        <w:t xml:space="preserve"> lica. Da bi se to moglo ostvariti prvo je potrebno prikupi</w:t>
      </w:r>
      <w:r w:rsidR="00151E1F">
        <w:rPr>
          <w:rFonts w:cs="Times New Roman"/>
        </w:rPr>
        <w:t>ti odgovarajući skup podataka s</w:t>
      </w:r>
      <w:r w:rsidRPr="00ED2B0C">
        <w:rPr>
          <w:rFonts w:cs="Times New Roman"/>
        </w:rPr>
        <w:t xml:space="preserve">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w:t>
      </w:r>
      <w:r w:rsidR="00F22A7A">
        <w:rPr>
          <w:rFonts w:cs="Times New Roman"/>
        </w:rPr>
        <w:t xml:space="preserve">će se formirati vektor značajki i na kraju istrenirati </w:t>
      </w:r>
      <w:commentRangeStart w:id="17"/>
      <w:r w:rsidR="00F22A7A">
        <w:rPr>
          <w:rFonts w:cs="Times New Roman"/>
        </w:rPr>
        <w:t>klasifikator</w:t>
      </w:r>
      <w:commentRangeEnd w:id="17"/>
      <w:r w:rsidR="00EF606E">
        <w:rPr>
          <w:rStyle w:val="CommentReference"/>
          <w:rFonts w:asciiTheme="minorHAnsi" w:hAnsiTheme="minorHAnsi"/>
        </w:rPr>
        <w:commentReference w:id="17"/>
      </w:r>
      <w:r w:rsidR="00F22A7A">
        <w:rPr>
          <w:rFonts w:cs="Times New Roman"/>
        </w:rPr>
        <w:t>.</w:t>
      </w:r>
    </w:p>
    <w:p w14:paraId="5A14C81A" w14:textId="77777777" w:rsidR="0072176B" w:rsidRPr="00ED2B0C" w:rsidRDefault="0072176B" w:rsidP="0072176B">
      <w:pPr>
        <w:pStyle w:val="Podpoglavlje2"/>
        <w:rPr>
          <w:rFonts w:cs="Times New Roman"/>
        </w:rPr>
      </w:pPr>
      <w:bookmarkStart w:id="18" w:name="_Toc478835394"/>
      <w:r w:rsidRPr="00ED2B0C">
        <w:rPr>
          <w:rFonts w:cs="Times New Roman"/>
        </w:rPr>
        <w:t xml:space="preserve">Klasifikacijski </w:t>
      </w:r>
      <w:commentRangeStart w:id="19"/>
      <w:r w:rsidRPr="00ED2B0C">
        <w:rPr>
          <w:rFonts w:cs="Times New Roman"/>
        </w:rPr>
        <w:t>problem</w:t>
      </w:r>
      <w:commentRangeEnd w:id="19"/>
      <w:r w:rsidR="00EF606E">
        <w:rPr>
          <w:rStyle w:val="CommentReference"/>
          <w:rFonts w:asciiTheme="minorHAnsi" w:eastAsiaTheme="minorHAnsi" w:hAnsiTheme="minorHAnsi" w:cstheme="minorBidi"/>
          <w:b w:val="0"/>
        </w:rPr>
        <w:commentReference w:id="19"/>
      </w:r>
      <w:bookmarkEnd w:id="18"/>
    </w:p>
    <w:p w14:paraId="6A4D676F" w14:textId="03718CBF" w:rsidR="0081668D" w:rsidRPr="00ED2B0C" w:rsidRDefault="00151E1F" w:rsidP="0081668D">
      <w:pPr>
        <w:pStyle w:val="Tijelo"/>
        <w:rPr>
          <w:rFonts w:cs="Times New Roman"/>
        </w:rPr>
      </w:pPr>
      <w:r>
        <w:rPr>
          <w:rFonts w:cs="Times New Roman"/>
        </w:rPr>
        <w:t>Klasifikacija uzoraka</w:t>
      </w:r>
      <w:r w:rsidR="0081668D" w:rsidRPr="00ED2B0C">
        <w:rPr>
          <w:rFonts w:cs="Times New Roman"/>
        </w:rPr>
        <w:t xml:space="preserve"> znanstvena</w:t>
      </w:r>
      <w:r>
        <w:rPr>
          <w:rFonts w:cs="Times New Roman"/>
        </w:rPr>
        <w:t xml:space="preserve"> je</w:t>
      </w:r>
      <w:r w:rsidR="0081668D" w:rsidRPr="00ED2B0C">
        <w:rPr>
          <w:rFonts w:cs="Times New Roman"/>
        </w:rPr>
        <w:t xml:space="preserve"> disciplina koja ima za zadatak razvrstavanje objekata u klase, prema</w:t>
      </w:r>
      <w:r w:rsidR="004C1831">
        <w:rPr>
          <w:rFonts w:cs="Times New Roman"/>
        </w:rPr>
        <w:t xml:space="preserve"> [7</w:t>
      </w:r>
      <w:r w:rsidR="0081668D" w:rsidRPr="00ED2B0C">
        <w:rPr>
          <w:rFonts w:cs="Times New Roman"/>
        </w:rPr>
        <w:t xml:space="preserve">, str.1]. </w:t>
      </w:r>
      <w:commentRangeStart w:id="20"/>
      <w:r w:rsidR="0081668D" w:rsidRPr="00ED2B0C">
        <w:rPr>
          <w:rFonts w:cs="Times New Roman"/>
        </w:rPr>
        <w:t>Problem se nalazi u odabiru reprezentativnih značajki</w:t>
      </w:r>
      <w:commentRangeEnd w:id="20"/>
      <w:r w:rsidR="00EF606E">
        <w:rPr>
          <w:rStyle w:val="CommentReference"/>
          <w:rFonts w:asciiTheme="minorHAnsi" w:hAnsiTheme="minorHAnsi"/>
        </w:rPr>
        <w:commentReference w:id="20"/>
      </w:r>
      <w:r w:rsidR="0081668D" w:rsidRPr="00ED2B0C">
        <w:rPr>
          <w:rFonts w:cs="Times New Roman"/>
        </w:rPr>
        <w:t>. Mali pokreti određenih dijelova lica određuju dali je osoba nasmijana, tužna ili nešto drug</w:t>
      </w:r>
      <w:r w:rsidR="00F02D01" w:rsidRPr="00ED2B0C">
        <w:rPr>
          <w:rFonts w:cs="Times New Roman"/>
        </w:rPr>
        <w:t>o. A</w:t>
      </w:r>
      <w:r w:rsidR="0081668D"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4C1831">
        <w:rPr>
          <w:rFonts w:cs="Times New Roman"/>
        </w:rPr>
        <w:t xml:space="preserve"> [8</w:t>
      </w:r>
      <w:r w:rsidR="001F64C0" w:rsidRPr="00ED2B0C">
        <w:rPr>
          <w:rFonts w:cs="Times New Roman"/>
        </w:rPr>
        <w:t>, str. 24]</w:t>
      </w:r>
      <w:r w:rsidR="002D78A8" w:rsidRPr="00ED2B0C">
        <w:rPr>
          <w:rFonts w:cs="Times New Roman"/>
        </w:rPr>
        <w:t>.</w:t>
      </w:r>
    </w:p>
    <w:p w14:paraId="3685ECEF" w14:textId="77777777" w:rsidR="004F7D7A" w:rsidRPr="00ED2B0C" w:rsidRDefault="004F7D7A" w:rsidP="004F7D7A">
      <w:pPr>
        <w:pStyle w:val="Podpoglavlje2"/>
        <w:rPr>
          <w:rFonts w:cs="Times New Roman"/>
        </w:rPr>
      </w:pPr>
      <w:bookmarkStart w:id="21" w:name="_Toc478835395"/>
      <w:r w:rsidRPr="00ED2B0C">
        <w:rPr>
          <w:rFonts w:cs="Times New Roman"/>
        </w:rPr>
        <w:t>Viola-Jones algoritam</w:t>
      </w:r>
      <w:bookmarkEnd w:id="21"/>
    </w:p>
    <w:p w14:paraId="4ADF5DF9" w14:textId="1697F4B4"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w:t>
      </w:r>
      <w:proofErr w:type="spellStart"/>
      <w:r w:rsidR="001A5BEB" w:rsidRPr="00ED2B0C">
        <w:rPr>
          <w:rFonts w:cs="Times New Roman"/>
        </w:rPr>
        <w:t>Haarove</w:t>
      </w:r>
      <w:proofErr w:type="spellEnd"/>
      <w:r w:rsidR="001A5BEB" w:rsidRPr="00ED2B0C">
        <w:rPr>
          <w:rFonts w:cs="Times New Roman"/>
        </w:rPr>
        <w:t xml:space="preserve"> značajke koje primjenjuje na sliku i na taj način traži odgovarajući objekt, u ovom </w:t>
      </w:r>
      <w:r w:rsidR="004C1831">
        <w:rPr>
          <w:rFonts w:cs="Times New Roman"/>
        </w:rPr>
        <w:t>slučaju lice, usta, oči i nos [9</w:t>
      </w:r>
      <w:r w:rsidR="001A5BEB" w:rsidRPr="00ED2B0C">
        <w:rPr>
          <w:rFonts w:cs="Times New Roman"/>
        </w:rPr>
        <w:t>].</w:t>
      </w:r>
      <w:ins w:id="22" w:author="Zoric" w:date="2017-03-22T08:13:00Z">
        <w:r w:rsidR="00EF606E">
          <w:rPr>
            <w:rFonts w:cs="Times New Roman"/>
          </w:rPr>
          <w:t xml:space="preserve"> </w:t>
        </w:r>
      </w:ins>
      <w:proofErr w:type="spellStart"/>
      <w:r w:rsidR="001A5BEB" w:rsidRPr="00ED2B0C">
        <w:rPr>
          <w:rFonts w:cs="Times New Roman"/>
        </w:rPr>
        <w:t>Haarove</w:t>
      </w:r>
      <w:proofErr w:type="spellEnd"/>
      <w:r w:rsidR="001A5BEB" w:rsidRPr="00ED2B0C">
        <w:rPr>
          <w:rFonts w:cs="Times New Roman"/>
        </w:rPr>
        <w:t xml:space="preserve"> značajke su slike ili matrice koje na nekim mjestima imaju tamna, a na neki</w:t>
      </w:r>
      <w:r w:rsidR="00151E1F">
        <w:rPr>
          <w:rFonts w:cs="Times New Roman"/>
        </w:rPr>
        <w:t>m mjestima svjetla područ</w:t>
      </w:r>
      <w:r w:rsidR="001A5BEB" w:rsidRPr="00ED2B0C">
        <w:rPr>
          <w:rFonts w:cs="Times New Roman"/>
        </w:rPr>
        <w:t>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14:paraId="00F5AF0A" w14:textId="77777777" w:rsidTr="004666A2">
        <w:trPr>
          <w:cantSplit/>
        </w:trPr>
        <w:tc>
          <w:tcPr>
            <w:tcW w:w="9344" w:type="dxa"/>
            <w:tcBorders>
              <w:bottom w:val="nil"/>
            </w:tcBorders>
          </w:tcPr>
          <w:p w14:paraId="7624E86E" w14:textId="77777777" w:rsidR="00E82528" w:rsidRPr="00ED2B0C" w:rsidRDefault="00E82528" w:rsidP="007D1938">
            <w:pPr>
              <w:pStyle w:val="Tijelo"/>
              <w:jc w:val="center"/>
              <w:rPr>
                <w:rFonts w:cs="Times New Roman"/>
              </w:rPr>
            </w:pPr>
            <w:commentRangeStart w:id="23"/>
            <w:r w:rsidRPr="00ED2B0C">
              <w:rPr>
                <w:rFonts w:cs="Times New Roman"/>
                <w:noProof/>
                <w:lang w:val="hr-BA" w:eastAsia="hr-BA"/>
              </w:rPr>
              <w:drawing>
                <wp:inline distT="0" distB="0" distL="0" distR="0" wp14:anchorId="0631C6D8" wp14:editId="3EA612FA">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14:paraId="3C66CE8E" w14:textId="77777777" w:rsidTr="004666A2">
        <w:trPr>
          <w:cantSplit/>
        </w:trPr>
        <w:tc>
          <w:tcPr>
            <w:tcW w:w="9344" w:type="dxa"/>
            <w:tcBorders>
              <w:top w:val="nil"/>
              <w:left w:val="nil"/>
              <w:bottom w:val="nil"/>
              <w:right w:val="nil"/>
            </w:tcBorders>
          </w:tcPr>
          <w:p w14:paraId="6C48B579" w14:textId="55EB16CD" w:rsidR="00E82528" w:rsidRPr="00ED2B0C" w:rsidRDefault="009B06F5" w:rsidP="009B06F5">
            <w:pPr>
              <w:pStyle w:val="Tijelo"/>
              <w:jc w:val="center"/>
              <w:rPr>
                <w:rFonts w:cs="Times New Roman"/>
              </w:rPr>
            </w:pPr>
            <w:r w:rsidRPr="00ED2B0C">
              <w:rPr>
                <w:rFonts w:cs="Times New Roman"/>
              </w:rPr>
              <w:t xml:space="preserve">Sl. 2.2. Primjer </w:t>
            </w:r>
            <w:proofErr w:type="spellStart"/>
            <w:r w:rsidRPr="00ED2B0C">
              <w:rPr>
                <w:rFonts w:cs="Times New Roman"/>
              </w:rPr>
              <w:t>Haarove</w:t>
            </w:r>
            <w:proofErr w:type="spellEnd"/>
            <w:r w:rsidRPr="00ED2B0C">
              <w:rPr>
                <w:rFonts w:cs="Times New Roman"/>
              </w:rPr>
              <w:t xml:space="preserve"> značajke</w:t>
            </w:r>
            <w:r w:rsidR="00E82528" w:rsidRPr="00ED2B0C">
              <w:rPr>
                <w:rFonts w:cs="Times New Roman"/>
              </w:rPr>
              <w:t>, [</w:t>
            </w:r>
            <w:r w:rsidR="004C1831">
              <w:rPr>
                <w:rFonts w:cs="Times New Roman"/>
              </w:rPr>
              <w:t>9</w:t>
            </w:r>
            <w:r w:rsidR="00E82528" w:rsidRPr="00ED2B0C">
              <w:rPr>
                <w:rFonts w:cs="Times New Roman"/>
              </w:rPr>
              <w:t>]</w:t>
            </w:r>
            <w:commentRangeEnd w:id="23"/>
            <w:r w:rsidR="006903A0">
              <w:rPr>
                <w:rStyle w:val="CommentReference"/>
                <w:rFonts w:asciiTheme="minorHAnsi" w:hAnsiTheme="minorHAnsi"/>
              </w:rPr>
              <w:commentReference w:id="23"/>
            </w:r>
          </w:p>
        </w:tc>
      </w:tr>
    </w:tbl>
    <w:p w14:paraId="4F0EFCAB" w14:textId="60FAD844" w:rsidR="004F7D7A" w:rsidRPr="00ED2B0C" w:rsidRDefault="001A5BEB" w:rsidP="004F7D7A">
      <w:pPr>
        <w:pStyle w:val="Tijelo"/>
        <w:rPr>
          <w:rFonts w:cs="Times New Roman"/>
        </w:rPr>
      </w:pPr>
      <w:r w:rsidRPr="00ED2B0C">
        <w:rPr>
          <w:rFonts w:cs="Times New Roman"/>
        </w:rPr>
        <w:lastRenderedPageBreak/>
        <w:t>Značajke se primjenjuju na cijelu sl</w:t>
      </w:r>
      <w:r w:rsidR="0015667D">
        <w:rPr>
          <w:rFonts w:cs="Times New Roman"/>
        </w:rPr>
        <w:t>iku od početka do kraja i pomiču</w:t>
      </w:r>
      <w:r w:rsidRPr="00ED2B0C">
        <w:rPr>
          <w:rFonts w:cs="Times New Roman"/>
        </w:rPr>
        <w:t xml:space="preserve"> se po jedan </w:t>
      </w:r>
      <w:proofErr w:type="spellStart"/>
      <w:r w:rsidRPr="00ED2B0C">
        <w:rPr>
          <w:rFonts w:cs="Times New Roman"/>
        </w:rPr>
        <w:t>piksel</w:t>
      </w:r>
      <w:proofErr w:type="spellEnd"/>
      <w:r w:rsidRPr="00ED2B0C">
        <w:rPr>
          <w:rFonts w:cs="Times New Roman"/>
        </w:rPr>
        <w:t xml:space="preserve"> nakon primjene. Kada se prođe cijela slika</w:t>
      </w:r>
      <w:r w:rsidR="00151E1F">
        <w:rPr>
          <w:rFonts w:cs="Times New Roman"/>
        </w:rPr>
        <w:t>,</w:t>
      </w:r>
      <w:r w:rsidRPr="00ED2B0C">
        <w:rPr>
          <w:rFonts w:cs="Times New Roman"/>
        </w:rPr>
        <w:t xml:space="preserve"> </w:t>
      </w:r>
      <w:commentRangeStart w:id="24"/>
      <w:r w:rsidRPr="00ED2B0C">
        <w:rPr>
          <w:rFonts w:cs="Times New Roman"/>
        </w:rPr>
        <w:t xml:space="preserve">značajka </w:t>
      </w:r>
      <w:commentRangeEnd w:id="24"/>
      <w:r w:rsidR="006903A0">
        <w:rPr>
          <w:rStyle w:val="CommentReference"/>
          <w:rFonts w:asciiTheme="minorHAnsi" w:hAnsiTheme="minorHAnsi"/>
        </w:rPr>
        <w:commentReference w:id="24"/>
      </w:r>
      <w:r w:rsidRPr="00ED2B0C">
        <w:rPr>
          <w:rFonts w:cs="Times New Roman"/>
        </w:rPr>
        <w:t>se povećava i sve se opet primjenjuje ponovno. Ovo nije učinkovito raditi jer je jako sporo</w:t>
      </w:r>
      <w:r w:rsidR="0015703C" w:rsidRPr="00ED2B0C">
        <w:rPr>
          <w:rFonts w:cs="Times New Roman"/>
        </w:rPr>
        <w:t xml:space="preserve">. Kako bi se ubrzao proces traženja objekata, Viola-Jones </w:t>
      </w:r>
      <w:commentRangeStart w:id="25"/>
      <w:r w:rsidR="0015703C" w:rsidRPr="00ED2B0C">
        <w:rPr>
          <w:rFonts w:cs="Times New Roman"/>
        </w:rPr>
        <w:t>koriste nešto što se zove integralna slika</w:t>
      </w:r>
      <w:r w:rsidR="0015667D">
        <w:rPr>
          <w:rFonts w:cs="Times New Roman"/>
        </w:rPr>
        <w:t xml:space="preserve"> </w:t>
      </w:r>
      <w:commentRangeEnd w:id="25"/>
      <w:r w:rsidR="006903A0">
        <w:rPr>
          <w:rStyle w:val="CommentReference"/>
          <w:rFonts w:asciiTheme="minorHAnsi" w:hAnsiTheme="minorHAnsi"/>
        </w:rPr>
        <w:commentReference w:id="25"/>
      </w:r>
      <w:r w:rsidR="0015667D">
        <w:rPr>
          <w:rFonts w:cs="Times New Roman"/>
        </w:rPr>
        <w:t>i također se definira minimalna i maksimalna granica do koje se povećava značajka</w:t>
      </w:r>
      <w:r w:rsidR="0015703C" w:rsidRPr="00ED2B0C">
        <w:rPr>
          <w:rFonts w:cs="Times New Roman"/>
        </w:rPr>
        <w:t xml:space="preserve">. </w:t>
      </w:r>
      <w:commentRangeStart w:id="26"/>
      <w:r w:rsidR="0015703C" w:rsidRPr="00ED2B0C">
        <w:rPr>
          <w:rFonts w:cs="Times New Roman"/>
        </w:rPr>
        <w:t xml:space="preserve">Integralna slika je proces </w:t>
      </w:r>
      <w:commentRangeEnd w:id="26"/>
      <w:r w:rsidR="006903A0">
        <w:rPr>
          <w:rStyle w:val="CommentReference"/>
          <w:rFonts w:asciiTheme="minorHAnsi" w:hAnsiTheme="minorHAnsi"/>
        </w:rPr>
        <w:commentReference w:id="26"/>
      </w:r>
      <w:r w:rsidR="0015703C" w:rsidRPr="00ED2B0C">
        <w:rPr>
          <w:rFonts w:cs="Times New Roman"/>
        </w:rPr>
        <w:t xml:space="preserve">koji omogućuje računanje zbroja </w:t>
      </w:r>
      <w:proofErr w:type="spellStart"/>
      <w:r w:rsidR="0015703C" w:rsidRPr="00ED2B0C">
        <w:rPr>
          <w:rFonts w:cs="Times New Roman"/>
        </w:rPr>
        <w:t>pik</w:t>
      </w:r>
      <w:r w:rsidR="00151E1F">
        <w:rPr>
          <w:rFonts w:cs="Times New Roman"/>
        </w:rPr>
        <w:t>sela</w:t>
      </w:r>
      <w:proofErr w:type="spellEnd"/>
      <w:r w:rsidR="00151E1F">
        <w:rPr>
          <w:rFonts w:cs="Times New Roman"/>
        </w:rPr>
        <w:t xml:space="preserve"> unutar bilo kojeg kvadrata </w:t>
      </w:r>
      <w:r w:rsidR="0015703C" w:rsidRPr="00ED2B0C">
        <w:rPr>
          <w:rFonts w:cs="Times New Roman"/>
        </w:rPr>
        <w:t>koristeći</w:t>
      </w:r>
      <w:r w:rsidR="00151E1F">
        <w:rPr>
          <w:rFonts w:cs="Times New Roman"/>
        </w:rPr>
        <w:t xml:space="preserve"> samo</w:t>
      </w:r>
      <w:r w:rsidR="0015703C" w:rsidRPr="00ED2B0C">
        <w:rPr>
          <w:rFonts w:cs="Times New Roman"/>
        </w:rPr>
        <w:t xml:space="preserve"> </w:t>
      </w:r>
      <w:r w:rsidR="00227DA0" w:rsidRPr="00ED2B0C">
        <w:rPr>
          <w:rFonts w:cs="Times New Roman"/>
        </w:rPr>
        <w:t>referentna polja</w:t>
      </w:r>
      <w:r w:rsidR="00151E1F">
        <w:rPr>
          <w:rFonts w:cs="Times New Roman"/>
        </w:rPr>
        <w:t>,</w:t>
      </w:r>
      <w:r w:rsidR="0015703C" w:rsidRPr="00ED2B0C">
        <w:rPr>
          <w:rFonts w:cs="Times New Roman"/>
        </w:rPr>
        <w:t xml:space="preserve"> </w:t>
      </w:r>
      <w:r w:rsidR="00227DA0" w:rsidRPr="00ED2B0C">
        <w:rPr>
          <w:rFonts w:cs="Times New Roman"/>
        </w:rPr>
        <w:t xml:space="preserve">što je prikazano na slici 2.3. </w:t>
      </w:r>
      <w:r w:rsidR="004C1831">
        <w:rPr>
          <w:rFonts w:cs="Times New Roman"/>
        </w:rPr>
        <w:t>[9</w:t>
      </w:r>
      <w:r w:rsidR="0015703C" w:rsidRPr="00ED2B0C">
        <w:rPr>
          <w:rFonts w:cs="Times New Roman"/>
        </w:rPr>
        <w:t>]</w:t>
      </w:r>
      <w:r w:rsidR="00227DA0" w:rsidRPr="00ED2B0C">
        <w:rPr>
          <w:rFonts w:cs="Times New Roman"/>
        </w:rPr>
        <w:t xml:space="preserve">. Vrijednost integralne slike na lokaciji 1 je zbroj </w:t>
      </w:r>
      <w:proofErr w:type="spellStart"/>
      <w:r w:rsidR="00227DA0" w:rsidRPr="00ED2B0C">
        <w:rPr>
          <w:rFonts w:cs="Times New Roman"/>
        </w:rPr>
        <w:t>piksela</w:t>
      </w:r>
      <w:proofErr w:type="spellEnd"/>
      <w:r w:rsidR="00227DA0" w:rsidRPr="00ED2B0C">
        <w:rPr>
          <w:rFonts w:cs="Times New Roman"/>
        </w:rPr>
        <w:t xml:space="preserve"> u A kvadratu. Vrijednost na lokaciji 2 je A + B, na lokaciji 3 A + C i na lokaciji 4 A + B +C +D.</w:t>
      </w:r>
      <w:r w:rsidR="00151E1F">
        <w:rPr>
          <w:rFonts w:cs="Times New Roman"/>
        </w:rPr>
        <w:t xml:space="preserve"> Zbroj </w:t>
      </w:r>
      <w:proofErr w:type="spellStart"/>
      <w:r w:rsidR="00151E1F">
        <w:rPr>
          <w:rFonts w:cs="Times New Roman"/>
        </w:rPr>
        <w:t>piksela</w:t>
      </w:r>
      <w:proofErr w:type="spellEnd"/>
      <w:r w:rsidR="00151E1F">
        <w:rPr>
          <w:rFonts w:cs="Times New Roman"/>
        </w:rPr>
        <w:t xml:space="preserve"> unutar polja D</w:t>
      </w:r>
      <w:r w:rsidR="00227DA0" w:rsidRPr="00ED2B0C">
        <w:rPr>
          <w:rFonts w:cs="Times New Roman"/>
        </w:rPr>
        <w:t xml:space="preserve"> može</w:t>
      </w:r>
      <w:r w:rsidR="00151E1F">
        <w:rPr>
          <w:rFonts w:cs="Times New Roman"/>
        </w:rPr>
        <w:t xml:space="preserve"> se</w:t>
      </w:r>
      <w:r w:rsidR="00227DA0" w:rsidRPr="00ED2B0C">
        <w:rPr>
          <w:rFonts w:cs="Times New Roman"/>
        </w:rPr>
        <w:t xml:space="preserv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14:paraId="57D43ECD" w14:textId="77777777" w:rsidTr="004666A2">
        <w:trPr>
          <w:cantSplit/>
        </w:trPr>
        <w:tc>
          <w:tcPr>
            <w:tcW w:w="9344" w:type="dxa"/>
            <w:tcBorders>
              <w:bottom w:val="nil"/>
            </w:tcBorders>
          </w:tcPr>
          <w:p w14:paraId="0D001938" w14:textId="77777777"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0E9C0C75" wp14:editId="13968C98">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14:paraId="5D340D84" w14:textId="77777777" w:rsidTr="004666A2">
        <w:trPr>
          <w:cantSplit/>
        </w:trPr>
        <w:tc>
          <w:tcPr>
            <w:tcW w:w="9344" w:type="dxa"/>
            <w:tcBorders>
              <w:top w:val="nil"/>
              <w:left w:val="nil"/>
              <w:bottom w:val="nil"/>
              <w:right w:val="nil"/>
            </w:tcBorders>
          </w:tcPr>
          <w:p w14:paraId="047A26ED" w14:textId="5FF4374D" w:rsidR="009B06F5" w:rsidRPr="00ED2B0C" w:rsidRDefault="009B06F5" w:rsidP="009B06F5">
            <w:pPr>
              <w:pStyle w:val="Tijelo"/>
              <w:jc w:val="center"/>
              <w:rPr>
                <w:rFonts w:cs="Times New Roman"/>
              </w:rPr>
            </w:pPr>
            <w:r w:rsidRPr="00ED2B0C">
              <w:rPr>
                <w:rFonts w:cs="Times New Roman"/>
              </w:rPr>
              <w:t>Sl. 2.1. Primje</w:t>
            </w:r>
            <w:r w:rsidR="004C1831">
              <w:rPr>
                <w:rFonts w:cs="Times New Roman"/>
              </w:rPr>
              <w:t>r algoritma integralne slike, [9</w:t>
            </w:r>
            <w:r w:rsidRPr="00ED2B0C">
              <w:rPr>
                <w:rFonts w:cs="Times New Roman"/>
              </w:rPr>
              <w:t>]</w:t>
            </w:r>
          </w:p>
        </w:tc>
      </w:tr>
    </w:tbl>
    <w:p w14:paraId="30F75C5E" w14:textId="3E536064" w:rsidR="00227DA0" w:rsidRPr="00ED2B0C" w:rsidRDefault="006A1CE6" w:rsidP="004F7D7A">
      <w:pPr>
        <w:pStyle w:val="Tijelo"/>
        <w:rPr>
          <w:rFonts w:cs="Times New Roman"/>
        </w:rPr>
      </w:pPr>
      <w:r w:rsidRPr="00ED2B0C">
        <w:rPr>
          <w:rFonts w:cs="Times New Roman"/>
        </w:rPr>
        <w:t>Kako bi se algoritam još ubrzao izbacuju se nepotrebne značajke pomoću</w:t>
      </w:r>
      <w:ins w:id="27" w:author="Zoric" w:date="2017-03-22T08:15:00Z">
        <w:r w:rsidR="006903A0">
          <w:rPr>
            <w:rFonts w:cs="Times New Roman"/>
          </w:rPr>
          <w:t xml:space="preserve"> algoritma</w:t>
        </w:r>
      </w:ins>
      <w:r w:rsidRPr="00ED2B0C">
        <w:rPr>
          <w:rFonts w:cs="Times New Roman"/>
        </w:rPr>
        <w:t xml:space="preserve"> </w:t>
      </w:r>
      <w:proofErr w:type="spellStart"/>
      <w:r w:rsidRPr="00ED2B0C">
        <w:rPr>
          <w:rFonts w:cs="Times New Roman"/>
        </w:rPr>
        <w:t>Adaboost</w:t>
      </w:r>
      <w:proofErr w:type="spellEnd"/>
      <w:del w:id="28" w:author="Zoric" w:date="2017-03-22T08:15:00Z">
        <w:r w:rsidRPr="00ED2B0C" w:rsidDel="006903A0">
          <w:rPr>
            <w:rFonts w:cs="Times New Roman"/>
          </w:rPr>
          <w:delText>-a</w:delText>
        </w:r>
      </w:del>
      <w:r w:rsidRPr="00ED2B0C">
        <w:rPr>
          <w:rFonts w:cs="Times New Roman"/>
        </w:rPr>
        <w:t xml:space="preserve">. </w:t>
      </w:r>
      <w:del w:id="29" w:author="Zoric" w:date="2017-03-22T08:15:00Z">
        <w:r w:rsidR="00B8310B" w:rsidRPr="00ED2B0C" w:rsidDel="006903A0">
          <w:rPr>
            <w:rFonts w:cs="Times New Roman"/>
          </w:rPr>
          <w:delText xml:space="preserve">Adaboost </w:delText>
        </w:r>
      </w:del>
      <w:ins w:id="30" w:author="Zoric" w:date="2017-03-22T08:15:00Z">
        <w:r w:rsidR="006903A0">
          <w:rPr>
            <w:rFonts w:cs="Times New Roman"/>
          </w:rPr>
          <w:t xml:space="preserve">To </w:t>
        </w:r>
        <w:r w:rsidR="006903A0" w:rsidRPr="00ED2B0C">
          <w:rPr>
            <w:rFonts w:cs="Times New Roman"/>
          </w:rPr>
          <w:t xml:space="preserve"> </w:t>
        </w:r>
      </w:ins>
      <w:r w:rsidR="00B8310B" w:rsidRPr="00ED2B0C">
        <w:rPr>
          <w:rFonts w:cs="Times New Roman"/>
        </w:rPr>
        <w:t xml:space="preserve">je algoritam koji izdvaja optimalne značajke iz jako velikog skupa. Nakon izdvajanja </w:t>
      </w:r>
      <w:r w:rsidR="00823F1F" w:rsidRPr="00ED2B0C">
        <w:rPr>
          <w:rFonts w:cs="Times New Roman"/>
        </w:rPr>
        <w:t>značajki, dodjelj</w:t>
      </w:r>
      <w:r w:rsidR="004C1831">
        <w:rPr>
          <w:rFonts w:cs="Times New Roman"/>
        </w:rPr>
        <w:t>uje im se težinska vrijednost [10</w:t>
      </w:r>
      <w:r w:rsidR="00823F1F" w:rsidRPr="00ED2B0C">
        <w:rPr>
          <w:rFonts w:cs="Times New Roman"/>
        </w:rPr>
        <w:t>]. Smatra se da je značajka prihvatljiva, ako može detektirati traženi objekt u barem pola slučajeva.</w:t>
      </w:r>
    </w:p>
    <w:p w14:paraId="1C9F4CB4" w14:textId="77777777" w:rsidR="00EC4CEF" w:rsidRPr="00ED2B0C" w:rsidRDefault="00EC4CEF" w:rsidP="00EC4CEF">
      <w:pPr>
        <w:pStyle w:val="Podpoglavlje2"/>
        <w:rPr>
          <w:rFonts w:cs="Times New Roman"/>
        </w:rPr>
      </w:pPr>
      <w:bookmarkStart w:id="31" w:name="_Toc478835396"/>
      <w:proofErr w:type="spellStart"/>
      <w:r w:rsidRPr="00ED2B0C">
        <w:rPr>
          <w:rFonts w:cs="Times New Roman"/>
        </w:rPr>
        <w:t>Gaborov</w:t>
      </w:r>
      <w:r w:rsidR="008143AC" w:rsidRPr="00ED2B0C">
        <w:rPr>
          <w:rFonts w:cs="Times New Roman"/>
        </w:rPr>
        <w:t>i</w:t>
      </w:r>
      <w:proofErr w:type="spellEnd"/>
      <w:r w:rsidRPr="00ED2B0C">
        <w:rPr>
          <w:rFonts w:cs="Times New Roman"/>
        </w:rPr>
        <w:t xml:space="preserve"> </w:t>
      </w:r>
      <w:r w:rsidR="0051213E" w:rsidRPr="00ED2B0C">
        <w:rPr>
          <w:rFonts w:cs="Times New Roman"/>
        </w:rPr>
        <w:t>filter</w:t>
      </w:r>
      <w:r w:rsidR="008143AC" w:rsidRPr="00ED2B0C">
        <w:rPr>
          <w:rFonts w:cs="Times New Roman"/>
        </w:rPr>
        <w:t>i</w:t>
      </w:r>
      <w:bookmarkEnd w:id="31"/>
    </w:p>
    <w:p w14:paraId="264E64F7" w14:textId="31227A20" w:rsidR="00183797" w:rsidRPr="00ED2B0C" w:rsidRDefault="009F320F" w:rsidP="00183797">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w:t>
      </w:r>
      <w:r w:rsidR="004C1831">
        <w:rPr>
          <w:rFonts w:cs="Times New Roman"/>
        </w:rPr>
        <w:t>nica, klasifikacija tekstura [11</w:t>
      </w:r>
      <w:r w:rsidRPr="00ED2B0C">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14:paraId="75EA9963" w14:textId="77777777" w:rsidTr="004666A2">
        <w:trPr>
          <w:cantSplit/>
        </w:trPr>
        <w:tc>
          <w:tcPr>
            <w:tcW w:w="1000" w:type="pct"/>
            <w:vAlign w:val="center"/>
          </w:tcPr>
          <w:p w14:paraId="28842DD3" w14:textId="77777777" w:rsidR="0069218E" w:rsidRPr="002B64C9" w:rsidRDefault="0069218E" w:rsidP="00096B3E">
            <w:pPr>
              <w:pStyle w:val="Tijelo"/>
            </w:pPr>
          </w:p>
        </w:tc>
        <w:tc>
          <w:tcPr>
            <w:tcW w:w="3000" w:type="pct"/>
            <w:vAlign w:val="center"/>
          </w:tcPr>
          <w:p w14:paraId="71DEC62D" w14:textId="77777777"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A6593FA" w14:textId="77777777" w:rsidR="0069218E" w:rsidRPr="002B64C9" w:rsidRDefault="0069218E" w:rsidP="00096B3E">
            <w:pPr>
              <w:pStyle w:val="Tijelo"/>
            </w:pPr>
            <w:r w:rsidRPr="002B64C9">
              <w:t>(2-1)</w:t>
            </w:r>
          </w:p>
        </w:tc>
      </w:tr>
      <w:tr w:rsidR="00BE5048" w:rsidRPr="002B64C9" w14:paraId="5D32316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40B5450" w14:textId="77777777" w:rsidR="00BE5048" w:rsidRPr="002B64C9" w:rsidRDefault="00BE5048" w:rsidP="00096B3E">
            <w:pPr>
              <w:pStyle w:val="Tijelo"/>
            </w:pPr>
          </w:p>
        </w:tc>
        <w:tc>
          <w:tcPr>
            <w:tcW w:w="3000" w:type="pct"/>
          </w:tcPr>
          <w:p w14:paraId="01AE69E4" w14:textId="77777777" w:rsidR="00BE5048" w:rsidRPr="002B64C9" w:rsidRDefault="00BD5C8A"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1B2107BA" w14:textId="77777777" w:rsidR="00BE5048" w:rsidRPr="002B64C9" w:rsidRDefault="00BE5048" w:rsidP="00096B3E">
            <w:pPr>
              <w:pStyle w:val="Tijelo"/>
            </w:pPr>
            <w:r w:rsidRPr="002B64C9">
              <w:t>(</w:t>
            </w:r>
            <w:r w:rsidR="0039327A" w:rsidRPr="002B64C9">
              <w:t>2-2</w:t>
            </w:r>
            <w:r w:rsidRPr="002B64C9">
              <w:t>)</w:t>
            </w:r>
          </w:p>
        </w:tc>
      </w:tr>
      <w:tr w:rsidR="00BE5048" w:rsidRPr="002B64C9" w14:paraId="6A72E5F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699D39AA" w14:textId="77777777" w:rsidR="00BE5048" w:rsidRPr="002B64C9" w:rsidRDefault="00BE5048" w:rsidP="00096B3E">
            <w:pPr>
              <w:pStyle w:val="Tijelo"/>
            </w:pPr>
          </w:p>
        </w:tc>
        <w:tc>
          <w:tcPr>
            <w:tcW w:w="3000" w:type="pct"/>
          </w:tcPr>
          <w:p w14:paraId="4FBA3062" w14:textId="77777777" w:rsidR="00BE5048" w:rsidRPr="002B64C9" w:rsidRDefault="00BD5C8A"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34DF0295" w14:textId="77777777" w:rsidR="00BE5048" w:rsidRPr="002B64C9" w:rsidRDefault="00BE5048" w:rsidP="00096B3E">
            <w:pPr>
              <w:pStyle w:val="Tijelo"/>
            </w:pPr>
            <w:r w:rsidRPr="002B64C9">
              <w:t>(</w:t>
            </w:r>
            <w:r w:rsidR="0039327A" w:rsidRPr="002B64C9">
              <w:t>2-3</w:t>
            </w:r>
            <w:r w:rsidRPr="002B64C9">
              <w:t>)</w:t>
            </w:r>
          </w:p>
        </w:tc>
      </w:tr>
    </w:tbl>
    <w:p w14:paraId="54EC4A42" w14:textId="77777777"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07E99B8C"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14:paraId="28010DF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4B81C134"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4BDDC720"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162CEB4C"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544B7FD3"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6F73AAD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lastRenderedPageBreak/>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436E47EF" w14:textId="77777777" w:rsidR="0069218E" w:rsidRPr="00ED2B0C" w:rsidRDefault="00A51A8C">
      <w:pPr>
        <w:pStyle w:val="Tijelo"/>
        <w:spacing w:before="240"/>
        <w:rPr>
          <w:rFonts w:cs="Times New Roman"/>
        </w:rPr>
        <w:pPrChange w:id="32" w:author="Zoric" w:date="2017-03-22T08:16:00Z">
          <w:pPr>
            <w:pStyle w:val="Tijelo"/>
          </w:pPr>
        </w:pPrChange>
      </w:pPr>
      <w:r w:rsidRPr="00ED2B0C">
        <w:rPr>
          <w:rFonts w:cs="Times New Roman"/>
        </w:rPr>
        <w:t>N</w:t>
      </w:r>
      <w:r w:rsidR="0002322F" w:rsidRPr="00ED2B0C">
        <w:rPr>
          <w:rFonts w:cs="Times New Roman"/>
        </w:rPr>
        <w:t xml:space="preserve">a slici 2.2. se nalazi primjer </w:t>
      </w:r>
      <w:proofErr w:type="spellStart"/>
      <w:r w:rsidR="0002322F" w:rsidRPr="00ED2B0C">
        <w:rPr>
          <w:rFonts w:cs="Times New Roman"/>
        </w:rPr>
        <w:t>G</w:t>
      </w:r>
      <w:r w:rsidRPr="00ED2B0C">
        <w:rPr>
          <w:rFonts w:cs="Times New Roman"/>
        </w:rPr>
        <w:t>aborovih</w:t>
      </w:r>
      <w:proofErr w:type="spellEnd"/>
      <w:r w:rsidRPr="00ED2B0C">
        <w:rPr>
          <w:rFonts w:cs="Times New Roman"/>
        </w:rPr>
        <w:t xml:space="preserve">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14:paraId="09E2CE81" w14:textId="77777777" w:rsidTr="004666A2">
        <w:trPr>
          <w:cantSplit/>
        </w:trPr>
        <w:tc>
          <w:tcPr>
            <w:tcW w:w="9344" w:type="dxa"/>
            <w:tcBorders>
              <w:bottom w:val="nil"/>
            </w:tcBorders>
          </w:tcPr>
          <w:p w14:paraId="78CA7476" w14:textId="77777777"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119C5D84" wp14:editId="36BC5091">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14:paraId="1C6D146C" w14:textId="77777777" w:rsidTr="004666A2">
        <w:trPr>
          <w:cantSplit/>
        </w:trPr>
        <w:tc>
          <w:tcPr>
            <w:tcW w:w="9344" w:type="dxa"/>
            <w:tcBorders>
              <w:top w:val="nil"/>
              <w:left w:val="nil"/>
              <w:bottom w:val="nil"/>
              <w:right w:val="nil"/>
            </w:tcBorders>
          </w:tcPr>
          <w:p w14:paraId="5D18D340" w14:textId="77777777" w:rsidR="00B9547D" w:rsidRPr="00ED2B0C" w:rsidRDefault="00B9547D" w:rsidP="00B9547D">
            <w:pPr>
              <w:pStyle w:val="Tijelo"/>
              <w:jc w:val="center"/>
              <w:rPr>
                <w:rFonts w:cs="Times New Roman"/>
              </w:rPr>
            </w:pPr>
            <w:r w:rsidRPr="00ED2B0C">
              <w:rPr>
                <w:rFonts w:cs="Times New Roman"/>
              </w:rPr>
              <w:t xml:space="preserve">Sl. 2.2. </w:t>
            </w:r>
            <w:proofErr w:type="spellStart"/>
            <w:r w:rsidRPr="00ED2B0C">
              <w:rPr>
                <w:rFonts w:cs="Times New Roman"/>
              </w:rPr>
              <w:t>Gaborovi</w:t>
            </w:r>
            <w:proofErr w:type="spellEnd"/>
            <w:r w:rsidRPr="00ED2B0C">
              <w:rPr>
                <w:rFonts w:cs="Times New Roman"/>
              </w:rPr>
              <w:t xml:space="preserve"> filteri</w:t>
            </w:r>
            <w:r w:rsidR="00A4304F" w:rsidRPr="00ED2B0C">
              <w:rPr>
                <w:rFonts w:cs="Times New Roman"/>
              </w:rPr>
              <w:t xml:space="preserve"> </w:t>
            </w:r>
            <w:commentRangeStart w:id="33"/>
            <w:r w:rsidR="00A4304F" w:rsidRPr="00ED2B0C">
              <w:rPr>
                <w:rFonts w:cs="Times New Roman"/>
              </w:rPr>
              <w:t>primijenjeni</w:t>
            </w:r>
            <w:commentRangeEnd w:id="33"/>
            <w:r w:rsidR="006903A0">
              <w:rPr>
                <w:rStyle w:val="CommentReference"/>
                <w:rFonts w:asciiTheme="minorHAnsi" w:hAnsiTheme="minorHAnsi"/>
              </w:rPr>
              <w:commentReference w:id="33"/>
            </w:r>
            <w:r w:rsidR="00A4304F" w:rsidRPr="00ED2B0C">
              <w:rPr>
                <w:rFonts w:cs="Times New Roman"/>
              </w:rPr>
              <w:t xml:space="preserve"> na sliku lica</w:t>
            </w:r>
          </w:p>
        </w:tc>
      </w:tr>
    </w:tbl>
    <w:p w14:paraId="1FB5225E" w14:textId="77777777" w:rsidR="0086147F" w:rsidRPr="00ED2B0C" w:rsidRDefault="00B61503" w:rsidP="00183797">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w:t>
      </w:r>
      <w:r w:rsidR="00151E1F">
        <w:rPr>
          <w:rFonts w:cs="Times New Roman"/>
        </w:rPr>
        <w:t>njuje i što je širi, više linija</w:t>
      </w:r>
      <w:r w:rsidRPr="00ED2B0C">
        <w:rPr>
          <w:rFonts w:cs="Times New Roman"/>
        </w:rPr>
        <w:t xml:space="preserve"> je</w:t>
      </w:r>
      <w:r w:rsidR="00151E1F">
        <w:rPr>
          <w:rFonts w:cs="Times New Roman"/>
        </w:rPr>
        <w:t xml:space="preserve"> moguće naći, ali je moguće</w:t>
      </w:r>
      <w:r w:rsidRPr="00ED2B0C">
        <w:rPr>
          <w:rFonts w:cs="Times New Roman"/>
        </w:rPr>
        <w:t xml:space="preserv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w:t>
      </w:r>
      <w:del w:id="34" w:author="Zoric" w:date="2017-03-22T08:16:00Z">
        <w:r w:rsidR="0086147F" w:rsidRPr="00ED2B0C" w:rsidDel="006903A0">
          <w:rPr>
            <w:rFonts w:cs="Times New Roman"/>
          </w:rPr>
          <w:delText xml:space="preserve"> </w:delText>
        </w:r>
      </w:del>
      <w:r w:rsidR="0086147F" w:rsidRPr="00ED2B0C">
        <w:rPr>
          <w:rFonts w:cs="Times New Roman"/>
        </w:rPr>
        <w:t>zvana banka filtera, oni se primjenjuju na sliku i kao rezultat dobiva se nova slika koja ima visok inten</w:t>
      </w:r>
      <w:r w:rsidR="00151E1F">
        <w:rPr>
          <w:rFonts w:cs="Times New Roman"/>
        </w:rPr>
        <w:t xml:space="preserve">zitet </w:t>
      </w:r>
      <w:proofErr w:type="spellStart"/>
      <w:r w:rsidR="00151E1F">
        <w:rPr>
          <w:rFonts w:cs="Times New Roman"/>
        </w:rPr>
        <w:t>piksela</w:t>
      </w:r>
      <w:proofErr w:type="spellEnd"/>
      <w:r w:rsidR="00151E1F">
        <w:rPr>
          <w:rFonts w:cs="Times New Roman"/>
        </w:rPr>
        <w:t xml:space="preserve"> gdje se poklapa s</w:t>
      </w:r>
      <w:r w:rsidR="0086147F" w:rsidRPr="00ED2B0C">
        <w:rPr>
          <w:rFonts w:cs="Times New Roman"/>
        </w:rPr>
        <w:t xml:space="preserve"> filterom.</w:t>
      </w:r>
    </w:p>
    <w:p w14:paraId="02F42D4B" w14:textId="77777777" w:rsidR="0051213E" w:rsidRPr="00ED2B0C" w:rsidRDefault="0051213E" w:rsidP="0051213E">
      <w:pPr>
        <w:pStyle w:val="Podpoglavlje2"/>
        <w:rPr>
          <w:rFonts w:cs="Times New Roman"/>
        </w:rPr>
      </w:pPr>
      <w:bookmarkStart w:id="35" w:name="_Toc478835397"/>
      <w:r w:rsidRPr="00ED2B0C">
        <w:rPr>
          <w:rFonts w:cs="Times New Roman"/>
        </w:rPr>
        <w:t>Analiza glavnih komponenti</w:t>
      </w:r>
      <w:bookmarkEnd w:id="35"/>
    </w:p>
    <w:p w14:paraId="6C7A521D" w14:textId="1AF03B83"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PCA) je statistička metoda koja služi za smanjenje dimenzionalnosti podataka, detekciju ne pripadaju</w:t>
      </w:r>
      <w:r w:rsidR="004C1831">
        <w:rPr>
          <w:rFonts w:cs="Times New Roman"/>
        </w:rPr>
        <w:t>ćih vrijednosti i tako dalje [12</w:t>
      </w:r>
      <w:r w:rsidRPr="00ED2B0C">
        <w:rPr>
          <w:rFonts w:cs="Times New Roman"/>
        </w:rPr>
        <w:t xml:space="preserve">].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w:t>
      </w:r>
      <w:r w:rsidR="00151E1F">
        <w:rPr>
          <w:rFonts w:cs="Times New Roman"/>
        </w:rPr>
        <w:t>formacija i poreda ih u smislu o</w:t>
      </w:r>
      <w:r w:rsidR="00F70CC7" w:rsidRPr="00ED2B0C">
        <w:rPr>
          <w:rFonts w:cs="Times New Roman"/>
        </w:rPr>
        <w:t>snovnih komponenti. Ako bi postojao prostor od 200 dimenzija, PCA bi odredio 200 glavnih komponenti koje bi bile poredane po korisnosti. Prva glavna komponenta bi bila i najkorisnija, pa iza nje druga i tako</w:t>
      </w:r>
      <w:r w:rsidR="00151E1F">
        <w:rPr>
          <w:rFonts w:cs="Times New Roman"/>
        </w:rPr>
        <w:t xml:space="preserve"> dalje</w:t>
      </w:r>
      <w:r w:rsidR="00F70CC7" w:rsidRPr="00ED2B0C">
        <w:rPr>
          <w:rFonts w:cs="Times New Roman"/>
        </w:rPr>
        <w:t xml:space="preserve">. Na taj se način može odrediti koliko će </w:t>
      </w:r>
      <w:r w:rsidR="00DF74B5">
        <w:rPr>
          <w:rFonts w:cs="Times New Roman"/>
        </w:rPr>
        <w:t>se koristiti dimenzija i izbjegavanje nepotrebnih podataka</w:t>
      </w:r>
      <w:r w:rsidR="00F70CC7" w:rsidRPr="00ED2B0C">
        <w:rPr>
          <w:rFonts w:cs="Times New Roman"/>
        </w:rPr>
        <w:t xml:space="preserve"> koje uz dodatni napor prilikom računanja mogu unijeti i pogrešku.</w:t>
      </w:r>
      <w:r w:rsidR="00695477" w:rsidRPr="00ED2B0C">
        <w:rPr>
          <w:rFonts w:cs="Times New Roman"/>
        </w:rPr>
        <w:t xml:space="preserve"> Na slici 2.3. prik</w:t>
      </w:r>
      <w:r w:rsidR="00151E1F">
        <w:rPr>
          <w:rFonts w:cs="Times New Roman"/>
        </w:rPr>
        <w:t>azan je dvodimenzionalni graf s</w:t>
      </w:r>
      <w:r w:rsidR="00695477" w:rsidRPr="00ED2B0C">
        <w:rPr>
          <w:rFonts w:cs="Times New Roman"/>
        </w:rPr>
        <w:t xml:space="preserve"> podatcima. Iz grafa se vidi da se podatci prostiru skoro kao po pravcu uz malo odstupanja. PCA prebacuje podatke u dvodimenzionalni prostor u kojemu</w:t>
      </w:r>
      <w:r w:rsidR="00151E1F">
        <w:rPr>
          <w:rFonts w:cs="Times New Roman"/>
        </w:rPr>
        <w:t xml:space="preserve"> se umjesto osi, nalaze </w:t>
      </w:r>
      <w:r w:rsidR="00695477" w:rsidRPr="00ED2B0C">
        <w:rPr>
          <w:rFonts w:cs="Times New Roman"/>
        </w:rPr>
        <w:t>glavne komponente. Vidi se da</w:t>
      </w:r>
      <w:r w:rsidR="00151E1F">
        <w:rPr>
          <w:rFonts w:cs="Times New Roman"/>
        </w:rPr>
        <w:t xml:space="preserve"> su podatci rasprostranjeni po g</w:t>
      </w:r>
      <w:r w:rsidR="00695477" w:rsidRPr="00ED2B0C">
        <w:rPr>
          <w:rFonts w:cs="Times New Roman"/>
        </w:rPr>
        <w:t xml:space="preserve">lavnoj </w:t>
      </w:r>
      <w:r w:rsidR="00695477" w:rsidRPr="00ED2B0C">
        <w:rPr>
          <w:rFonts w:cs="Times New Roman"/>
        </w:rPr>
        <w:lastRenderedPageBreak/>
        <w:t xml:space="preserve">komponenti 1, a </w:t>
      </w:r>
      <w:del w:id="36" w:author="Zoric" w:date="2017-03-22T08:17:00Z">
        <w:r w:rsidR="00695477" w:rsidRPr="00ED2B0C" w:rsidDel="006903A0">
          <w:rPr>
            <w:rFonts w:cs="Times New Roman"/>
          </w:rPr>
          <w:delText xml:space="preserve">dosta </w:delText>
        </w:r>
      </w:del>
      <w:ins w:id="37" w:author="Zoric" w:date="2017-03-22T08:17:00Z">
        <w:r w:rsidR="006903A0">
          <w:rPr>
            <w:rFonts w:cs="Times New Roman"/>
          </w:rPr>
          <w:t>značajno</w:t>
        </w:r>
        <w:r w:rsidR="006903A0" w:rsidRPr="00ED2B0C">
          <w:rPr>
            <w:rFonts w:cs="Times New Roman"/>
          </w:rPr>
          <w:t xml:space="preserve"> </w:t>
        </w:r>
      </w:ins>
      <w:r w:rsidR="00695477" w:rsidRPr="00ED2B0C">
        <w:rPr>
          <w:rFonts w:cs="Times New Roman"/>
        </w:rPr>
        <w:t xml:space="preserve">manje po glavnoj komponenti 2. Ako bi se </w:t>
      </w:r>
      <w:del w:id="38" w:author="Zoric" w:date="2017-03-22T08:17:00Z">
        <w:r w:rsidR="00695477" w:rsidRPr="00ED2B0C" w:rsidDel="006903A0">
          <w:rPr>
            <w:rFonts w:cs="Times New Roman"/>
          </w:rPr>
          <w:delText xml:space="preserve">htjelo </w:delText>
        </w:r>
      </w:del>
      <w:ins w:id="39" w:author="Zoric" w:date="2017-03-22T08:17:00Z">
        <w:r w:rsidR="006903A0" w:rsidRPr="00ED2B0C">
          <w:rPr>
            <w:rFonts w:cs="Times New Roman"/>
          </w:rPr>
          <w:t>htjel</w:t>
        </w:r>
        <w:r w:rsidR="006903A0">
          <w:rPr>
            <w:rFonts w:cs="Times New Roman"/>
          </w:rPr>
          <w:t>a</w:t>
        </w:r>
        <w:r w:rsidR="006903A0" w:rsidRPr="00ED2B0C">
          <w:rPr>
            <w:rFonts w:cs="Times New Roman"/>
          </w:rPr>
          <w:t xml:space="preserve"> </w:t>
        </w:r>
      </w:ins>
      <w:r w:rsidR="00695477" w:rsidRPr="00ED2B0C">
        <w:rPr>
          <w:rFonts w:cs="Times New Roman"/>
        </w:rPr>
        <w:t>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14:paraId="271B6EF6" w14:textId="77777777" w:rsidTr="004666A2">
        <w:trPr>
          <w:cantSplit/>
        </w:trPr>
        <w:tc>
          <w:tcPr>
            <w:tcW w:w="9344" w:type="dxa"/>
            <w:tcBorders>
              <w:bottom w:val="nil"/>
            </w:tcBorders>
          </w:tcPr>
          <w:p w14:paraId="2BAD0166" w14:textId="77777777"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716BACAE" wp14:editId="4ACC7F87">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14:paraId="62898D62" w14:textId="77777777" w:rsidTr="004666A2">
        <w:trPr>
          <w:cantSplit/>
        </w:trPr>
        <w:tc>
          <w:tcPr>
            <w:tcW w:w="9344" w:type="dxa"/>
            <w:tcBorders>
              <w:top w:val="nil"/>
              <w:left w:val="nil"/>
              <w:bottom w:val="nil"/>
              <w:right w:val="nil"/>
            </w:tcBorders>
          </w:tcPr>
          <w:p w14:paraId="627CA317" w14:textId="77777777" w:rsidR="00695477" w:rsidRPr="00ED2B0C" w:rsidRDefault="00695477" w:rsidP="00695477">
            <w:pPr>
              <w:pStyle w:val="Tijelo"/>
              <w:jc w:val="center"/>
              <w:rPr>
                <w:rFonts w:cs="Times New Roman"/>
              </w:rPr>
            </w:pPr>
            <w:r w:rsidRPr="00ED2B0C">
              <w:rPr>
                <w:rFonts w:cs="Times New Roman"/>
              </w:rPr>
              <w:t>Sl. 2.3. PCA glavne komponente</w:t>
            </w:r>
          </w:p>
        </w:tc>
      </w:tr>
    </w:tbl>
    <w:p w14:paraId="5201D53F" w14:textId="77777777" w:rsidR="00AE530E" w:rsidRDefault="00AE530E" w:rsidP="00C62BF6">
      <w:pPr>
        <w:pStyle w:val="Podpoglavlje2"/>
        <w:rPr>
          <w:rFonts w:cs="Times New Roman"/>
        </w:rPr>
      </w:pPr>
      <w:bookmarkStart w:id="40" w:name="_Toc478835398"/>
      <w:r>
        <w:rPr>
          <w:rFonts w:cs="Times New Roman"/>
        </w:rPr>
        <w:t>Vektori podrške</w:t>
      </w:r>
      <w:bookmarkEnd w:id="40"/>
    </w:p>
    <w:p w14:paraId="2B5EBA43" w14:textId="4B1500C7" w:rsidR="00E32ACC" w:rsidRDefault="00AE530E" w:rsidP="00E32ACC">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w:t>
      </w:r>
      <w:r w:rsidR="00E32ACC">
        <w:t xml:space="preserve">koji se koristi </w:t>
      </w:r>
      <w:r w:rsidR="004C1831">
        <w:t>pri klasifikaciji i regresiji [7</w:t>
      </w:r>
      <w:r w:rsidR="00E32ACC">
        <w:t xml:space="preserve">, 119. str. – 138. str]. </w:t>
      </w:r>
      <w:r w:rsidR="00336537">
        <w:t xml:space="preserve">Prostorno promatrano, SVM pokušava odvojiti značajke suprotnih klasa </w:t>
      </w:r>
      <w:proofErr w:type="spellStart"/>
      <w:r w:rsidR="00336537">
        <w:t>hiper</w:t>
      </w:r>
      <w:proofErr w:type="spellEnd"/>
      <w:r w:rsidR="00336537">
        <w:t xml:space="preserve">-ravninom tako da je razmak između najbližih elemenata i </w:t>
      </w:r>
      <w:proofErr w:type="spellStart"/>
      <w:r w:rsidR="00336537">
        <w:t>hiper</w:t>
      </w:r>
      <w:proofErr w:type="spellEnd"/>
      <w:r w:rsidR="00336537">
        <w:t xml:space="preserve">-ravnine najveći, slika 2.4. </w:t>
      </w:r>
      <w:r w:rsidR="0038372E">
        <w:t xml:space="preserve">Kada podatci nemaju </w:t>
      </w:r>
      <w:commentRangeStart w:id="41"/>
      <w:r w:rsidR="0038372E">
        <w:t xml:space="preserve">oznaku klase, nadzirano </w:t>
      </w:r>
      <w:commentRangeEnd w:id="41"/>
      <w:r w:rsidR="006903A0">
        <w:rPr>
          <w:rStyle w:val="CommentReference"/>
          <w:rFonts w:asciiTheme="minorHAnsi" w:hAnsiTheme="minorHAnsi"/>
        </w:rPr>
        <w:commentReference w:id="41"/>
      </w:r>
      <w:r w:rsidR="0038372E">
        <w:t xml:space="preserve">učenje nije moguće. Potrebno je dobivene podatke prvo grupirati i potom izračunati optimalnu </w:t>
      </w:r>
      <w:proofErr w:type="spellStart"/>
      <w:r w:rsidR="0038372E">
        <w:t>hiper</w:t>
      </w:r>
      <w:proofErr w:type="spellEnd"/>
      <w:r w:rsidR="0038372E">
        <w:t>-ravninu.</w:t>
      </w:r>
    </w:p>
    <w:tbl>
      <w:tblPr>
        <w:tblStyle w:val="TableGrid"/>
        <w:tblW w:w="0" w:type="auto"/>
        <w:tblLook w:val="04A0" w:firstRow="1" w:lastRow="0" w:firstColumn="1" w:lastColumn="0" w:noHBand="0" w:noVBand="1"/>
      </w:tblPr>
      <w:tblGrid>
        <w:gridCol w:w="9344"/>
      </w:tblGrid>
      <w:tr w:rsidR="00336537" w:rsidRPr="00ED2B0C" w14:paraId="1B13F2B4" w14:textId="77777777" w:rsidTr="004666A2">
        <w:trPr>
          <w:cantSplit/>
        </w:trPr>
        <w:tc>
          <w:tcPr>
            <w:tcW w:w="9344" w:type="dxa"/>
            <w:tcBorders>
              <w:bottom w:val="nil"/>
            </w:tcBorders>
          </w:tcPr>
          <w:p w14:paraId="6C1C7727" w14:textId="77777777" w:rsidR="00336537" w:rsidRPr="00ED2B0C" w:rsidRDefault="00336537" w:rsidP="007D1938">
            <w:pPr>
              <w:pStyle w:val="Tijelo"/>
              <w:jc w:val="center"/>
              <w:rPr>
                <w:rFonts w:cs="Times New Roman"/>
              </w:rPr>
            </w:pPr>
            <w:r w:rsidRPr="00ED2B0C">
              <w:rPr>
                <w:rFonts w:cs="Times New Roman"/>
                <w:noProof/>
                <w:lang w:val="hr-BA" w:eastAsia="hr-BA"/>
              </w:rPr>
              <w:drawing>
                <wp:inline distT="0" distB="0" distL="0" distR="0" wp14:anchorId="224542AC" wp14:editId="561B9826">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14:paraId="69DC6D01" w14:textId="77777777" w:rsidTr="004666A2">
        <w:trPr>
          <w:cantSplit/>
        </w:trPr>
        <w:tc>
          <w:tcPr>
            <w:tcW w:w="9344" w:type="dxa"/>
            <w:tcBorders>
              <w:top w:val="nil"/>
              <w:left w:val="nil"/>
              <w:bottom w:val="nil"/>
              <w:right w:val="nil"/>
            </w:tcBorders>
          </w:tcPr>
          <w:p w14:paraId="6752ADA4" w14:textId="77777777"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14:paraId="484EA5F1" w14:textId="77777777" w:rsidR="00336537" w:rsidRDefault="00FE607B" w:rsidP="00E32ACC">
      <w:pPr>
        <w:pStyle w:val="Tijelo"/>
      </w:pPr>
      <w:r>
        <w:t>U slučaju linearno odvojivih podataka</w:t>
      </w:r>
      <w:r w:rsidR="0026003B">
        <w:t xml:space="preserve">, što znači da se može konstruirati </w:t>
      </w:r>
      <w:proofErr w:type="spellStart"/>
      <w:r w:rsidR="0026003B">
        <w:t>hiper</w:t>
      </w:r>
      <w:proofErr w:type="spellEnd"/>
      <w:r w:rsidR="0026003B">
        <w:t xml:space="preserve">-ravnina koja odvaja uspješno dijeli sve podatke na dvije različite klase, </w:t>
      </w:r>
      <w:proofErr w:type="spellStart"/>
      <w:r w:rsidR="0026003B">
        <w:t>hiper</w:t>
      </w:r>
      <w:proofErr w:type="spellEnd"/>
      <w:r w:rsidR="0026003B">
        <w:t>-ravnin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14:paraId="4F7252E1" w14:textId="77777777" w:rsidTr="004666A2">
        <w:trPr>
          <w:cantSplit/>
        </w:trPr>
        <w:tc>
          <w:tcPr>
            <w:tcW w:w="1000" w:type="pct"/>
            <w:vAlign w:val="center"/>
          </w:tcPr>
          <w:p w14:paraId="0C40DB95" w14:textId="77777777" w:rsidR="004B5EAA" w:rsidRPr="002B64C9" w:rsidRDefault="004B5EAA" w:rsidP="00096B3E">
            <w:pPr>
              <w:pStyle w:val="Tijelo"/>
            </w:pPr>
          </w:p>
        </w:tc>
        <w:tc>
          <w:tcPr>
            <w:tcW w:w="3000" w:type="pct"/>
            <w:vAlign w:val="center"/>
          </w:tcPr>
          <w:p w14:paraId="2F348C1E" w14:textId="77777777" w:rsidR="004B5EAA" w:rsidRPr="002B64C9" w:rsidRDefault="004B5EAA" w:rsidP="00096B3E">
            <w:pPr>
              <w:pStyle w:val="Tijelo"/>
            </w:pPr>
            <m:oMathPara>
              <m:oMath>
                <m:r>
                  <w:rPr>
                    <w:rFonts w:ascii="Cambria Math" w:hAnsi="Cambria Math"/>
                  </w:rPr>
                  <m:t>w∙x+b=0</m:t>
                </m:r>
              </m:oMath>
            </m:oMathPara>
          </w:p>
        </w:tc>
        <w:tc>
          <w:tcPr>
            <w:tcW w:w="1000" w:type="pct"/>
            <w:vAlign w:val="center"/>
          </w:tcPr>
          <w:p w14:paraId="0DF01C17" w14:textId="77777777" w:rsidR="004B5EAA" w:rsidRPr="002B64C9" w:rsidRDefault="004B5EAA" w:rsidP="00096B3E">
            <w:pPr>
              <w:pStyle w:val="Tijelo"/>
            </w:pPr>
            <w:r w:rsidRPr="002B64C9">
              <w:t>(2-4)</w:t>
            </w:r>
          </w:p>
        </w:tc>
      </w:tr>
    </w:tbl>
    <w:p w14:paraId="6FE2683D" w14:textId="77777777"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lastRenderedPageBreak/>
        <w:t xml:space="preserve">gdje je: </w:t>
      </w:r>
    </w:p>
    <w:p w14:paraId="5BC5D894"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 xml:space="preserve">normala </w:t>
      </w:r>
      <w:proofErr w:type="spellStart"/>
      <w:r w:rsidR="006D5D9E">
        <w:rPr>
          <w:rFonts w:ascii="Times New Roman" w:hAnsi="Times New Roman" w:cs="Times New Roman"/>
          <w:color w:val="000000"/>
          <w:sz w:val="24"/>
          <w:szCs w:val="24"/>
        </w:rPr>
        <w:t>hiper</w:t>
      </w:r>
      <w:proofErr w:type="spellEnd"/>
      <w:r w:rsidR="006D5D9E">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14:paraId="50129FAC"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14:paraId="758477A0" w14:textId="77777777"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14:paraId="75EE35C6" w14:textId="77777777" w:rsidR="000533D3" w:rsidRDefault="000533D3" w:rsidP="007D1938">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14:paraId="0D1A6A96" w14:textId="77777777" w:rsidTr="004666A2">
        <w:trPr>
          <w:cantSplit/>
        </w:trPr>
        <w:tc>
          <w:tcPr>
            <w:tcW w:w="1000" w:type="pct"/>
            <w:vAlign w:val="center"/>
          </w:tcPr>
          <w:p w14:paraId="4E91E87C" w14:textId="77777777" w:rsidR="000533D3" w:rsidRPr="002B64C9" w:rsidRDefault="000533D3" w:rsidP="00096B3E">
            <w:pPr>
              <w:pStyle w:val="Tijelo"/>
            </w:pPr>
          </w:p>
        </w:tc>
        <w:tc>
          <w:tcPr>
            <w:tcW w:w="3000" w:type="pct"/>
            <w:vAlign w:val="center"/>
          </w:tcPr>
          <w:p w14:paraId="4E90CB1E" w14:textId="77777777" w:rsidR="000533D3" w:rsidRPr="002B64C9" w:rsidRDefault="000533D3" w:rsidP="00096B3E">
            <w:pPr>
              <w:pStyle w:val="Tijelo"/>
            </w:pPr>
            <m:oMathPara>
              <m:oMath>
                <m:r>
                  <w:rPr>
                    <w:rFonts w:ascii="Cambria Math" w:hAnsi="Cambria Math"/>
                  </w:rPr>
                  <m:t>w∙x+b=-1</m:t>
                </m:r>
              </m:oMath>
            </m:oMathPara>
          </w:p>
        </w:tc>
        <w:tc>
          <w:tcPr>
            <w:tcW w:w="1000" w:type="pct"/>
            <w:vAlign w:val="center"/>
          </w:tcPr>
          <w:p w14:paraId="23CD1139" w14:textId="77777777" w:rsidR="000533D3" w:rsidRPr="002B64C9" w:rsidRDefault="000533D3" w:rsidP="00096B3E">
            <w:pPr>
              <w:pStyle w:val="Tijelo"/>
            </w:pPr>
            <w:r w:rsidRPr="002B64C9">
              <w:t>(2-5)</w:t>
            </w:r>
          </w:p>
        </w:tc>
      </w:tr>
      <w:tr w:rsidR="000533D3" w:rsidRPr="002B64C9" w14:paraId="245EFE1E"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977BCC8" w14:textId="77777777" w:rsidR="000533D3" w:rsidRPr="002B64C9" w:rsidRDefault="000533D3" w:rsidP="00096B3E">
            <w:pPr>
              <w:pStyle w:val="Tijelo"/>
            </w:pPr>
          </w:p>
        </w:tc>
        <w:tc>
          <w:tcPr>
            <w:tcW w:w="3000" w:type="pct"/>
          </w:tcPr>
          <w:p w14:paraId="119218A7" w14:textId="77777777" w:rsidR="000533D3" w:rsidRPr="002B64C9" w:rsidRDefault="000533D3" w:rsidP="00096B3E">
            <w:pPr>
              <w:pStyle w:val="Tijelo"/>
            </w:pPr>
            <m:oMathPara>
              <m:oMath>
                <m:r>
                  <w:rPr>
                    <w:rFonts w:ascii="Cambria Math" w:hAnsi="Cambria Math"/>
                  </w:rPr>
                  <m:t>w∙x+b=1</m:t>
                </m:r>
              </m:oMath>
            </m:oMathPara>
          </w:p>
        </w:tc>
        <w:tc>
          <w:tcPr>
            <w:tcW w:w="1000" w:type="pct"/>
          </w:tcPr>
          <w:p w14:paraId="2CC889E6" w14:textId="77777777" w:rsidR="000533D3" w:rsidRPr="002B64C9" w:rsidRDefault="000533D3" w:rsidP="00096B3E">
            <w:pPr>
              <w:pStyle w:val="Tijelo"/>
            </w:pPr>
            <w:r w:rsidRPr="002B64C9">
              <w:t>(2-6)</w:t>
            </w:r>
          </w:p>
        </w:tc>
      </w:tr>
    </w:tbl>
    <w:p w14:paraId="6B479C43" w14:textId="77777777" w:rsidR="000533D3" w:rsidRDefault="000533D3" w:rsidP="007D1938">
      <w:pPr>
        <w:pStyle w:val="Tijelo"/>
      </w:pPr>
      <w:r>
        <w:t xml:space="preserve">Ako se želi SVM koristiti i na linearno neodvojive podatke, potrebno je dozvoliti određenu grešku prilikom stvaranja </w:t>
      </w:r>
      <w:proofErr w:type="spellStart"/>
      <w:r>
        <w:t>hiper</w:t>
      </w:r>
      <w:proofErr w:type="spellEnd"/>
      <w:r>
        <w:t xml:space="preserve">-ravnine. </w:t>
      </w:r>
      <w:r w:rsidR="00C13627">
        <w:t>Kao i prethodno, u ovom slučaju se margine pokušavaju konstruirati sa što većim razmakom, ali pritom da je što manje pogrešno klasificiranih elemenata.</w:t>
      </w:r>
      <w:r w:rsidR="00777FB8">
        <w:t xml:space="preserve"> Na slici 2.5. prikazana je </w:t>
      </w:r>
      <w:proofErr w:type="spellStart"/>
      <w:r w:rsidR="00777FB8">
        <w:t>hiper</w:t>
      </w:r>
      <w:proofErr w:type="spellEnd"/>
      <w:r w:rsidR="00777FB8">
        <w:t>-ravnina u slučaju linearno neodvojivih podataka.</w:t>
      </w:r>
      <w:r w:rsidR="00151E1F">
        <w:t xml:space="preserve"> Odabir </w:t>
      </w:r>
      <w:proofErr w:type="spellStart"/>
      <w:r w:rsidR="00151E1F">
        <w:t>hiper</w:t>
      </w:r>
      <w:proofErr w:type="spellEnd"/>
      <w:r w:rsidR="00151E1F">
        <w:t>-ravnine</w:t>
      </w:r>
      <w:r w:rsidR="000E4E0B">
        <w:t xml:space="preserve"> svodi</w:t>
      </w:r>
      <w:r w:rsidR="00151E1F">
        <w:t xml:space="preserve"> se</w:t>
      </w:r>
      <w:r w:rsidR="000E4E0B">
        <w:t xml:space="preserv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14:paraId="56D06644" w14:textId="77777777" w:rsidTr="004666A2">
        <w:trPr>
          <w:cantSplit/>
        </w:trPr>
        <w:tc>
          <w:tcPr>
            <w:tcW w:w="1000" w:type="pct"/>
            <w:vAlign w:val="center"/>
          </w:tcPr>
          <w:p w14:paraId="3542AE9A" w14:textId="77777777" w:rsidR="000E4E0B" w:rsidRPr="002B64C9" w:rsidRDefault="000E4E0B" w:rsidP="00096B3E">
            <w:pPr>
              <w:pStyle w:val="Tijelo"/>
            </w:pPr>
          </w:p>
        </w:tc>
        <w:tc>
          <w:tcPr>
            <w:tcW w:w="3000" w:type="pct"/>
            <w:vAlign w:val="center"/>
          </w:tcPr>
          <w:p w14:paraId="5A3111F3" w14:textId="77777777"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278A8679" w14:textId="77777777"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085598B7" w14:textId="77777777" w:rsidR="000E4E0B" w:rsidRPr="002B64C9" w:rsidRDefault="000E4E0B" w:rsidP="00096B3E">
            <w:pPr>
              <w:pStyle w:val="Tijelo"/>
            </w:pPr>
            <w:r w:rsidRPr="002B64C9">
              <w:t>(2-7)</w:t>
            </w:r>
          </w:p>
        </w:tc>
      </w:tr>
    </w:tbl>
    <w:p w14:paraId="13F02AFA" w14:textId="77777777"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7FAD7E5A" w14:textId="77777777"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3DD5321D" w14:textId="77777777"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14:paraId="3EAA19D3" w14:textId="77777777" w:rsidTr="004666A2">
        <w:trPr>
          <w:cantSplit/>
        </w:trPr>
        <w:tc>
          <w:tcPr>
            <w:tcW w:w="5000" w:type="pct"/>
            <w:tcBorders>
              <w:bottom w:val="nil"/>
            </w:tcBorders>
          </w:tcPr>
          <w:p w14:paraId="36F06045" w14:textId="77777777" w:rsidR="00777FB8" w:rsidRPr="00ED2B0C" w:rsidRDefault="00777FB8" w:rsidP="007D1938">
            <w:pPr>
              <w:pStyle w:val="Tijelo"/>
              <w:jc w:val="center"/>
              <w:rPr>
                <w:rFonts w:cs="Times New Roman"/>
              </w:rPr>
            </w:pPr>
            <w:r w:rsidRPr="00ED2B0C">
              <w:rPr>
                <w:rFonts w:cs="Times New Roman"/>
                <w:noProof/>
                <w:lang w:val="hr-BA" w:eastAsia="hr-BA"/>
              </w:rPr>
              <w:drawing>
                <wp:inline distT="0" distB="0" distL="0" distR="0" wp14:anchorId="7BA8D792" wp14:editId="17630037">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14:paraId="7FAA5404" w14:textId="77777777" w:rsidTr="004666A2">
        <w:trPr>
          <w:cantSplit/>
        </w:trPr>
        <w:tc>
          <w:tcPr>
            <w:tcW w:w="5000" w:type="pct"/>
            <w:tcBorders>
              <w:top w:val="nil"/>
              <w:left w:val="nil"/>
              <w:bottom w:val="nil"/>
              <w:right w:val="nil"/>
            </w:tcBorders>
          </w:tcPr>
          <w:p w14:paraId="1EAD7691" w14:textId="77777777"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 xml:space="preserve">SVM </w:t>
            </w:r>
            <w:proofErr w:type="spellStart"/>
            <w:r>
              <w:rPr>
                <w:rFonts w:cs="Times New Roman"/>
              </w:rPr>
              <w:t>hiper</w:t>
            </w:r>
            <w:proofErr w:type="spellEnd"/>
            <w:r>
              <w:rPr>
                <w:rFonts w:cs="Times New Roman"/>
              </w:rPr>
              <w:t>-ravnina sa linearno neodvojivim podatcima</w:t>
            </w:r>
          </w:p>
        </w:tc>
      </w:tr>
    </w:tbl>
    <w:p w14:paraId="44661843" w14:textId="77777777" w:rsidR="00777FB8" w:rsidRDefault="002B64C9" w:rsidP="007D1938">
      <w:pPr>
        <w:pStyle w:val="Tijelo"/>
      </w:pPr>
      <w:r>
        <w:t>Iako binarni</w:t>
      </w:r>
      <w:r w:rsidR="00DF74B5">
        <w:t>,</w:t>
      </w:r>
      <w:r w:rsidR="00151E1F">
        <w:t xml:space="preserve"> klasifikator SVM</w:t>
      </w:r>
      <w:r>
        <w:t xml:space="preserve"> može</w:t>
      </w:r>
      <w:r w:rsidR="008B3072">
        <w:t xml:space="preserve"> se</w:t>
      </w:r>
      <w:r>
        <w:t xml:space="preserve"> koristiti i prilikom više klasne klasifikacije.</w:t>
      </w:r>
      <w:r w:rsidR="007D1938">
        <w:t xml:space="preserve"> Dva su moguća načina </w:t>
      </w:r>
      <w:r w:rsidR="008B3072">
        <w:t>na koje</w:t>
      </w:r>
      <w:r w:rsidR="007D1938">
        <w:t xml:space="preserve"> se SVM može koristiti kao više</w:t>
      </w:r>
      <w:ins w:id="42" w:author="Zoric" w:date="2017-03-22T08:18:00Z">
        <w:r w:rsidR="006903A0">
          <w:t>-</w:t>
        </w:r>
      </w:ins>
      <w:del w:id="43" w:author="Zoric" w:date="2017-03-22T08:18:00Z">
        <w:r w:rsidR="007D1938" w:rsidDel="006903A0">
          <w:delText xml:space="preserve"> </w:delText>
        </w:r>
      </w:del>
      <w:r w:rsidR="007D1938">
        <w:t>klasni klasifikator:</w:t>
      </w:r>
    </w:p>
    <w:p w14:paraId="1BBD9118" w14:textId="77777777" w:rsidR="007D1938" w:rsidRDefault="007D1938" w:rsidP="007D1938">
      <w:pPr>
        <w:pStyle w:val="Tijelo"/>
        <w:numPr>
          <w:ilvl w:val="0"/>
          <w:numId w:val="25"/>
        </w:numPr>
      </w:pPr>
      <w:r>
        <w:t xml:space="preserve">Konstruirati n klasifikatora koji svrstava podatke u jednu od klasa ili u preostale n-1 klase. Uz rezultat </w:t>
      </w:r>
      <w:r w:rsidR="008B3072">
        <w:t>klasifikacije, klasifikator vrać</w:t>
      </w:r>
      <w:r>
        <w:t xml:space="preserve">a i mjeru sigurnosti u svoj odabir. </w:t>
      </w:r>
      <w:r>
        <w:lastRenderedPageBreak/>
        <w:t>Nakon što svi klasifikatori odrade klasifikaciju, u obzir se uzimaju samo oni koji nisu podatku pridružili klasu „ostali“. Rezultat se uzima od klasifikatora sa najvećom</w:t>
      </w:r>
      <w:r w:rsidR="00096B3E">
        <w:t xml:space="preserve"> </w:t>
      </w:r>
      <w:r>
        <w:t>mj</w:t>
      </w:r>
      <w:r w:rsidR="008B3072">
        <w:t>erom sigurnosti. Ovakav način rada</w:t>
      </w:r>
      <w:r>
        <w:t xml:space="preserve"> zove</w:t>
      </w:r>
      <w:r w:rsidR="008B3072">
        <w:t xml:space="preserve"> se</w:t>
      </w:r>
      <w:r>
        <w:t xml:space="preserv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w:t>
      </w:r>
      <w:r w:rsidR="000A031E">
        <w:t xml:space="preserve"> Prikaz rada algoritma nalazi se na slici 2.6.</w:t>
      </w:r>
    </w:p>
    <w:p w14:paraId="5273F586" w14:textId="77777777"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w:t>
      </w:r>
      <w:r w:rsidR="008B3072">
        <w:rPr>
          <w:rFonts w:eastAsiaTheme="minorEastAsia"/>
        </w:rPr>
        <w:t xml:space="preserve"> prebrojavanje glasova. Klasa s</w:t>
      </w:r>
      <w:r>
        <w:rPr>
          <w:rFonts w:eastAsiaTheme="minorEastAsia"/>
        </w:rPr>
        <w:t xml:space="preserve"> najvećim brojem glasova pridjeljuje se podatku. U slučaju istog broja glasova, obično se pridjeljuje klasa sa manji</w:t>
      </w:r>
      <w:r w:rsidR="008B3072">
        <w:rPr>
          <w:rFonts w:eastAsiaTheme="minorEastAsia"/>
        </w:rPr>
        <w:t>m indeksom. Ovakav način rada</w:t>
      </w:r>
      <w:r>
        <w:rPr>
          <w:rFonts w:eastAsiaTheme="minorEastAsia"/>
        </w:rPr>
        <w:t xml:space="preserve"> zove</w:t>
      </w:r>
      <w:r w:rsidR="008B3072">
        <w:rPr>
          <w:rFonts w:eastAsiaTheme="minorEastAsia"/>
        </w:rPr>
        <w:t xml:space="preserve"> se</w:t>
      </w:r>
      <w:r>
        <w:rPr>
          <w:rFonts w:eastAsiaTheme="minorEastAsia"/>
        </w:rPr>
        <w:t xml:space="preserv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14:paraId="7CB0DA7C" w14:textId="77777777" w:rsidTr="004666A2">
        <w:trPr>
          <w:cantSplit/>
        </w:trPr>
        <w:tc>
          <w:tcPr>
            <w:tcW w:w="5000" w:type="pct"/>
            <w:tcBorders>
              <w:bottom w:val="nil"/>
            </w:tcBorders>
          </w:tcPr>
          <w:p w14:paraId="459EEB2C" w14:textId="77777777" w:rsidR="00C9258C" w:rsidRPr="00ED2B0C" w:rsidRDefault="00C9258C" w:rsidP="000D22DB">
            <w:pPr>
              <w:pStyle w:val="Tijelo"/>
              <w:jc w:val="center"/>
              <w:rPr>
                <w:rFonts w:cs="Times New Roman"/>
              </w:rPr>
            </w:pPr>
            <w:commentRangeStart w:id="44"/>
            <w:r w:rsidRPr="00ED2B0C">
              <w:rPr>
                <w:rFonts w:cs="Times New Roman"/>
                <w:noProof/>
                <w:lang w:val="hr-BA" w:eastAsia="hr-BA"/>
              </w:rPr>
              <w:drawing>
                <wp:inline distT="0" distB="0" distL="0" distR="0" wp14:anchorId="0432D7BE" wp14:editId="2D8B3C1D">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commentRangeEnd w:id="44"/>
            <w:r w:rsidR="006903A0">
              <w:rPr>
                <w:rStyle w:val="CommentReference"/>
                <w:rFonts w:asciiTheme="minorHAnsi" w:hAnsiTheme="minorHAnsi"/>
              </w:rPr>
              <w:commentReference w:id="44"/>
            </w:r>
          </w:p>
        </w:tc>
      </w:tr>
      <w:tr w:rsidR="00C9258C" w:rsidRPr="00ED2B0C" w14:paraId="44BCA583" w14:textId="77777777" w:rsidTr="004666A2">
        <w:trPr>
          <w:cantSplit/>
        </w:trPr>
        <w:tc>
          <w:tcPr>
            <w:tcW w:w="5000" w:type="pct"/>
            <w:tcBorders>
              <w:top w:val="nil"/>
              <w:left w:val="nil"/>
              <w:bottom w:val="nil"/>
              <w:right w:val="nil"/>
            </w:tcBorders>
          </w:tcPr>
          <w:p w14:paraId="27BACFA5" w14:textId="77777777"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14:paraId="142671C0" w14:textId="77777777"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14:paraId="27A6437B" w14:textId="77777777" w:rsidTr="004666A2">
        <w:trPr>
          <w:cantSplit/>
        </w:trPr>
        <w:tc>
          <w:tcPr>
            <w:tcW w:w="5000" w:type="pct"/>
            <w:tcBorders>
              <w:bottom w:val="nil"/>
            </w:tcBorders>
          </w:tcPr>
          <w:p w14:paraId="21E6A074" w14:textId="77777777" w:rsidR="00C9258C" w:rsidRPr="00ED2B0C" w:rsidRDefault="00C9258C" w:rsidP="000D22DB">
            <w:pPr>
              <w:pStyle w:val="Tijelo"/>
              <w:jc w:val="center"/>
              <w:rPr>
                <w:rFonts w:cs="Times New Roman"/>
              </w:rPr>
            </w:pPr>
            <w:r w:rsidRPr="00ED2B0C">
              <w:rPr>
                <w:rFonts w:cs="Times New Roman"/>
                <w:noProof/>
                <w:lang w:val="hr-BA" w:eastAsia="hr-BA"/>
              </w:rPr>
              <w:lastRenderedPageBreak/>
              <w:drawing>
                <wp:inline distT="0" distB="0" distL="0" distR="0" wp14:anchorId="1E13338F" wp14:editId="61ADC5DF">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8">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14:paraId="74AED1B3" w14:textId="77777777" w:rsidTr="004666A2">
        <w:trPr>
          <w:cantSplit/>
        </w:trPr>
        <w:tc>
          <w:tcPr>
            <w:tcW w:w="5000" w:type="pct"/>
            <w:tcBorders>
              <w:top w:val="nil"/>
              <w:left w:val="nil"/>
              <w:bottom w:val="nil"/>
              <w:right w:val="nil"/>
            </w:tcBorders>
          </w:tcPr>
          <w:p w14:paraId="30778825" w14:textId="77777777"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14:paraId="71AFAD32" w14:textId="77777777" w:rsidR="0072176B" w:rsidRPr="00ED2B0C" w:rsidRDefault="0072176B" w:rsidP="005A194D">
      <w:pPr>
        <w:pStyle w:val="Naslovpotpoglavlja"/>
      </w:pPr>
      <w:bookmarkStart w:id="45" w:name="_Toc478835399"/>
      <w:r w:rsidRPr="00ED2B0C">
        <w:t>Komercijalna rješenja</w:t>
      </w:r>
      <w:ins w:id="46" w:author="Zoric" w:date="2017-03-22T08:19:00Z">
        <w:r w:rsidR="006903A0">
          <w:t xml:space="preserve"> za </w:t>
        </w:r>
      </w:ins>
      <w:ins w:id="47" w:author="Zoric" w:date="2017-03-22T08:20:00Z">
        <w:r w:rsidR="006903A0">
          <w:t xml:space="preserve">računalno </w:t>
        </w:r>
      </w:ins>
      <w:ins w:id="48" w:author="Zoric" w:date="2017-03-22T08:19:00Z">
        <w:r w:rsidR="006903A0">
          <w:t>raspoznavanje emocija</w:t>
        </w:r>
      </w:ins>
      <w:bookmarkEnd w:id="45"/>
    </w:p>
    <w:p w14:paraId="7B944A07" w14:textId="77777777" w:rsidR="00A625BD" w:rsidRPr="00ED2B0C" w:rsidRDefault="00A625BD" w:rsidP="0072176B">
      <w:pPr>
        <w:pStyle w:val="Tijelo"/>
        <w:rPr>
          <w:rFonts w:cs="Times New Roman"/>
        </w:rPr>
      </w:pPr>
      <w:r w:rsidRPr="00ED2B0C">
        <w:rPr>
          <w:rFonts w:cs="Times New Roman"/>
        </w:rPr>
        <w:t>Prepozn</w:t>
      </w:r>
      <w:r w:rsidR="0037049C">
        <w:rPr>
          <w:rFonts w:cs="Times New Roman"/>
        </w:rPr>
        <w:t xml:space="preserve">avanje </w:t>
      </w:r>
      <w:commentRangeStart w:id="49"/>
      <w:r w:rsidR="0037049C">
        <w:rPr>
          <w:rFonts w:cs="Times New Roman"/>
        </w:rPr>
        <w:t>emocija</w:t>
      </w:r>
      <w:commentRangeEnd w:id="49"/>
      <w:r w:rsidR="006903A0">
        <w:rPr>
          <w:rStyle w:val="CommentReference"/>
          <w:rFonts w:asciiTheme="minorHAnsi" w:hAnsiTheme="minorHAnsi"/>
        </w:rPr>
        <w:commentReference w:id="49"/>
      </w:r>
      <w:r w:rsidR="0037049C">
        <w:rPr>
          <w:rFonts w:cs="Times New Roman"/>
        </w:rPr>
        <w:t xml:space="preserve"> nije ništa novo te</w:t>
      </w:r>
      <w:r w:rsidRPr="00ED2B0C">
        <w:rPr>
          <w:rFonts w:cs="Times New Roman"/>
        </w:rPr>
        <w:t xml:space="preserve"> postoji dosta gotovih rješenja za privatnu, a i komercijalnu </w:t>
      </w:r>
      <w:r w:rsidR="0037049C">
        <w:rPr>
          <w:rFonts w:cs="Times New Roman"/>
        </w:rPr>
        <w:t>upotrebu</w:t>
      </w:r>
      <w:r w:rsidRPr="00ED2B0C">
        <w:rPr>
          <w:rFonts w:cs="Times New Roman"/>
        </w:rPr>
        <w:t>.</w:t>
      </w:r>
      <w:r w:rsidR="00A61C90" w:rsidRPr="00ED2B0C">
        <w:rPr>
          <w:rFonts w:cs="Times New Roman"/>
        </w:rPr>
        <w:t xml:space="preserve"> Neka od poznatijih rješenja su:</w:t>
      </w:r>
    </w:p>
    <w:p w14:paraId="02E8D9EB" w14:textId="427DB2B3" w:rsidR="00A625BD" w:rsidRPr="00ED2B0C" w:rsidRDefault="00A625BD" w:rsidP="00A625BD">
      <w:pPr>
        <w:pStyle w:val="Tijelo"/>
        <w:numPr>
          <w:ilvl w:val="0"/>
          <w:numId w:val="10"/>
        </w:numPr>
        <w:rPr>
          <w:rFonts w:cs="Times New Roman"/>
        </w:rPr>
      </w:pPr>
      <w:proofErr w:type="spellStart"/>
      <w:r w:rsidRPr="00ED2B0C">
        <w:rPr>
          <w:rFonts w:cs="Times New Roman"/>
        </w:rPr>
        <w:t>Affectiva</w:t>
      </w:r>
      <w:proofErr w:type="spellEnd"/>
      <w:r w:rsidRPr="00ED2B0C">
        <w:rPr>
          <w:rFonts w:cs="Times New Roman"/>
        </w:rPr>
        <w:t xml:space="preserve">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[13</w:t>
      </w:r>
      <w:r w:rsidR="0075047B" w:rsidRPr="00ED2B0C">
        <w:rPr>
          <w:rFonts w:cs="Times New Roman"/>
        </w:rPr>
        <w:t>]</w:t>
      </w:r>
      <w:r w:rsidR="00ED7738" w:rsidRPr="00ED2B0C">
        <w:rPr>
          <w:rFonts w:cs="Times New Roman"/>
        </w:rPr>
        <w:t>.</w:t>
      </w:r>
    </w:p>
    <w:p w14:paraId="39FCCB16" w14:textId="28717465"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[14</w:t>
      </w:r>
      <w:r w:rsidR="0040686D" w:rsidRPr="00ED2B0C">
        <w:rPr>
          <w:rFonts w:cs="Times New Roman"/>
        </w:rPr>
        <w:t>].</w:t>
      </w:r>
    </w:p>
    <w:p w14:paraId="3207E61C" w14:textId="294F6B65"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4C1831">
        <w:rPr>
          <w:rFonts w:cs="Times New Roman"/>
        </w:rPr>
        <w:t xml:space="preserve"> [15</w:t>
      </w:r>
      <w:r w:rsidR="000E6F6D" w:rsidRPr="00ED2B0C">
        <w:rPr>
          <w:rFonts w:cs="Times New Roman"/>
        </w:rPr>
        <w:t>]</w:t>
      </w:r>
      <w:r w:rsidRPr="00ED2B0C">
        <w:rPr>
          <w:rFonts w:cs="Times New Roman"/>
        </w:rPr>
        <w:t>.</w:t>
      </w:r>
    </w:p>
    <w:p w14:paraId="741385DA" w14:textId="7D5C3822"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4C1831">
        <w:rPr>
          <w:rFonts w:cs="Times New Roman"/>
        </w:rPr>
        <w:t xml:space="preserve"> [16</w:t>
      </w:r>
      <w:r w:rsidR="000E6F6D" w:rsidRPr="00ED2B0C">
        <w:rPr>
          <w:rFonts w:cs="Times New Roman"/>
        </w:rPr>
        <w:t>]</w:t>
      </w:r>
      <w:r w:rsidRPr="00ED2B0C">
        <w:rPr>
          <w:rFonts w:cs="Times New Roman"/>
        </w:rPr>
        <w:t>.</w:t>
      </w:r>
    </w:p>
    <w:p w14:paraId="2C02F98D" w14:textId="77777777" w:rsidR="00D50EC1" w:rsidRPr="00ED2B0C" w:rsidRDefault="0001219B" w:rsidP="007D70EC">
      <w:pPr>
        <w:pStyle w:val="Naslovpoglavlja"/>
      </w:pPr>
      <w:bookmarkStart w:id="50" w:name="_Toc478835400"/>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50"/>
    </w:p>
    <w:p w14:paraId="092C6BB8" w14:textId="77777777" w:rsidR="0043262F" w:rsidRPr="00ED2B0C" w:rsidRDefault="0043262F" w:rsidP="0072176B">
      <w:pPr>
        <w:pStyle w:val="Tijelo"/>
        <w:rPr>
          <w:rFonts w:cs="Times New Roman"/>
        </w:rPr>
      </w:pPr>
      <w:r w:rsidRPr="00ED2B0C">
        <w:rPr>
          <w:rFonts w:cs="Times New Roman"/>
        </w:rPr>
        <w:t xml:space="preserve">Cilj </w:t>
      </w:r>
      <w:commentRangeStart w:id="51"/>
      <w:r w:rsidRPr="00ED2B0C">
        <w:rPr>
          <w:rFonts w:cs="Times New Roman"/>
        </w:rPr>
        <w:t>rješenja</w:t>
      </w:r>
      <w:commentRangeEnd w:id="51"/>
      <w:r w:rsidR="004E5EDA">
        <w:rPr>
          <w:rStyle w:val="CommentReference"/>
          <w:rFonts w:asciiTheme="minorHAnsi" w:hAnsiTheme="minorHAnsi"/>
        </w:rPr>
        <w:commentReference w:id="51"/>
      </w:r>
      <w:r w:rsidRPr="00ED2B0C">
        <w:rPr>
          <w:rFonts w:cs="Times New Roman"/>
        </w:rPr>
        <w:t xml:space="preserve"> je pokušati što točnije prepoznati emocije na osnovu slika lica. Pr</w:t>
      </w:r>
      <w:r w:rsidR="008B3072">
        <w:rPr>
          <w:rFonts w:cs="Times New Roman"/>
        </w:rPr>
        <w:t>epoznavanje emocija korisnika</w:t>
      </w:r>
      <w:r w:rsidRPr="00ED2B0C">
        <w:rPr>
          <w:rFonts w:cs="Times New Roman"/>
        </w:rPr>
        <w:t xml:space="preserve"> </w:t>
      </w:r>
      <w:del w:id="52" w:author="Zoric" w:date="2017-03-22T08:34:00Z">
        <w:r w:rsidRPr="00ED2B0C" w:rsidDel="004E5EDA">
          <w:rPr>
            <w:rFonts w:cs="Times New Roman"/>
          </w:rPr>
          <w:delText>dosta</w:delText>
        </w:r>
        <w:r w:rsidR="008B3072" w:rsidDel="004E5EDA">
          <w:rPr>
            <w:rFonts w:cs="Times New Roman"/>
          </w:rPr>
          <w:delText xml:space="preserve"> </w:delText>
        </w:r>
      </w:del>
      <w:r w:rsidR="008B3072">
        <w:rPr>
          <w:rFonts w:cs="Times New Roman"/>
        </w:rPr>
        <w:t>je</w:t>
      </w:r>
      <w:r w:rsidRPr="00ED2B0C">
        <w:rPr>
          <w:rFonts w:cs="Times New Roman"/>
        </w:rPr>
        <w:t xml:space="preserve"> korisna informacija u smislu ocjenjivanja neke aplikacije i služi kao </w:t>
      </w:r>
      <w:del w:id="53" w:author="Zoric" w:date="2017-03-22T08:34:00Z">
        <w:r w:rsidRPr="00ED2B0C" w:rsidDel="004E5EDA">
          <w:rPr>
            <w:rFonts w:cs="Times New Roman"/>
          </w:rPr>
          <w:delText xml:space="preserve">jako </w:delText>
        </w:r>
      </w:del>
      <w:r w:rsidRPr="00ED2B0C">
        <w:rPr>
          <w:rFonts w:cs="Times New Roman"/>
        </w:rPr>
        <w:t xml:space="preserve">dobar povratni odgovor proizvođaču. Postoji dvadesetak rješenja </w:t>
      </w:r>
      <w:del w:id="54" w:author="Zoric" w:date="2017-03-22T08:34:00Z">
        <w:r w:rsidRPr="00ED2B0C" w:rsidDel="004E5EDA">
          <w:rPr>
            <w:rFonts w:cs="Times New Roman"/>
          </w:rPr>
          <w:delText xml:space="preserve">od </w:delText>
        </w:r>
      </w:del>
      <w:r w:rsidRPr="00ED2B0C">
        <w:rPr>
          <w:rFonts w:cs="Times New Roman"/>
        </w:rPr>
        <w:t>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14:paraId="082D2EFD" w14:textId="77777777" w:rsidR="008F0362" w:rsidRPr="00ED2B0C" w:rsidRDefault="0072176B" w:rsidP="005A194D">
      <w:pPr>
        <w:pStyle w:val="Naslovpotpoglavlja"/>
      </w:pPr>
      <w:bookmarkStart w:id="55" w:name="_Toc478835401"/>
      <w:r w:rsidRPr="007D70EC">
        <w:t>Specifikacije</w:t>
      </w:r>
      <w:r w:rsidRPr="00ED2B0C">
        <w:t xml:space="preserve"> i </w:t>
      </w:r>
      <w:commentRangeStart w:id="56"/>
      <w:r w:rsidRPr="00ED2B0C">
        <w:t>zahtjevi</w:t>
      </w:r>
      <w:commentRangeEnd w:id="56"/>
      <w:r w:rsidR="004E5EDA">
        <w:rPr>
          <w:rStyle w:val="CommentReference"/>
          <w:rFonts w:asciiTheme="minorHAnsi" w:eastAsiaTheme="minorHAnsi" w:hAnsiTheme="minorHAnsi" w:cstheme="minorBidi"/>
          <w:b w:val="0"/>
        </w:rPr>
        <w:commentReference w:id="56"/>
      </w:r>
      <w:bookmarkEnd w:id="55"/>
    </w:p>
    <w:p w14:paraId="48705BC7" w14:textId="77777777"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14:paraId="197DC028" w14:textId="77777777"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14:paraId="0841705D" w14:textId="77777777"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14:paraId="51804B3E" w14:textId="77777777"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14:paraId="41D370DA" w14:textId="77777777"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14:paraId="679D212D" w14:textId="77777777"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14:paraId="120EAE37" w14:textId="77777777"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14:paraId="583E38EA" w14:textId="77777777"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14:paraId="661A470A" w14:textId="77777777"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8C40F1">
        <w:rPr>
          <w:rFonts w:cs="Times New Roman"/>
          <w:i/>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14:paraId="19244944" w14:textId="77777777"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14:paraId="201B6822" w14:textId="77777777"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14:paraId="56769D31" w14:textId="77777777"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14:paraId="1F794D86" w14:textId="77777777"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14:paraId="0B9FD6AA" w14:textId="77777777"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14:paraId="0DFAE817" w14:textId="77777777"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14:paraId="6DA673E6" w14:textId="77777777"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14:paraId="4BC98B55" w14:textId="77777777" w:rsidTr="004666A2">
        <w:trPr>
          <w:cantSplit/>
        </w:trPr>
        <w:tc>
          <w:tcPr>
            <w:tcW w:w="9344" w:type="dxa"/>
            <w:tcBorders>
              <w:bottom w:val="nil"/>
            </w:tcBorders>
          </w:tcPr>
          <w:p w14:paraId="25B92B94" w14:textId="77777777"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28CDC71" wp14:editId="50F1D27C">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14:paraId="3FAF3B5F" w14:textId="77777777" w:rsidTr="004666A2">
        <w:trPr>
          <w:cantSplit/>
        </w:trPr>
        <w:tc>
          <w:tcPr>
            <w:tcW w:w="9344" w:type="dxa"/>
            <w:tcBorders>
              <w:top w:val="nil"/>
              <w:left w:val="nil"/>
              <w:bottom w:val="nil"/>
              <w:right w:val="nil"/>
            </w:tcBorders>
          </w:tcPr>
          <w:p w14:paraId="0DF3090F" w14:textId="77777777"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14:paraId="40858AD2" w14:textId="77777777" w:rsidR="0072176B" w:rsidRPr="00ED2B0C" w:rsidRDefault="0072176B" w:rsidP="005A194D">
      <w:pPr>
        <w:pStyle w:val="Naslovpotpoglavlja"/>
      </w:pPr>
      <w:bookmarkStart w:id="57" w:name="_Toc478835402"/>
      <w:r w:rsidRPr="00ED2B0C">
        <w:t>Korišteni alati i tehnologije</w:t>
      </w:r>
      <w:bookmarkEnd w:id="57"/>
    </w:p>
    <w:p w14:paraId="5E2B75ED" w14:textId="77777777" w:rsidR="00374377" w:rsidRPr="00ED2B0C" w:rsidRDefault="00374377" w:rsidP="0072176B">
      <w:pPr>
        <w:pStyle w:val="Tijelo"/>
        <w:rPr>
          <w:rFonts w:cs="Times New Roman"/>
        </w:rPr>
      </w:pPr>
      <w:r w:rsidRPr="00ED2B0C">
        <w:rPr>
          <w:rFonts w:cs="Times New Roman"/>
        </w:rPr>
        <w:t xml:space="preserve">Prilikom izrade aplikacije korišteno je nekoliko vanjskih </w:t>
      </w:r>
      <w:commentRangeStart w:id="58"/>
      <w:del w:id="59" w:author="Zoric" w:date="2017-03-22T08:37:00Z">
        <w:r w:rsidR="002279C4" w:rsidRPr="00ED2B0C" w:rsidDel="004E5EDA">
          <w:rPr>
            <w:rFonts w:cs="Times New Roman"/>
            <w:i/>
          </w:rPr>
          <w:delText>frameworka</w:delText>
        </w:r>
        <w:r w:rsidRPr="00ED2B0C" w:rsidDel="004E5EDA">
          <w:rPr>
            <w:rFonts w:cs="Times New Roman"/>
          </w:rPr>
          <w:delText xml:space="preserve"> </w:delText>
        </w:r>
      </w:del>
      <w:ins w:id="60" w:author="Zoric" w:date="2017-03-22T08:37:00Z">
        <w:r w:rsidR="004E5EDA">
          <w:rPr>
            <w:rFonts w:cs="Times New Roman"/>
            <w:i/>
          </w:rPr>
          <w:t>biblioteka</w:t>
        </w:r>
        <w:commentRangeEnd w:id="58"/>
        <w:r w:rsidR="004E5EDA">
          <w:rPr>
            <w:rStyle w:val="CommentReference"/>
            <w:rFonts w:asciiTheme="minorHAnsi" w:hAnsiTheme="minorHAnsi"/>
          </w:rPr>
          <w:commentReference w:id="58"/>
        </w:r>
        <w:r w:rsidR="004E5EDA" w:rsidRPr="00ED2B0C">
          <w:rPr>
            <w:rFonts w:cs="Times New Roman"/>
          </w:rPr>
          <w:t xml:space="preserve"> </w:t>
        </w:r>
      </w:ins>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61" w:name="_Toc478835403"/>
      <w:proofErr w:type="spellStart"/>
      <w:r w:rsidRPr="00ED2B0C">
        <w:rPr>
          <w:rFonts w:cs="Times New Roman"/>
        </w:rPr>
        <w:t>OpenCV</w:t>
      </w:r>
      <w:bookmarkEnd w:id="61"/>
      <w:proofErr w:type="spellEnd"/>
    </w:p>
    <w:p w14:paraId="7AE80528" w14:textId="0E273CEA"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commentRangeStart w:id="62"/>
      <w:ins w:id="63" w:author="Zoric" w:date="2017-03-22T08:38:00Z">
        <w:r w:rsidR="004E5EDA">
          <w:rPr>
            <w:rFonts w:cs="Times New Roman"/>
          </w:rPr>
          <w:t>engl</w:t>
        </w:r>
        <w:commentRangeEnd w:id="62"/>
        <w:r w:rsidR="004E5EDA">
          <w:rPr>
            <w:rStyle w:val="CommentReference"/>
            <w:rFonts w:asciiTheme="minorHAnsi" w:hAnsiTheme="minorHAnsi"/>
          </w:rPr>
          <w:commentReference w:id="62"/>
        </w:r>
        <w:r w:rsidR="004E5EDA">
          <w:rPr>
            <w:rFonts w:cs="Times New Roman"/>
          </w:rPr>
          <w:t xml:space="preserve">. </w:t>
        </w:r>
      </w:ins>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commentRangeStart w:id="64"/>
      <w:proofErr w:type="spellStart"/>
      <w:r w:rsidR="002279C4" w:rsidRPr="00ED2B0C">
        <w:rPr>
          <w:rFonts w:cs="Times New Roman"/>
          <w:i/>
        </w:rPr>
        <w:t>framework</w:t>
      </w:r>
      <w:proofErr w:type="spellEnd"/>
      <w:r w:rsidRPr="00ED2B0C">
        <w:rPr>
          <w:rFonts w:cs="Times New Roman"/>
        </w:rPr>
        <w:t xml:space="preserve"> </w:t>
      </w:r>
      <w:commentRangeEnd w:id="64"/>
      <w:r w:rsidR="004E5EDA">
        <w:rPr>
          <w:rStyle w:val="CommentReference"/>
          <w:rFonts w:asciiTheme="minorHAnsi" w:hAnsiTheme="minorHAnsi"/>
        </w:rPr>
        <w:commentReference w:id="64"/>
      </w:r>
      <w:r w:rsidRPr="00ED2B0C">
        <w:rPr>
          <w:rFonts w:cs="Times New Roman"/>
        </w:rPr>
        <w:t>otvorenog koda koja se koristi za ra</w:t>
      </w:r>
      <w:r w:rsidR="004C1831">
        <w:rPr>
          <w:rFonts w:cs="Times New Roman"/>
        </w:rPr>
        <w:t>čunalni vid i strojno učenje [17</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[18</w:t>
      </w:r>
      <w:r w:rsidR="0064149F" w:rsidRPr="00ED2B0C">
        <w:rPr>
          <w:rFonts w:cs="Times New Roman"/>
        </w:rPr>
        <w:t xml:space="preserve">]. </w:t>
      </w:r>
      <w:proofErr w:type="spellStart"/>
      <w:r w:rsidR="0064149F" w:rsidRPr="00ED2B0C">
        <w:rPr>
          <w:rFonts w:cs="Times New Roman"/>
        </w:rPr>
        <w:t>OpenCV</w:t>
      </w:r>
      <w:proofErr w:type="spellEnd"/>
      <w:r w:rsidR="0064149F" w:rsidRPr="00ED2B0C">
        <w:rPr>
          <w:rFonts w:cs="Times New Roman"/>
        </w:rPr>
        <w:t xml:space="preserve">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14:paraId="321ACD1D" w14:textId="77777777" w:rsidR="006320A4" w:rsidRPr="00ED2B0C" w:rsidRDefault="006320A4" w:rsidP="006320A4">
      <w:pPr>
        <w:pStyle w:val="Podpoglavlje2"/>
        <w:rPr>
          <w:rFonts w:cs="Times New Roman"/>
        </w:rPr>
      </w:pPr>
      <w:bookmarkStart w:id="65" w:name="_Toc478835404"/>
      <w:proofErr w:type="spellStart"/>
      <w:r w:rsidRPr="00ED2B0C">
        <w:rPr>
          <w:rFonts w:cs="Times New Roman"/>
        </w:rPr>
        <w:t>EmguCV</w:t>
      </w:r>
      <w:bookmarkEnd w:id="65"/>
      <w:proofErr w:type="spellEnd"/>
    </w:p>
    <w:p w14:paraId="493B957F" w14:textId="696CA512"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008B3072">
        <w:rPr>
          <w:rFonts w:cs="Times New Roman"/>
        </w:rPr>
        <w:t xml:space="preserve"> koji</w:t>
      </w:r>
      <w:r w:rsidRPr="00ED2B0C">
        <w:rPr>
          <w:rFonts w:cs="Times New Roman"/>
        </w:rPr>
        <w:t xml:space="preserve"> služi kako bi se metode iz </w:t>
      </w:r>
      <w:proofErr w:type="spellStart"/>
      <w:r w:rsidRPr="00ED2B0C">
        <w:rPr>
          <w:rFonts w:cs="Times New Roman"/>
        </w:rPr>
        <w:t>OpenCV</w:t>
      </w:r>
      <w:proofErr w:type="spellEnd"/>
      <w:r w:rsidRPr="00ED2B0C">
        <w:rPr>
          <w:rFonts w:cs="Times New Roman"/>
        </w:rPr>
        <w:t xml:space="preserve">-a </w:t>
      </w:r>
      <w:del w:id="66" w:author="Zoric" w:date="2017-03-22T08:39:00Z">
        <w:r w:rsidRPr="00ED2B0C" w:rsidDel="004E5EDA">
          <w:rPr>
            <w:rFonts w:cs="Times New Roman"/>
          </w:rPr>
          <w:delText xml:space="preserve">mogli </w:delText>
        </w:r>
      </w:del>
      <w:ins w:id="67" w:author="Zoric" w:date="2017-03-22T08:39:00Z">
        <w:r w:rsidR="004E5EDA" w:rsidRPr="00ED2B0C">
          <w:rPr>
            <w:rFonts w:cs="Times New Roman"/>
          </w:rPr>
          <w:t>mogl</w:t>
        </w:r>
        <w:r w:rsidR="004E5EDA">
          <w:rPr>
            <w:rFonts w:cs="Times New Roman"/>
          </w:rPr>
          <w:t>e</w:t>
        </w:r>
        <w:r w:rsidR="004E5EDA" w:rsidRPr="00ED2B0C">
          <w:rPr>
            <w:rFonts w:cs="Times New Roman"/>
          </w:rPr>
          <w:t xml:space="preserve"> </w:t>
        </w:r>
      </w:ins>
      <w:r w:rsidRPr="00ED2B0C">
        <w:rPr>
          <w:rFonts w:cs="Times New Roman"/>
        </w:rPr>
        <w:t xml:space="preserve">koristiti u .NET kompatibilnim programskim jezicima kao što su C#, </w:t>
      </w:r>
      <w:proofErr w:type="spellStart"/>
      <w:r w:rsidRPr="00ED2B0C">
        <w:rPr>
          <w:rFonts w:cs="Times New Roman"/>
        </w:rPr>
        <w:t>Python</w:t>
      </w:r>
      <w:proofErr w:type="spellEnd"/>
      <w:r w:rsidR="00BB6826" w:rsidRPr="00ED2B0C">
        <w:rPr>
          <w:rFonts w:cs="Times New Roman"/>
        </w:rPr>
        <w:t xml:space="preserve">, VB… Pisan je isključivo u C#. Slobodan je za korištenje ako je rađena </w:t>
      </w:r>
      <w:r w:rsidR="004C1831">
        <w:rPr>
          <w:rFonts w:cs="Times New Roman"/>
        </w:rPr>
        <w:t>aplikacija otvorenog koda [18</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68" w:name="_Toc478835405"/>
      <w:r w:rsidRPr="00ED2B0C">
        <w:rPr>
          <w:rFonts w:cs="Times New Roman"/>
        </w:rPr>
        <w:lastRenderedPageBreak/>
        <w:t>Accord.NET</w:t>
      </w:r>
      <w:bookmarkEnd w:id="68"/>
    </w:p>
    <w:p w14:paraId="5783332D" w14:textId="5AE62783"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 [19</w:t>
      </w:r>
      <w:r w:rsidRPr="00ED2B0C">
        <w:rPr>
          <w:rFonts w:cs="Times New Roman"/>
        </w:rPr>
        <w:t>]… Pisan je u programskom jeziku C#. Podijeljen je u biblioteke:</w:t>
      </w:r>
    </w:p>
    <w:p w14:paraId="5F4F1944" w14:textId="77777777" w:rsidR="00EC1DE2" w:rsidRPr="00ED2B0C" w:rsidRDefault="00684C5A">
      <w:pPr>
        <w:pStyle w:val="Tijelo"/>
        <w:numPr>
          <w:ilvl w:val="0"/>
          <w:numId w:val="27"/>
        </w:numPr>
        <w:rPr>
          <w:rFonts w:cs="Times New Roman"/>
        </w:rPr>
        <w:pPrChange w:id="69" w:author="Zoric" w:date="2017-03-22T08:39:00Z">
          <w:pPr>
            <w:pStyle w:val="Tijelo"/>
            <w:numPr>
              <w:numId w:val="16"/>
            </w:numPr>
            <w:ind w:left="720" w:hanging="360"/>
          </w:pPr>
        </w:pPrChange>
      </w:pPr>
      <w:r w:rsidRPr="00ED2B0C">
        <w:rPr>
          <w:rFonts w:cs="Times New Roman"/>
        </w:rPr>
        <w:t>Znanstveno računanje- matematičke funkcije, statistika, strojno učenje neuronske mreže…</w:t>
      </w:r>
    </w:p>
    <w:p w14:paraId="78893053" w14:textId="77777777" w:rsidR="00684C5A" w:rsidRPr="00ED2B0C" w:rsidRDefault="00684C5A">
      <w:pPr>
        <w:pStyle w:val="Tijelo"/>
        <w:numPr>
          <w:ilvl w:val="0"/>
          <w:numId w:val="27"/>
        </w:numPr>
        <w:rPr>
          <w:rFonts w:cs="Times New Roman"/>
        </w:rPr>
        <w:pPrChange w:id="70" w:author="Zoric" w:date="2017-03-22T08:39:00Z">
          <w:pPr>
            <w:pStyle w:val="Tijelo"/>
            <w:numPr>
              <w:numId w:val="16"/>
            </w:numPr>
            <w:ind w:left="720" w:hanging="360"/>
          </w:pPr>
        </w:pPrChange>
      </w:pPr>
      <w:r w:rsidRPr="00ED2B0C">
        <w:rPr>
          <w:rFonts w:cs="Times New Roman"/>
        </w:rPr>
        <w:t>Obrada slike i signala- razni filteri za slike, spajanje više slika u jednu, kreiranje integralnih slika, filteri za zvuk, detekcija lica u stvarnom vremenu</w:t>
      </w:r>
      <w:commentRangeStart w:id="71"/>
      <w:r w:rsidRPr="00ED2B0C">
        <w:rPr>
          <w:rFonts w:cs="Times New Roman"/>
        </w:rPr>
        <w:t>…</w:t>
      </w:r>
      <w:commentRangeEnd w:id="71"/>
      <w:r w:rsidR="004E5EDA">
        <w:rPr>
          <w:rStyle w:val="CommentReference"/>
          <w:rFonts w:asciiTheme="minorHAnsi" w:hAnsiTheme="minorHAnsi"/>
        </w:rPr>
        <w:commentReference w:id="71"/>
      </w:r>
    </w:p>
    <w:p w14:paraId="420FCC33" w14:textId="77777777" w:rsidR="00684C5A" w:rsidRPr="00ED2B0C" w:rsidRDefault="00684C5A">
      <w:pPr>
        <w:pStyle w:val="Tijelo"/>
        <w:numPr>
          <w:ilvl w:val="0"/>
          <w:numId w:val="27"/>
        </w:numPr>
        <w:rPr>
          <w:rFonts w:cs="Times New Roman"/>
        </w:rPr>
        <w:pPrChange w:id="72" w:author="Zoric" w:date="2017-03-22T08:39:00Z">
          <w:pPr>
            <w:pStyle w:val="Tijelo"/>
            <w:numPr>
              <w:numId w:val="16"/>
            </w:numPr>
            <w:ind w:left="720" w:hanging="360"/>
          </w:pPr>
        </w:pPrChange>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xml:space="preserve">, grafovi, komponente za prikaz specifičnih slika i </w:t>
      </w:r>
      <w:proofErr w:type="spellStart"/>
      <w:r w:rsidRPr="00ED2B0C">
        <w:rPr>
          <w:rFonts w:cs="Times New Roman"/>
        </w:rPr>
        <w:t>zvuko</w:t>
      </w:r>
      <w:proofErr w:type="spellEnd"/>
      <w:del w:id="73" w:author="Zoric" w:date="2017-03-22T08:39:00Z">
        <w:r w:rsidRPr="00ED2B0C" w:rsidDel="004E5EDA">
          <w:rPr>
            <w:rFonts w:cs="Times New Roman"/>
          </w:rPr>
          <w:delText>va…</w:delText>
        </w:r>
      </w:del>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74" w:name="_Toc478835406"/>
      <w:r w:rsidRPr="00ED2B0C">
        <w:rPr>
          <w:rFonts w:cs="Times New Roman"/>
        </w:rPr>
        <w:t>AForge.NET</w:t>
      </w:r>
      <w:bookmarkEnd w:id="74"/>
    </w:p>
    <w:p w14:paraId="1C2142C4" w14:textId="2F65C530"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w:t>
      </w:r>
      <w:r w:rsidR="004C1831">
        <w:rPr>
          <w:rFonts w:cs="Times New Roman"/>
        </w:rPr>
        <w:t>og učenja, robotike i slično [20</w:t>
      </w:r>
      <w:r w:rsidRPr="00ED2B0C">
        <w:rPr>
          <w:rFonts w:cs="Times New Roman"/>
        </w:rPr>
        <w:t>].</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75" w:name="_Toc478835407"/>
      <w:proofErr w:type="spellStart"/>
      <w:r w:rsidRPr="00ED2B0C">
        <w:rPr>
          <w:rFonts w:cs="Times New Roman"/>
        </w:rPr>
        <w:t>Weka</w:t>
      </w:r>
      <w:bookmarkEnd w:id="75"/>
      <w:proofErr w:type="spellEnd"/>
    </w:p>
    <w:p w14:paraId="1E05B1F1" w14:textId="3DFE511D"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w:t>
      </w:r>
      <w:r w:rsidR="004C1831">
        <w:rPr>
          <w:rFonts w:cs="Times New Roman"/>
        </w:rPr>
        <w:t>si postupkom strojnog učenja [21</w:t>
      </w:r>
      <w:r w:rsidRPr="00ED2B0C">
        <w:rPr>
          <w:rFonts w:cs="Times New Roman"/>
        </w:rPr>
        <w:t>].</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14:paraId="0FEC249B" w14:textId="77777777" w:rsidTr="00176307">
        <w:trPr>
          <w:cantSplit/>
        </w:trPr>
        <w:tc>
          <w:tcPr>
            <w:tcW w:w="9344" w:type="dxa"/>
            <w:tcBorders>
              <w:bottom w:val="nil"/>
            </w:tcBorders>
          </w:tcPr>
          <w:p w14:paraId="5B881DCD" w14:textId="77777777"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824CD6A" wp14:editId="66E94AB3">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14:paraId="012B5922" w14:textId="77777777" w:rsidTr="00176307">
        <w:trPr>
          <w:cantSplit/>
        </w:trPr>
        <w:tc>
          <w:tcPr>
            <w:tcW w:w="9344" w:type="dxa"/>
            <w:tcBorders>
              <w:top w:val="nil"/>
              <w:left w:val="nil"/>
              <w:bottom w:val="nil"/>
              <w:right w:val="nil"/>
            </w:tcBorders>
          </w:tcPr>
          <w:p w14:paraId="71450DB2" w14:textId="77777777"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14:paraId="77071D61" w14:textId="77777777" w:rsidR="003B4F01" w:rsidRPr="00ED2B0C" w:rsidRDefault="000057D3" w:rsidP="00BC6C7C">
      <w:pPr>
        <w:pStyle w:val="Tijelo"/>
        <w:rPr>
          <w:rFonts w:cs="Times New Roman"/>
        </w:rPr>
      </w:pPr>
      <w:r w:rsidRPr="00ED2B0C">
        <w:rPr>
          <w:rFonts w:cs="Times New Roman"/>
        </w:rPr>
        <w:lastRenderedPageBreak/>
        <w:t xml:space="preserve">Način rada u </w:t>
      </w:r>
      <w:proofErr w:type="spellStart"/>
      <w:r w:rsidRPr="00ED2B0C">
        <w:rPr>
          <w:rFonts w:cs="Times New Roman"/>
        </w:rPr>
        <w:t>weki</w:t>
      </w:r>
      <w:proofErr w:type="spellEnd"/>
      <w:r w:rsidRPr="00ED2B0C">
        <w:rPr>
          <w:rFonts w:cs="Times New Roman"/>
        </w:rPr>
        <w:t>:</w:t>
      </w:r>
    </w:p>
    <w:p w14:paraId="66FEFCA3" w14:textId="77777777" w:rsidR="000057D3" w:rsidRPr="00ED2B0C" w:rsidRDefault="000057D3" w:rsidP="000057D3">
      <w:pPr>
        <w:pStyle w:val="Tijelo"/>
        <w:numPr>
          <w:ilvl w:val="0"/>
          <w:numId w:val="20"/>
        </w:numPr>
        <w:rPr>
          <w:rFonts w:cs="Times New Roman"/>
        </w:rPr>
      </w:pPr>
      <w:r w:rsidRPr="00ED2B0C">
        <w:rPr>
          <w:rFonts w:cs="Times New Roman"/>
        </w:rPr>
        <w:t>Učitavanje podataka u .</w:t>
      </w:r>
      <w:proofErr w:type="spellStart"/>
      <w:r w:rsidRPr="00ED2B0C">
        <w:rPr>
          <w:rFonts w:cs="Times New Roman"/>
        </w:rPr>
        <w:t>arff</w:t>
      </w:r>
      <w:proofErr w:type="spellEnd"/>
      <w:r w:rsidRPr="00ED2B0C">
        <w:rPr>
          <w:rFonts w:cs="Times New Roman"/>
        </w:rPr>
        <w:t xml:space="preserve"> formatu.</w:t>
      </w:r>
    </w:p>
    <w:p w14:paraId="5F2EDBE5" w14:textId="77777777" w:rsidR="000057D3" w:rsidRPr="00ED2B0C" w:rsidRDefault="000057D3" w:rsidP="000057D3">
      <w:pPr>
        <w:pStyle w:val="Tijelo"/>
        <w:numPr>
          <w:ilvl w:val="0"/>
          <w:numId w:val="20"/>
        </w:numPr>
        <w:rPr>
          <w:rFonts w:cs="Times New Roman"/>
        </w:rPr>
      </w:pPr>
      <w:r w:rsidRPr="00ED2B0C">
        <w:rPr>
          <w:rFonts w:cs="Times New Roman"/>
        </w:rPr>
        <w:t>Pred obrada podataka.</w:t>
      </w:r>
    </w:p>
    <w:p w14:paraId="23B6C280" w14:textId="77777777" w:rsidR="000057D3" w:rsidRPr="00ED2B0C" w:rsidRDefault="000057D3" w:rsidP="000057D3">
      <w:pPr>
        <w:pStyle w:val="Tijelo"/>
        <w:numPr>
          <w:ilvl w:val="0"/>
          <w:numId w:val="20"/>
        </w:numPr>
        <w:rPr>
          <w:rFonts w:cs="Times New Roman"/>
        </w:rPr>
      </w:pPr>
      <w:r w:rsidRPr="00ED2B0C">
        <w:rPr>
          <w:rFonts w:cs="Times New Roman"/>
        </w:rPr>
        <w:t>Odabir željene akcija.</w:t>
      </w:r>
    </w:p>
    <w:p w14:paraId="355067F7" w14:textId="77777777"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77777777" w:rsidR="00594C3D" w:rsidRPr="00ED2B0C" w:rsidRDefault="00594C3D" w:rsidP="00594C3D">
      <w:pPr>
        <w:pStyle w:val="Tijelo"/>
        <w:numPr>
          <w:ilvl w:val="0"/>
          <w:numId w:val="20"/>
        </w:numPr>
        <w:rPr>
          <w:rFonts w:cs="Times New Roman"/>
        </w:rPr>
      </w:pPr>
      <w:r w:rsidRPr="00ED2B0C">
        <w:rPr>
          <w:rFonts w:cs="Times New Roman"/>
        </w:rPr>
        <w:t xml:space="preserve">Prikaz rezultata. Rezultati se prikazuju pomoću matrice </w:t>
      </w:r>
      <w:commentRangeStart w:id="76"/>
      <w:r w:rsidRPr="00ED2B0C">
        <w:rPr>
          <w:rFonts w:cs="Times New Roman"/>
        </w:rPr>
        <w:t>p</w:t>
      </w:r>
      <w:commentRangeEnd w:id="76"/>
      <w:r w:rsidR="004E5EDA">
        <w:rPr>
          <w:rStyle w:val="CommentReference"/>
          <w:rFonts w:asciiTheme="minorHAnsi" w:hAnsiTheme="minorHAnsi"/>
        </w:rPr>
        <w:commentReference w:id="76"/>
      </w:r>
      <w:r w:rsidRPr="00ED2B0C">
        <w:rPr>
          <w:rFonts w:cs="Times New Roman"/>
        </w:rPr>
        <w:t>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14:paraId="19413C60" w14:textId="77777777"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14:paraId="3D2C0C2D" w14:textId="77777777" w:rsidTr="00176307">
        <w:trPr>
          <w:cantSplit/>
        </w:trPr>
        <w:tc>
          <w:tcPr>
            <w:tcW w:w="9344" w:type="dxa"/>
            <w:tcBorders>
              <w:bottom w:val="nil"/>
            </w:tcBorders>
          </w:tcPr>
          <w:p w14:paraId="76B5F2AF" w14:textId="77777777"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1EE3A426" wp14:editId="1E1D0798">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14:paraId="57BB438F" w14:textId="77777777" w:rsidTr="00176307">
        <w:trPr>
          <w:cantSplit/>
        </w:trPr>
        <w:tc>
          <w:tcPr>
            <w:tcW w:w="9344" w:type="dxa"/>
            <w:tcBorders>
              <w:top w:val="nil"/>
              <w:left w:val="nil"/>
              <w:bottom w:val="nil"/>
              <w:right w:val="nil"/>
            </w:tcBorders>
          </w:tcPr>
          <w:p w14:paraId="5DDBE3B3" w14:textId="77777777"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14:paraId="461BB69E" w14:textId="77777777" w:rsidR="003C2B10" w:rsidRPr="00ED2B0C" w:rsidRDefault="003C2B10" w:rsidP="009E4666">
      <w:pPr>
        <w:pStyle w:val="Tijelo"/>
        <w:rPr>
          <w:rFonts w:cs="Times New Roman"/>
        </w:rPr>
      </w:pPr>
    </w:p>
    <w:p w14:paraId="303993EE" w14:textId="77777777" w:rsidR="00602211" w:rsidRPr="00ED2B0C" w:rsidRDefault="00BC6C7C" w:rsidP="00BC6C7C">
      <w:pPr>
        <w:pStyle w:val="Podpoglavlje2"/>
        <w:rPr>
          <w:rFonts w:cs="Times New Roman"/>
        </w:rPr>
      </w:pPr>
      <w:bookmarkStart w:id="77" w:name="_Toc478835408"/>
      <w:r w:rsidRPr="00ED2B0C">
        <w:rPr>
          <w:rFonts w:cs="Times New Roman"/>
        </w:rPr>
        <w:lastRenderedPageBreak/>
        <w:t>ARFF format</w:t>
      </w:r>
      <w:bookmarkEnd w:id="77"/>
    </w:p>
    <w:p w14:paraId="2BECE4B5" w14:textId="77777777"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14:paraId="63CFBEF3" w14:textId="77777777" w:rsidTr="00176307">
        <w:trPr>
          <w:cantSplit/>
        </w:trPr>
        <w:tc>
          <w:tcPr>
            <w:tcW w:w="9344" w:type="dxa"/>
            <w:tcBorders>
              <w:bottom w:val="nil"/>
            </w:tcBorders>
          </w:tcPr>
          <w:p w14:paraId="3A0EC607" w14:textId="77777777"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5AB91820" wp14:editId="09DF6F86">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14:paraId="50425B17" w14:textId="77777777" w:rsidTr="00176307">
        <w:trPr>
          <w:cantSplit/>
        </w:trPr>
        <w:tc>
          <w:tcPr>
            <w:tcW w:w="9344" w:type="dxa"/>
            <w:tcBorders>
              <w:top w:val="nil"/>
              <w:left w:val="nil"/>
              <w:bottom w:val="nil"/>
              <w:right w:val="nil"/>
            </w:tcBorders>
          </w:tcPr>
          <w:p w14:paraId="33DD6A43" w14:textId="77777777"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14:paraId="1CAD5787" w14:textId="77777777"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14:paraId="3F18CC7D" w14:textId="77777777" w:rsidTr="00176307">
        <w:trPr>
          <w:cantSplit/>
        </w:trPr>
        <w:tc>
          <w:tcPr>
            <w:tcW w:w="9344" w:type="dxa"/>
            <w:tcBorders>
              <w:bottom w:val="nil"/>
            </w:tcBorders>
          </w:tcPr>
          <w:p w14:paraId="4103852C" w14:textId="77777777"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5BC630BC" wp14:editId="5D4879F5">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14:paraId="3403A770" w14:textId="77777777" w:rsidTr="00176307">
        <w:trPr>
          <w:cantSplit/>
        </w:trPr>
        <w:tc>
          <w:tcPr>
            <w:tcW w:w="9344" w:type="dxa"/>
            <w:tcBorders>
              <w:top w:val="nil"/>
              <w:left w:val="nil"/>
              <w:bottom w:val="nil"/>
              <w:right w:val="nil"/>
            </w:tcBorders>
          </w:tcPr>
          <w:p w14:paraId="3569B9A4" w14:textId="77777777"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5A194D">
      <w:pPr>
        <w:pStyle w:val="Naslovpotpoglavlja"/>
      </w:pPr>
      <w:bookmarkStart w:id="78" w:name="_Toc478835409"/>
      <w:r w:rsidRPr="00ED2B0C">
        <w:t>Prikaz ključnih elemenata rješenja</w:t>
      </w:r>
      <w:bookmarkEnd w:id="78"/>
    </w:p>
    <w:p w14:paraId="704CFD46" w14:textId="77777777"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14:paraId="328048BE" w14:textId="77777777" w:rsidTr="00176307">
        <w:trPr>
          <w:cantSplit/>
        </w:trPr>
        <w:tc>
          <w:tcPr>
            <w:tcW w:w="9344" w:type="dxa"/>
            <w:tcBorders>
              <w:bottom w:val="nil"/>
            </w:tcBorders>
          </w:tcPr>
          <w:p w14:paraId="549D52DA" w14:textId="77777777"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407B87CB" wp14:editId="5E153DC7">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14:paraId="36BC535B" w14:textId="77777777" w:rsidTr="00176307">
        <w:trPr>
          <w:cantSplit/>
        </w:trPr>
        <w:tc>
          <w:tcPr>
            <w:tcW w:w="9344" w:type="dxa"/>
            <w:tcBorders>
              <w:top w:val="nil"/>
              <w:left w:val="nil"/>
              <w:bottom w:val="nil"/>
              <w:right w:val="nil"/>
            </w:tcBorders>
          </w:tcPr>
          <w:p w14:paraId="7E7368CD" w14:textId="77777777" w:rsidR="007306CA" w:rsidRDefault="007306CA" w:rsidP="007306CA">
            <w:pPr>
              <w:pStyle w:val="Tijelo"/>
              <w:jc w:val="center"/>
              <w:rPr>
                <w:ins w:id="79" w:author="Zoric" w:date="2017-03-22T08:43:00Z"/>
                <w:rFonts w:cs="Times New Roman"/>
              </w:rPr>
            </w:pPr>
            <w:r>
              <w:rPr>
                <w:rFonts w:cs="Times New Roman"/>
              </w:rPr>
              <w:t>Sl. 3</w:t>
            </w:r>
            <w:r w:rsidR="003C2B10">
              <w:rPr>
                <w:rFonts w:cs="Times New Roman"/>
              </w:rPr>
              <w:t>.6</w:t>
            </w:r>
            <w:r w:rsidRPr="00ED2B0C">
              <w:rPr>
                <w:rFonts w:cs="Times New Roman"/>
              </w:rPr>
              <w:t xml:space="preserve">. </w:t>
            </w:r>
            <w:commentRangeStart w:id="80"/>
            <w:r>
              <w:rPr>
                <w:rFonts w:cs="Times New Roman"/>
              </w:rPr>
              <w:t>Pronalaženje</w:t>
            </w:r>
            <w:commentRangeEnd w:id="80"/>
            <w:r w:rsidR="004E5EDA">
              <w:rPr>
                <w:rStyle w:val="CommentReference"/>
                <w:rFonts w:asciiTheme="minorHAnsi" w:hAnsiTheme="minorHAnsi"/>
              </w:rPr>
              <w:commentReference w:id="80"/>
            </w:r>
            <w:r>
              <w:rPr>
                <w:rFonts w:cs="Times New Roman"/>
              </w:rPr>
              <w:t xml:space="preserve"> lica na slici</w:t>
            </w:r>
          </w:p>
          <w:p w14:paraId="2C888120" w14:textId="77777777" w:rsidR="004E5EDA" w:rsidRDefault="004E5EDA" w:rsidP="007306CA">
            <w:pPr>
              <w:pStyle w:val="Tijelo"/>
              <w:jc w:val="center"/>
              <w:rPr>
                <w:ins w:id="81" w:author="Zoric" w:date="2017-03-22T08:43:00Z"/>
                <w:rFonts w:cs="Times New Roman"/>
              </w:rPr>
            </w:pPr>
          </w:p>
          <w:tbl>
            <w:tblPr>
              <w:tblStyle w:val="TableGrid"/>
              <w:tblW w:w="9356" w:type="dxa"/>
              <w:tblLook w:val="04A0" w:firstRow="1" w:lastRow="0" w:firstColumn="1" w:lastColumn="0" w:noHBand="0" w:noVBand="1"/>
              <w:tblPrChange w:id="82" w:author="Zoric" w:date="2017-03-22T08:49:00Z">
                <w:tblPr>
                  <w:tblStyle w:val="TableGrid"/>
                  <w:tblW w:w="0" w:type="auto"/>
                  <w:tblLook w:val="04A0" w:firstRow="1" w:lastRow="0" w:firstColumn="1" w:lastColumn="0" w:noHBand="0" w:noVBand="1"/>
                </w:tblPr>
              </w:tblPrChange>
            </w:tblPr>
            <w:tblGrid>
              <w:gridCol w:w="9356"/>
              <w:tblGridChange w:id="83">
                <w:tblGrid>
                  <w:gridCol w:w="9118"/>
                </w:tblGrid>
              </w:tblGridChange>
            </w:tblGrid>
            <w:tr w:rsidR="004E5EDA" w14:paraId="0BBDA8ED" w14:textId="77777777" w:rsidTr="00295576">
              <w:trPr>
                <w:ins w:id="84" w:author="Zoric" w:date="2017-03-22T08:43:00Z"/>
              </w:trPr>
              <w:tc>
                <w:tcPr>
                  <w:tcW w:w="9356" w:type="dxa"/>
                  <w:tcPrChange w:id="85" w:author="Zoric" w:date="2017-03-22T08:49:00Z">
                    <w:tcPr>
                      <w:tcW w:w="9118" w:type="dxa"/>
                    </w:tcPr>
                  </w:tcPrChange>
                </w:tcPr>
                <w:bookmarkStart w:id="86" w:name="_MON_1551677465"/>
                <w:bookmarkEnd w:id="86"/>
                <w:p w14:paraId="0BCE7DD2" w14:textId="77777777" w:rsidR="004E5EDA" w:rsidRDefault="00295576">
                  <w:pPr>
                    <w:pStyle w:val="Tijelo"/>
                    <w:keepNext/>
                    <w:spacing w:line="240" w:lineRule="auto"/>
                    <w:rPr>
                      <w:ins w:id="87" w:author="Zoric" w:date="2017-03-22T08:43:00Z"/>
                      <w:rFonts w:cs="Times New Roman"/>
                    </w:rPr>
                    <w:pPrChange w:id="88" w:author="Zoric" w:date="2017-03-22T08:48:00Z">
                      <w:pPr>
                        <w:pStyle w:val="Tijelo"/>
                        <w:jc w:val="center"/>
                      </w:pPr>
                    </w:pPrChange>
                  </w:pPr>
                  <w:ins w:id="89" w:author="Zoric" w:date="2017-03-22T08:45:00Z">
                    <w:r>
                      <w:rPr>
                        <w:rFonts w:cs="Times New Roman"/>
                      </w:rPr>
                      <w:object w:dxaOrig="9406" w:dyaOrig="1483" w14:anchorId="6FEF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74.4pt" o:ole="">
                          <v:imagedata r:id="rId25" o:title=""/>
                        </v:shape>
                        <o:OLEObject Type="Embed" ProgID="Word.OpenDocumentText.12" ShapeID="_x0000_i1025" DrawAspect="Content" ObjectID="_1552583458" r:id="rId26"/>
                      </w:object>
                    </w:r>
                  </w:ins>
                </w:p>
              </w:tc>
            </w:tr>
          </w:tbl>
          <w:p w14:paraId="06063217" w14:textId="77777777" w:rsidR="004E5EDA" w:rsidRPr="00ED2B0C" w:rsidRDefault="00295576">
            <w:pPr>
              <w:pStyle w:val="Caption"/>
              <w:jc w:val="center"/>
              <w:rPr>
                <w:rFonts w:cs="Times New Roman"/>
              </w:rPr>
              <w:pPrChange w:id="90" w:author="Zoric" w:date="2017-03-22T08:48:00Z">
                <w:pPr>
                  <w:pStyle w:val="Tijelo"/>
                  <w:jc w:val="center"/>
                </w:pPr>
              </w:pPrChange>
            </w:pPr>
            <w:ins w:id="91" w:author="Zoric" w:date="2017-03-22T08:48:00Z">
              <w:r>
                <w:t xml:space="preserve">Slika </w:t>
              </w:r>
              <w:r>
                <w:fldChar w:fldCharType="begin"/>
              </w:r>
              <w:r>
                <w:instrText xml:space="preserve"> STYLEREF 1 \s </w:instrText>
              </w:r>
            </w:ins>
            <w:r>
              <w:fldChar w:fldCharType="separate"/>
            </w:r>
            <w:r>
              <w:rPr>
                <w:b/>
                <w:bCs/>
                <w:noProof/>
                <w:lang w:val="en-US"/>
              </w:rPr>
              <w:t>Error! No text of specified style in document.</w:t>
            </w:r>
            <w:ins w:id="92" w:author="Zoric" w:date="2017-03-22T08:48:00Z">
              <w:r>
                <w:fldChar w:fldCharType="end"/>
              </w:r>
              <w:r>
                <w:t>.</w:t>
              </w:r>
              <w:r>
                <w:fldChar w:fldCharType="begin"/>
              </w:r>
              <w:r>
                <w:instrText xml:space="preserve"> SEQ Slika \* ARABIC \s 1 </w:instrText>
              </w:r>
            </w:ins>
            <w:r>
              <w:fldChar w:fldCharType="separate"/>
            </w:r>
            <w:ins w:id="93" w:author="Zoric" w:date="2017-03-22T08:48:00Z">
              <w:r>
                <w:rPr>
                  <w:noProof/>
                </w:rPr>
                <w:t>1</w:t>
              </w:r>
              <w:r>
                <w:fldChar w:fldCharType="end"/>
              </w:r>
              <w:r>
                <w:t xml:space="preserve"> </w:t>
              </w:r>
              <w:proofErr w:type="spellStart"/>
              <w:r>
                <w:t>Izlistanje</w:t>
              </w:r>
              <w:proofErr w:type="spellEnd"/>
              <w:r>
                <w:t xml:space="preserve"> koda za "</w:t>
              </w:r>
              <w:proofErr w:type="spellStart"/>
              <w:r>
                <w:t>hello</w:t>
              </w:r>
              <w:proofErr w:type="spellEnd"/>
              <w:r>
                <w:t xml:space="preserve"> </w:t>
              </w:r>
              <w:proofErr w:type="spellStart"/>
              <w:r>
                <w:t>world</w:t>
              </w:r>
              <w:proofErr w:type="spellEnd"/>
              <w:r>
                <w:t>"</w:t>
              </w:r>
            </w:ins>
          </w:p>
        </w:tc>
      </w:tr>
    </w:tbl>
    <w:p w14:paraId="71D689F8" w14:textId="77777777"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w:t>
      </w:r>
      <w:r w:rsidR="008B3072">
        <w:t xml:space="preserve">ku </w:t>
      </w:r>
      <w:r w:rsidR="00D1458C">
        <w:t xml:space="preserve"> </w:t>
      </w:r>
      <w:r w:rsidR="00D1458C">
        <w:lastRenderedPageBreak/>
        <w:t>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14:paraId="69CAEC4A" w14:textId="77777777" w:rsidTr="00176307">
        <w:trPr>
          <w:cantSplit/>
        </w:trPr>
        <w:tc>
          <w:tcPr>
            <w:tcW w:w="9344" w:type="dxa"/>
            <w:tcBorders>
              <w:bottom w:val="nil"/>
            </w:tcBorders>
          </w:tcPr>
          <w:p w14:paraId="4E77ECF9" w14:textId="77777777" w:rsidR="00D1458C" w:rsidRPr="00ED2B0C" w:rsidRDefault="00D1458C" w:rsidP="007D1938">
            <w:pPr>
              <w:pStyle w:val="Tijelo"/>
              <w:jc w:val="center"/>
              <w:rPr>
                <w:rFonts w:cs="Times New Roman"/>
              </w:rPr>
            </w:pPr>
            <w:r w:rsidRPr="00ED2B0C">
              <w:rPr>
                <w:rFonts w:cs="Times New Roman"/>
                <w:noProof/>
                <w:lang w:val="hr-BA" w:eastAsia="hr-BA"/>
              </w:rPr>
              <w:drawing>
                <wp:inline distT="0" distB="0" distL="0" distR="0" wp14:anchorId="5FEFBE17" wp14:editId="0B5C5BCA">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14:paraId="76DE91CC" w14:textId="77777777" w:rsidTr="00176307">
        <w:trPr>
          <w:cantSplit/>
        </w:trPr>
        <w:tc>
          <w:tcPr>
            <w:tcW w:w="9344" w:type="dxa"/>
            <w:tcBorders>
              <w:top w:val="nil"/>
              <w:left w:val="nil"/>
              <w:bottom w:val="nil"/>
              <w:right w:val="nil"/>
            </w:tcBorders>
          </w:tcPr>
          <w:p w14:paraId="28D7B8F0" w14:textId="77777777"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14:paraId="538C2B4E" w14:textId="77777777"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i služi za klasifikaciju. Jedinstveni objekt je način pisanja koda tako da se iz jedne klase može instancirati samo jedan objekt i on se</w:t>
      </w:r>
      <w:r w:rsidR="008B3072">
        <w:t xml:space="preserve"> onda koristi </w:t>
      </w:r>
      <w:r w:rsidR="000440C0">
        <w:t xml:space="preserve">kroz cijeli program. </w:t>
      </w:r>
      <w:commentRangeStart w:id="94"/>
      <w:r w:rsidR="000440C0">
        <w:t>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w:t>
      </w:r>
      <w:commentRangeEnd w:id="94"/>
      <w:r w:rsidR="00295576">
        <w:rPr>
          <w:rStyle w:val="CommentReference"/>
          <w:rFonts w:asciiTheme="minorHAnsi" w:hAnsiTheme="minorHAnsi"/>
        </w:rPr>
        <w:commentReference w:id="94"/>
      </w:r>
      <w:r w:rsidR="000440C0">
        <w:t>.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14:paraId="42EFE1E1" w14:textId="77777777" w:rsidTr="00176307">
        <w:trPr>
          <w:cantSplit/>
        </w:trPr>
        <w:tc>
          <w:tcPr>
            <w:tcW w:w="9344" w:type="dxa"/>
            <w:tcBorders>
              <w:bottom w:val="nil"/>
            </w:tcBorders>
          </w:tcPr>
          <w:p w14:paraId="43663444" w14:textId="77777777"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713A0948" wp14:editId="5A82F223">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14:paraId="6B8C8F7C" w14:textId="77777777" w:rsidTr="00176307">
        <w:trPr>
          <w:cantSplit/>
        </w:trPr>
        <w:tc>
          <w:tcPr>
            <w:tcW w:w="9344" w:type="dxa"/>
            <w:tcBorders>
              <w:top w:val="nil"/>
              <w:left w:val="nil"/>
              <w:bottom w:val="nil"/>
              <w:right w:val="nil"/>
            </w:tcBorders>
          </w:tcPr>
          <w:p w14:paraId="07B95207" w14:textId="77777777"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14:paraId="0A698A0D" w14:textId="77777777" w:rsidR="000440C0" w:rsidRDefault="0090292E" w:rsidP="00AB7670">
      <w:pPr>
        <w:pStyle w:val="Tijelo"/>
      </w:pPr>
      <w:r>
        <w:lastRenderedPageBreak/>
        <w:t>Dio programa zaslužan za treniranje i testiranje klas</w:t>
      </w:r>
      <w:r w:rsidR="008B3072">
        <w:t>ifikatora</w:t>
      </w:r>
      <w:r w:rsidR="003C2B10">
        <w:t xml:space="preserve"> nalazi</w:t>
      </w:r>
      <w:r w:rsidR="008B3072">
        <w:t xml:space="preserve"> se</w:t>
      </w:r>
      <w:r w:rsidR="003C2B10">
        <w:t xml:space="preserve"> na slici 3.9</w:t>
      </w:r>
      <w:r>
        <w:t xml:space="preserve">. Koristi se SVM klasifikator iz </w:t>
      </w:r>
      <w:proofErr w:type="spellStart"/>
      <w:r>
        <w:t>Weke</w:t>
      </w:r>
      <w:proofErr w:type="spellEnd"/>
      <w:r>
        <w:t>.</w:t>
      </w:r>
      <w:r w:rsidR="00B1597E">
        <w:t xml:space="preserve"> Treniranje se odvija na način da se podatci podjele na k dijelova. U svakom prolasku se samo jedan dio koristi za testiranje, a svi ostali za trening. Takav</w:t>
      </w:r>
      <w:r w:rsidR="008B3072">
        <w:t xml:space="preserve"> se </w:t>
      </w:r>
      <w:commentRangeStart w:id="95"/>
      <w:r w:rsidR="008B3072">
        <w:t xml:space="preserve">algoritam </w:t>
      </w:r>
      <w:commentRangeEnd w:id="95"/>
      <w:r w:rsidR="00295576">
        <w:rPr>
          <w:rStyle w:val="CommentReference"/>
          <w:rFonts w:asciiTheme="minorHAnsi" w:hAnsiTheme="minorHAnsi"/>
        </w:rPr>
        <w:commentReference w:id="95"/>
      </w:r>
      <w:r w:rsidR="00B1597E">
        <w:t>naziv</w:t>
      </w:r>
      <w:r w:rsidR="008B3072">
        <w:t>a</w:t>
      </w:r>
      <w:r w:rsidR="00B1597E">
        <w:t xml:space="preserve"> K-unakrsna provjera (engl. </w:t>
      </w:r>
      <w:r w:rsidR="00B1597E" w:rsidRPr="00B1597E">
        <w:rPr>
          <w:i/>
        </w:rPr>
        <w:t>K-</w:t>
      </w:r>
      <w:commentRangeStart w:id="96"/>
      <w:proofErr w:type="spellStart"/>
      <w:r w:rsidR="00B1597E" w:rsidRPr="00B1597E">
        <w:rPr>
          <w:i/>
        </w:rPr>
        <w:t>fld</w:t>
      </w:r>
      <w:commentRangeEnd w:id="96"/>
      <w:proofErr w:type="spellEnd"/>
      <w:r w:rsidR="00295576">
        <w:rPr>
          <w:rStyle w:val="CommentReference"/>
          <w:rFonts w:asciiTheme="minorHAnsi" w:hAnsiTheme="minorHAnsi"/>
        </w:rPr>
        <w:commentReference w:id="96"/>
      </w:r>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14:paraId="2AA4945F" w14:textId="77777777" w:rsidTr="00176307">
        <w:trPr>
          <w:cantSplit/>
        </w:trPr>
        <w:tc>
          <w:tcPr>
            <w:tcW w:w="9344" w:type="dxa"/>
            <w:tcBorders>
              <w:bottom w:val="nil"/>
            </w:tcBorders>
          </w:tcPr>
          <w:p w14:paraId="0DE1CDE5" w14:textId="77777777"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6C90009A" wp14:editId="6B74169E">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14:paraId="60AECC01" w14:textId="77777777" w:rsidTr="00176307">
        <w:trPr>
          <w:cantSplit/>
        </w:trPr>
        <w:tc>
          <w:tcPr>
            <w:tcW w:w="9344" w:type="dxa"/>
            <w:tcBorders>
              <w:top w:val="nil"/>
              <w:left w:val="nil"/>
              <w:bottom w:val="nil"/>
              <w:right w:val="nil"/>
            </w:tcBorders>
          </w:tcPr>
          <w:p w14:paraId="06DCD39C" w14:textId="77777777"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14:paraId="2CD53561" w14:textId="77777777"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14:paraId="2A3110F7" w14:textId="77777777" w:rsidTr="00176307">
        <w:trPr>
          <w:cantSplit/>
        </w:trPr>
        <w:tc>
          <w:tcPr>
            <w:tcW w:w="9344" w:type="dxa"/>
            <w:tcBorders>
              <w:bottom w:val="nil"/>
            </w:tcBorders>
          </w:tcPr>
          <w:p w14:paraId="0A6D9D1D" w14:textId="77777777"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5F94A335" wp14:editId="6446132D">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14:paraId="2C43ED23" w14:textId="77777777" w:rsidTr="00176307">
        <w:trPr>
          <w:cantSplit/>
        </w:trPr>
        <w:tc>
          <w:tcPr>
            <w:tcW w:w="9344" w:type="dxa"/>
            <w:tcBorders>
              <w:top w:val="nil"/>
              <w:left w:val="nil"/>
              <w:bottom w:val="nil"/>
              <w:right w:val="nil"/>
            </w:tcBorders>
          </w:tcPr>
          <w:p w14:paraId="3764ACBF" w14:textId="77777777"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14:paraId="44ED11B6" w14:textId="77777777" w:rsidR="0072176B" w:rsidRPr="00ED2B0C" w:rsidRDefault="0072176B" w:rsidP="005A194D">
      <w:pPr>
        <w:pStyle w:val="Naslovpotpoglavlja"/>
      </w:pPr>
      <w:bookmarkStart w:id="97" w:name="_Toc478835410"/>
      <w:r w:rsidRPr="00ED2B0C">
        <w:lastRenderedPageBreak/>
        <w:t>Prikaz izgleda, rad i uporaba rješenja</w:t>
      </w:r>
      <w:bookmarkEnd w:id="97"/>
    </w:p>
    <w:p w14:paraId="55CD3D38" w14:textId="77777777" w:rsidR="0072176B" w:rsidRDefault="004A4294" w:rsidP="0072176B">
      <w:pPr>
        <w:pStyle w:val="Tijelo"/>
        <w:rPr>
          <w:rFonts w:cs="Times New Roman"/>
        </w:rPr>
      </w:pPr>
      <w:r>
        <w:rPr>
          <w:rFonts w:cs="Times New Roman"/>
        </w:rPr>
        <w:t xml:space="preserve">Da bi se aplikacija mogla koristiti prvo je potrebno stvoriti </w:t>
      </w:r>
      <w:commentRangeStart w:id="98"/>
      <w:r>
        <w:rPr>
          <w:rFonts w:cs="Times New Roman"/>
        </w:rPr>
        <w:t xml:space="preserve">set </w:t>
      </w:r>
      <w:commentRangeEnd w:id="98"/>
      <w:r w:rsidR="00295576">
        <w:rPr>
          <w:rStyle w:val="CommentReference"/>
          <w:rFonts w:asciiTheme="minorHAnsi" w:hAnsiTheme="minorHAnsi"/>
        </w:rPr>
        <w:commentReference w:id="98"/>
      </w:r>
      <w:r>
        <w:rPr>
          <w:rFonts w:cs="Times New Roman"/>
        </w:rPr>
        <w:t>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14:paraId="03DEFD34" w14:textId="77777777" w:rsidTr="00176307">
        <w:trPr>
          <w:cantSplit/>
        </w:trPr>
        <w:tc>
          <w:tcPr>
            <w:tcW w:w="9344" w:type="dxa"/>
            <w:tcBorders>
              <w:bottom w:val="nil"/>
            </w:tcBorders>
          </w:tcPr>
          <w:p w14:paraId="3DB27FD6" w14:textId="77777777" w:rsidR="004A4294" w:rsidRPr="00ED2B0C" w:rsidRDefault="004A4294" w:rsidP="000D22DB">
            <w:pPr>
              <w:pStyle w:val="Tijelo"/>
              <w:jc w:val="center"/>
              <w:rPr>
                <w:rFonts w:cs="Times New Roman"/>
              </w:rPr>
            </w:pPr>
            <w:commentRangeStart w:id="99"/>
            <w:r w:rsidRPr="00ED2B0C">
              <w:rPr>
                <w:rFonts w:cs="Times New Roman"/>
                <w:noProof/>
                <w:lang w:val="hr-BA" w:eastAsia="hr-BA"/>
              </w:rPr>
              <w:drawing>
                <wp:inline distT="0" distB="0" distL="0" distR="0" wp14:anchorId="215324C5" wp14:editId="0DB659EF">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commentRangeEnd w:id="99"/>
            <w:r w:rsidR="00295576">
              <w:rPr>
                <w:rStyle w:val="CommentReference"/>
                <w:rFonts w:asciiTheme="minorHAnsi" w:hAnsiTheme="minorHAnsi"/>
              </w:rPr>
              <w:commentReference w:id="99"/>
            </w:r>
          </w:p>
        </w:tc>
      </w:tr>
      <w:tr w:rsidR="004A4294" w:rsidRPr="00ED2B0C" w14:paraId="68160A3A" w14:textId="77777777" w:rsidTr="00176307">
        <w:trPr>
          <w:cantSplit/>
        </w:trPr>
        <w:tc>
          <w:tcPr>
            <w:tcW w:w="9344" w:type="dxa"/>
            <w:tcBorders>
              <w:top w:val="nil"/>
              <w:left w:val="nil"/>
              <w:bottom w:val="nil"/>
              <w:right w:val="nil"/>
            </w:tcBorders>
          </w:tcPr>
          <w:p w14:paraId="1CA459CF" w14:textId="77777777"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14:paraId="30933D78" w14:textId="77777777"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14:paraId="632B3EA6" w14:textId="77777777" w:rsidTr="00176307">
        <w:trPr>
          <w:cantSplit/>
        </w:trPr>
        <w:tc>
          <w:tcPr>
            <w:tcW w:w="9344" w:type="dxa"/>
            <w:tcBorders>
              <w:bottom w:val="nil"/>
            </w:tcBorders>
          </w:tcPr>
          <w:p w14:paraId="1BA9FBBD" w14:textId="77777777" w:rsidR="00574B71" w:rsidRPr="00ED2B0C" w:rsidRDefault="00574B71" w:rsidP="000D22DB">
            <w:pPr>
              <w:pStyle w:val="Tijelo"/>
              <w:jc w:val="center"/>
              <w:rPr>
                <w:rFonts w:cs="Times New Roman"/>
              </w:rPr>
            </w:pPr>
            <w:commentRangeStart w:id="100"/>
            <w:r w:rsidRPr="00ED2B0C">
              <w:rPr>
                <w:rFonts w:cs="Times New Roman"/>
                <w:noProof/>
                <w:lang w:val="hr-BA" w:eastAsia="hr-BA"/>
              </w:rPr>
              <w:lastRenderedPageBreak/>
              <w:drawing>
                <wp:inline distT="0" distB="0" distL="0" distR="0" wp14:anchorId="27A4DA6D" wp14:editId="7A5C4EB4">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commentRangeEnd w:id="100"/>
            <w:r w:rsidR="00295576">
              <w:rPr>
                <w:rStyle w:val="CommentReference"/>
                <w:rFonts w:asciiTheme="minorHAnsi" w:hAnsiTheme="minorHAnsi"/>
              </w:rPr>
              <w:commentReference w:id="100"/>
            </w:r>
          </w:p>
        </w:tc>
      </w:tr>
      <w:tr w:rsidR="00574B71" w:rsidRPr="00ED2B0C" w14:paraId="2207A478" w14:textId="77777777" w:rsidTr="00176307">
        <w:trPr>
          <w:cantSplit/>
        </w:trPr>
        <w:tc>
          <w:tcPr>
            <w:tcW w:w="9344" w:type="dxa"/>
            <w:tcBorders>
              <w:top w:val="nil"/>
              <w:left w:val="nil"/>
              <w:bottom w:val="nil"/>
              <w:right w:val="nil"/>
            </w:tcBorders>
          </w:tcPr>
          <w:p w14:paraId="0D0F60F7" w14:textId="77777777"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14:paraId="1A3D670A" w14:textId="77777777"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w:t>
      </w:r>
      <w:commentRangeStart w:id="101"/>
      <w:r w:rsidR="00263FD6">
        <w:rPr>
          <w:rFonts w:cs="Times New Roman"/>
        </w:rPr>
        <w:t>površini</w:t>
      </w:r>
      <w:commentRangeEnd w:id="101"/>
      <w:r w:rsidR="00295576">
        <w:rPr>
          <w:rStyle w:val="CommentReference"/>
          <w:rFonts w:asciiTheme="minorHAnsi" w:hAnsiTheme="minorHAnsi"/>
        </w:rPr>
        <w:commentReference w:id="101"/>
      </w:r>
      <w:r w:rsidR="00263FD6">
        <w:rPr>
          <w:rFonts w:cs="Times New Roman"/>
        </w:rPr>
        <w:t xml:space="preserve">). </w:t>
      </w:r>
      <w:del w:id="102" w:author="Zoric" w:date="2017-03-22T08:55:00Z">
        <w:r w:rsidR="00263FD6" w:rsidDel="00254148">
          <w:rPr>
            <w:rFonts w:cs="Times New Roman"/>
          </w:rPr>
          <w:delText>O bazi podataka za testiranje više u dijelu testiranja.</w:delText>
        </w:r>
        <w:r w:rsidR="00AD3002" w:rsidDel="00254148">
          <w:rPr>
            <w:rFonts w:cs="Times New Roman"/>
          </w:rPr>
          <w:delText xml:space="preserve"> </w:delText>
        </w:r>
      </w:del>
      <w:r w:rsidR="00AD3002">
        <w:rPr>
          <w:rFonts w:cs="Times New Roman"/>
        </w:rPr>
        <w:t>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14:paraId="52E70B86" w14:textId="77777777" w:rsidTr="00176307">
        <w:trPr>
          <w:cantSplit/>
        </w:trPr>
        <w:tc>
          <w:tcPr>
            <w:tcW w:w="9344" w:type="dxa"/>
            <w:tcBorders>
              <w:bottom w:val="nil"/>
            </w:tcBorders>
          </w:tcPr>
          <w:p w14:paraId="40A69D23"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096265A8" wp14:editId="1EE299E7">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14:paraId="3B281F83" w14:textId="77777777" w:rsidTr="00176307">
        <w:trPr>
          <w:cantSplit/>
        </w:trPr>
        <w:tc>
          <w:tcPr>
            <w:tcW w:w="9344" w:type="dxa"/>
            <w:tcBorders>
              <w:top w:val="nil"/>
              <w:left w:val="nil"/>
              <w:bottom w:val="nil"/>
              <w:right w:val="nil"/>
            </w:tcBorders>
          </w:tcPr>
          <w:p w14:paraId="04B1FC49" w14:textId="77777777" w:rsidR="00185E66" w:rsidRPr="00ED2B0C" w:rsidRDefault="00185E66" w:rsidP="00185E66">
            <w:pPr>
              <w:pStyle w:val="Tijelo"/>
              <w:jc w:val="center"/>
              <w:rPr>
                <w:rFonts w:cs="Times New Roman"/>
              </w:rPr>
            </w:pPr>
            <w:r>
              <w:rPr>
                <w:rFonts w:cs="Times New Roman"/>
              </w:rPr>
              <w:lastRenderedPageBreak/>
              <w:t>Sl. 3.13</w:t>
            </w:r>
            <w:r w:rsidRPr="00ED2B0C">
              <w:rPr>
                <w:rFonts w:cs="Times New Roman"/>
              </w:rPr>
              <w:t xml:space="preserve">. </w:t>
            </w:r>
            <w:r>
              <w:rPr>
                <w:rFonts w:cs="Times New Roman"/>
              </w:rPr>
              <w:t>Izgled programa prilikom prve klasifikacije</w:t>
            </w:r>
          </w:p>
        </w:tc>
      </w:tr>
    </w:tbl>
    <w:p w14:paraId="0D4DB7C3" w14:textId="77777777"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14:paraId="110D76FA" w14:textId="77777777" w:rsidTr="00176307">
        <w:trPr>
          <w:cantSplit/>
        </w:trPr>
        <w:tc>
          <w:tcPr>
            <w:tcW w:w="9344" w:type="dxa"/>
            <w:tcBorders>
              <w:bottom w:val="nil"/>
            </w:tcBorders>
          </w:tcPr>
          <w:p w14:paraId="798F7F24"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7636EB69" wp14:editId="33F219B3">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14:paraId="4B4028A9" w14:textId="77777777" w:rsidTr="00176307">
        <w:trPr>
          <w:cantSplit/>
        </w:trPr>
        <w:tc>
          <w:tcPr>
            <w:tcW w:w="9344" w:type="dxa"/>
            <w:tcBorders>
              <w:top w:val="nil"/>
              <w:left w:val="nil"/>
              <w:bottom w:val="nil"/>
              <w:right w:val="nil"/>
            </w:tcBorders>
          </w:tcPr>
          <w:p w14:paraId="4C9A01B4" w14:textId="77777777"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14:paraId="7764C62A" w14:textId="77777777" w:rsidR="00185E66" w:rsidRDefault="00185E66" w:rsidP="0072176B">
      <w:pPr>
        <w:pStyle w:val="Tijelo"/>
        <w:rPr>
          <w:rFonts w:cs="Times New Roman"/>
        </w:rPr>
      </w:pPr>
      <w:r>
        <w:rPr>
          <w:rFonts w:cs="Times New Roman"/>
        </w:rPr>
        <w:t xml:space="preserve">Gumb „Info“ otvara novi prozor koji daje informacije o klasifikatoru. Prikazana je sveukupna preciznost klasifikacije, matrica </w:t>
      </w:r>
      <w:commentRangeStart w:id="103"/>
      <w:r>
        <w:rPr>
          <w:rFonts w:cs="Times New Roman"/>
        </w:rPr>
        <w:t>pogrešaka</w:t>
      </w:r>
      <w:commentRangeEnd w:id="103"/>
      <w:r w:rsidR="00254148">
        <w:rPr>
          <w:rStyle w:val="CommentReference"/>
          <w:rFonts w:asciiTheme="minorHAnsi" w:hAnsiTheme="minorHAnsi"/>
        </w:rPr>
        <w:commentReference w:id="103"/>
      </w:r>
      <w:r>
        <w:rPr>
          <w:rFonts w:cs="Times New Roman"/>
        </w:rPr>
        <w:t xml:space="preserve">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14:paraId="2BA1A046" w14:textId="77777777" w:rsidTr="00176307">
        <w:trPr>
          <w:cantSplit/>
        </w:trPr>
        <w:tc>
          <w:tcPr>
            <w:tcW w:w="9344" w:type="dxa"/>
            <w:tcBorders>
              <w:bottom w:val="nil"/>
            </w:tcBorders>
          </w:tcPr>
          <w:p w14:paraId="7013333D"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69D0B9EC" wp14:editId="07798108">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14:paraId="5DF869F2" w14:textId="77777777" w:rsidTr="00176307">
        <w:trPr>
          <w:cantSplit/>
        </w:trPr>
        <w:tc>
          <w:tcPr>
            <w:tcW w:w="9344" w:type="dxa"/>
            <w:tcBorders>
              <w:top w:val="nil"/>
              <w:left w:val="nil"/>
              <w:bottom w:val="nil"/>
              <w:right w:val="nil"/>
            </w:tcBorders>
          </w:tcPr>
          <w:p w14:paraId="728E73AB" w14:textId="77777777"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14:paraId="1E054873" w14:textId="77777777" w:rsidR="00185E66" w:rsidRDefault="00CB3752" w:rsidP="0072176B">
      <w:pPr>
        <w:pStyle w:val="Tijelo"/>
        <w:rPr>
          <w:rFonts w:cs="Times New Roman"/>
        </w:rPr>
      </w:pPr>
      <w:r>
        <w:rPr>
          <w:rFonts w:cs="Times New Roman"/>
        </w:rPr>
        <w:lastRenderedPageBreak/>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na to da korisnik pritisne gumb „Prepoznaj“ i u tome trenutku se uzima trenutna slika i šalje na 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14:paraId="1A24E31A" w14:textId="77777777" w:rsidTr="00176307">
        <w:trPr>
          <w:cantSplit/>
        </w:trPr>
        <w:tc>
          <w:tcPr>
            <w:tcW w:w="9344" w:type="dxa"/>
            <w:tcBorders>
              <w:bottom w:val="nil"/>
            </w:tcBorders>
          </w:tcPr>
          <w:p w14:paraId="4BB92DF5" w14:textId="77777777"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B57D1C4" wp14:editId="53173F71">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14:paraId="08DB6550" w14:textId="77777777" w:rsidTr="00176307">
        <w:trPr>
          <w:cantSplit/>
        </w:trPr>
        <w:tc>
          <w:tcPr>
            <w:tcW w:w="9344" w:type="dxa"/>
            <w:tcBorders>
              <w:top w:val="nil"/>
              <w:left w:val="nil"/>
              <w:bottom w:val="nil"/>
              <w:right w:val="nil"/>
            </w:tcBorders>
          </w:tcPr>
          <w:p w14:paraId="142920C8" w14:textId="77777777"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14:paraId="63CA5A91" w14:textId="77777777"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14:paraId="021F8C66" w14:textId="77777777" w:rsidTr="00176307">
        <w:trPr>
          <w:cantSplit/>
        </w:trPr>
        <w:tc>
          <w:tcPr>
            <w:tcW w:w="9344" w:type="dxa"/>
            <w:tcBorders>
              <w:bottom w:val="nil"/>
            </w:tcBorders>
          </w:tcPr>
          <w:p w14:paraId="650168D4" w14:textId="77777777" w:rsidR="00714E52" w:rsidRPr="00ED2B0C" w:rsidRDefault="00714E52" w:rsidP="00DF74B5">
            <w:pPr>
              <w:pStyle w:val="Tijelo"/>
              <w:jc w:val="center"/>
              <w:rPr>
                <w:rFonts w:cs="Times New Roman"/>
              </w:rPr>
            </w:pPr>
            <w:r w:rsidRPr="00ED2B0C">
              <w:rPr>
                <w:rFonts w:cs="Times New Roman"/>
                <w:noProof/>
                <w:lang w:val="hr-BA" w:eastAsia="hr-BA"/>
              </w:rPr>
              <w:lastRenderedPageBreak/>
              <w:drawing>
                <wp:inline distT="0" distB="0" distL="0" distR="0" wp14:anchorId="3DE9B9D4" wp14:editId="4A8AC372">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14:paraId="039E390D" w14:textId="77777777" w:rsidTr="00176307">
        <w:trPr>
          <w:cantSplit/>
        </w:trPr>
        <w:tc>
          <w:tcPr>
            <w:tcW w:w="9344" w:type="dxa"/>
            <w:tcBorders>
              <w:top w:val="nil"/>
              <w:left w:val="nil"/>
              <w:bottom w:val="nil"/>
              <w:right w:val="nil"/>
            </w:tcBorders>
          </w:tcPr>
          <w:p w14:paraId="0F59D071" w14:textId="77777777"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14:paraId="67FF6277" w14:textId="77777777" w:rsidR="00714E52" w:rsidRDefault="00714E52" w:rsidP="00714E52">
      <w:pPr>
        <w:pStyle w:val="Tijelo"/>
      </w:pPr>
    </w:p>
    <w:p w14:paraId="4B7158A7" w14:textId="77777777" w:rsidR="008F0362" w:rsidRPr="00ED2B0C" w:rsidRDefault="0072176B" w:rsidP="005A194D">
      <w:pPr>
        <w:pStyle w:val="Naslovpotpoglavlja"/>
      </w:pPr>
      <w:bookmarkStart w:id="104" w:name="_Toc478835411"/>
      <w:r w:rsidRPr="00ED2B0C">
        <w:t xml:space="preserve">Analiza ponašanja i </w:t>
      </w:r>
      <w:commentRangeStart w:id="105"/>
      <w:r w:rsidRPr="00ED2B0C">
        <w:t>performansi</w:t>
      </w:r>
      <w:commentRangeEnd w:id="105"/>
      <w:r w:rsidR="00254148">
        <w:rPr>
          <w:rStyle w:val="CommentReference"/>
          <w:rFonts w:asciiTheme="minorHAnsi" w:eastAsiaTheme="minorHAnsi" w:hAnsiTheme="minorHAnsi" w:cstheme="minorBidi"/>
          <w:b w:val="0"/>
        </w:rPr>
        <w:commentReference w:id="105"/>
      </w:r>
      <w:bookmarkEnd w:id="104"/>
    </w:p>
    <w:p w14:paraId="5662EE4F" w14:textId="77777777"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14:paraId="481E98C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14:paraId="0A263126" w14:textId="77777777" w:rsidTr="00714E52">
              <w:trPr>
                <w:cantSplit/>
              </w:trPr>
              <w:tc>
                <w:tcPr>
                  <w:tcW w:w="3001" w:type="dxa"/>
                </w:tcPr>
                <w:p w14:paraId="2C5D3F44" w14:textId="77777777" w:rsidR="00937B35" w:rsidRDefault="00937B35" w:rsidP="00176B7A">
                  <w:pPr>
                    <w:pStyle w:val="Tijelo"/>
                    <w:jc w:val="center"/>
                    <w:rPr>
                      <w:rFonts w:cs="Times New Roman"/>
                    </w:rPr>
                  </w:pPr>
                  <w:r>
                    <w:rPr>
                      <w:rFonts w:cs="Times New Roman"/>
                    </w:rPr>
                    <w:t>Procesor</w:t>
                  </w:r>
                </w:p>
              </w:tc>
              <w:tc>
                <w:tcPr>
                  <w:tcW w:w="6117" w:type="dxa"/>
                </w:tcPr>
                <w:p w14:paraId="1050E321" w14:textId="77777777" w:rsidR="00937B35" w:rsidRPr="00937B35" w:rsidRDefault="00937B35" w:rsidP="00937B35">
                  <w:pPr>
                    <w:pStyle w:val="Tijelo"/>
                  </w:pPr>
                  <w:r>
                    <w:t xml:space="preserve">Intel(R) </w:t>
                  </w:r>
                  <w:r w:rsidR="006028DD">
                    <w:t>Core(TM) i5-5200U CPU @ 2,</w:t>
                  </w:r>
                  <w:r w:rsidRPr="00937B35">
                    <w:t>20GHz, 2195 MHz</w:t>
                  </w:r>
                </w:p>
              </w:tc>
            </w:tr>
            <w:tr w:rsidR="00937B35" w14:paraId="678439F6" w14:textId="77777777" w:rsidTr="00714E52">
              <w:trPr>
                <w:cantSplit/>
              </w:trPr>
              <w:tc>
                <w:tcPr>
                  <w:tcW w:w="3001" w:type="dxa"/>
                </w:tcPr>
                <w:p w14:paraId="76382F35" w14:textId="77777777" w:rsidR="00937B35" w:rsidRDefault="00937B35" w:rsidP="00176B7A">
                  <w:pPr>
                    <w:pStyle w:val="Tijelo"/>
                    <w:jc w:val="center"/>
                    <w:rPr>
                      <w:rFonts w:cs="Times New Roman"/>
                    </w:rPr>
                  </w:pPr>
                  <w:r>
                    <w:rPr>
                      <w:rFonts w:cs="Times New Roman"/>
                    </w:rPr>
                    <w:t>Broj stvarnih jezgri</w:t>
                  </w:r>
                </w:p>
              </w:tc>
              <w:tc>
                <w:tcPr>
                  <w:tcW w:w="6117" w:type="dxa"/>
                </w:tcPr>
                <w:p w14:paraId="6477EB21" w14:textId="77777777" w:rsidR="00937B35" w:rsidRDefault="00937B35" w:rsidP="00176B7A">
                  <w:pPr>
                    <w:pStyle w:val="Tijelo"/>
                    <w:jc w:val="center"/>
                    <w:rPr>
                      <w:rFonts w:cs="Times New Roman"/>
                    </w:rPr>
                  </w:pPr>
                  <w:r>
                    <w:rPr>
                      <w:rFonts w:cs="Times New Roman"/>
                    </w:rPr>
                    <w:t>2</w:t>
                  </w:r>
                </w:p>
              </w:tc>
            </w:tr>
            <w:tr w:rsidR="00937B35" w14:paraId="742AFAB2" w14:textId="77777777" w:rsidTr="00714E52">
              <w:trPr>
                <w:cantSplit/>
              </w:trPr>
              <w:tc>
                <w:tcPr>
                  <w:tcW w:w="3001" w:type="dxa"/>
                </w:tcPr>
                <w:p w14:paraId="56B07E90" w14:textId="77777777" w:rsidR="00937B35" w:rsidRDefault="00937B35" w:rsidP="00176B7A">
                  <w:pPr>
                    <w:pStyle w:val="Tijelo"/>
                    <w:jc w:val="center"/>
                    <w:rPr>
                      <w:rFonts w:cs="Times New Roman"/>
                    </w:rPr>
                  </w:pPr>
                  <w:r>
                    <w:rPr>
                      <w:rFonts w:cs="Times New Roman"/>
                    </w:rPr>
                    <w:t>Broj logičkih jezgri</w:t>
                  </w:r>
                </w:p>
              </w:tc>
              <w:tc>
                <w:tcPr>
                  <w:tcW w:w="6117" w:type="dxa"/>
                </w:tcPr>
                <w:p w14:paraId="4BF43F3E" w14:textId="77777777" w:rsidR="00937B35" w:rsidRDefault="00937B35" w:rsidP="00937B35">
                  <w:pPr>
                    <w:pStyle w:val="Tijelo"/>
                    <w:jc w:val="center"/>
                    <w:rPr>
                      <w:rFonts w:cs="Times New Roman"/>
                    </w:rPr>
                  </w:pPr>
                  <w:r>
                    <w:rPr>
                      <w:rFonts w:cs="Times New Roman"/>
                    </w:rPr>
                    <w:t>4</w:t>
                  </w:r>
                </w:p>
              </w:tc>
            </w:tr>
            <w:tr w:rsidR="00937B35" w14:paraId="790DF604" w14:textId="77777777" w:rsidTr="00714E52">
              <w:trPr>
                <w:cantSplit/>
              </w:trPr>
              <w:tc>
                <w:tcPr>
                  <w:tcW w:w="3001" w:type="dxa"/>
                </w:tcPr>
                <w:p w14:paraId="2FE08250" w14:textId="77777777" w:rsidR="00937B35" w:rsidRDefault="00937B35" w:rsidP="00176B7A">
                  <w:pPr>
                    <w:pStyle w:val="Tijelo"/>
                    <w:jc w:val="center"/>
                    <w:rPr>
                      <w:rFonts w:cs="Times New Roman"/>
                    </w:rPr>
                  </w:pPr>
                  <w:r>
                    <w:rPr>
                      <w:rFonts w:cs="Times New Roman"/>
                    </w:rPr>
                    <w:t>Radna memorija</w:t>
                  </w:r>
                </w:p>
              </w:tc>
              <w:tc>
                <w:tcPr>
                  <w:tcW w:w="6117" w:type="dxa"/>
                </w:tcPr>
                <w:p w14:paraId="52F41672" w14:textId="77777777" w:rsidR="00937B35" w:rsidRDefault="006867F3" w:rsidP="00176B7A">
                  <w:pPr>
                    <w:pStyle w:val="Tijelo"/>
                    <w:jc w:val="center"/>
                    <w:rPr>
                      <w:rFonts w:cs="Times New Roman"/>
                    </w:rPr>
                  </w:pPr>
                  <w:r>
                    <w:rPr>
                      <w:rFonts w:cs="Times New Roman"/>
                    </w:rPr>
                    <w:t>6 GB DDR3 L</w:t>
                  </w:r>
                </w:p>
              </w:tc>
            </w:tr>
            <w:tr w:rsidR="00937B35" w14:paraId="2F442D77" w14:textId="77777777" w:rsidTr="00714E52">
              <w:trPr>
                <w:cantSplit/>
              </w:trPr>
              <w:tc>
                <w:tcPr>
                  <w:tcW w:w="3001" w:type="dxa"/>
                </w:tcPr>
                <w:p w14:paraId="27A3F928" w14:textId="77777777" w:rsidR="00937B35" w:rsidRDefault="006867F3" w:rsidP="00176B7A">
                  <w:pPr>
                    <w:pStyle w:val="Tijelo"/>
                    <w:jc w:val="center"/>
                    <w:rPr>
                      <w:rFonts w:cs="Times New Roman"/>
                    </w:rPr>
                  </w:pPr>
                  <w:r>
                    <w:rPr>
                      <w:rFonts w:cs="Times New Roman"/>
                    </w:rPr>
                    <w:t>Tvrdi disk</w:t>
                  </w:r>
                </w:p>
              </w:tc>
              <w:tc>
                <w:tcPr>
                  <w:tcW w:w="6117" w:type="dxa"/>
                </w:tcPr>
                <w:p w14:paraId="589A3731" w14:textId="77777777" w:rsidR="00937B35" w:rsidRDefault="006867F3" w:rsidP="00176B7A">
                  <w:pPr>
                    <w:pStyle w:val="Tijelo"/>
                    <w:jc w:val="center"/>
                    <w:rPr>
                      <w:rFonts w:cs="Times New Roman"/>
                    </w:rPr>
                  </w:pPr>
                  <w:r w:rsidRPr="006867F3">
                    <w:rPr>
                      <w:rFonts w:cs="Times New Roman"/>
                    </w:rPr>
                    <w:t>1 Disk - WDC WD10JPVX-22JC3T0 (931 GB)</w:t>
                  </w:r>
                </w:p>
              </w:tc>
            </w:tr>
            <w:tr w:rsidR="006867F3" w14:paraId="24D5AD09" w14:textId="77777777" w:rsidTr="00714E52">
              <w:trPr>
                <w:cantSplit/>
              </w:trPr>
              <w:tc>
                <w:tcPr>
                  <w:tcW w:w="3001" w:type="dxa"/>
                </w:tcPr>
                <w:p w14:paraId="6590FFD3" w14:textId="77777777" w:rsidR="006867F3" w:rsidRDefault="006867F3" w:rsidP="00176B7A">
                  <w:pPr>
                    <w:pStyle w:val="Tijelo"/>
                    <w:jc w:val="center"/>
                    <w:rPr>
                      <w:rFonts w:cs="Times New Roman"/>
                    </w:rPr>
                  </w:pPr>
                  <w:r>
                    <w:rPr>
                      <w:rFonts w:cs="Times New Roman"/>
                    </w:rPr>
                    <w:t>Matična ploča</w:t>
                  </w:r>
                </w:p>
              </w:tc>
              <w:tc>
                <w:tcPr>
                  <w:tcW w:w="6117" w:type="dxa"/>
                </w:tcPr>
                <w:p w14:paraId="06B33A71" w14:textId="77777777"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14:paraId="345BFDA6" w14:textId="77777777" w:rsidR="00937B35" w:rsidRPr="00ED2B0C" w:rsidRDefault="00937B35" w:rsidP="00176B7A">
            <w:pPr>
              <w:pStyle w:val="Tijelo"/>
              <w:jc w:val="center"/>
              <w:rPr>
                <w:rFonts w:cs="Times New Roman"/>
              </w:rPr>
            </w:pPr>
          </w:p>
        </w:tc>
      </w:tr>
      <w:tr w:rsidR="00937B35" w:rsidRPr="00ED2B0C" w14:paraId="13FAE104" w14:textId="77777777" w:rsidTr="00714E52">
        <w:trPr>
          <w:cantSplit/>
        </w:trPr>
        <w:tc>
          <w:tcPr>
            <w:tcW w:w="9344" w:type="dxa"/>
            <w:tcBorders>
              <w:top w:val="nil"/>
              <w:left w:val="nil"/>
              <w:bottom w:val="nil"/>
              <w:right w:val="nil"/>
            </w:tcBorders>
          </w:tcPr>
          <w:p w14:paraId="58D8E5F6" w14:textId="77777777"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14:paraId="1A971758" w14:textId="77777777"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 xml:space="preserve">veće. Uz manji broj klasifikatora i samo programsko rješenje </w:t>
      </w:r>
      <w:r w:rsidR="00404983">
        <w:lastRenderedPageBreak/>
        <w:t>je puno jednostav</w:t>
      </w:r>
      <w:r w:rsidR="00BF027F">
        <w:t>nije i stoga lak</w:t>
      </w:r>
      <w:r w:rsidR="00246EB8">
        <w:t>še za održavat</w:t>
      </w:r>
      <w:r w:rsidR="00CB3752">
        <w:t>i i nadograđivati, ali dolazi s</w:t>
      </w:r>
      <w:r w:rsidR="00246EB8">
        <w:t xml:space="preserve"> određenim žrtvovanjem preciznosti klasifikacije.</w:t>
      </w:r>
    </w:p>
    <w:p w14:paraId="316749FC" w14:textId="77777777" w:rsidR="000D22DB" w:rsidRDefault="000F2E7C" w:rsidP="00AE707B">
      <w:pPr>
        <w:pStyle w:val="Podpoglavlje2"/>
      </w:pPr>
      <w:bookmarkStart w:id="106" w:name="_Toc478835412"/>
      <w:r>
        <w:t>Analiza</w:t>
      </w:r>
      <w:r w:rsidR="00AE707B">
        <w:t xml:space="preserve"> </w:t>
      </w:r>
      <w:r>
        <w:t>rezultata</w:t>
      </w:r>
      <w:r w:rsidR="00AE707B">
        <w:t xml:space="preserve"> na trening podatcima</w:t>
      </w:r>
      <w:bookmarkEnd w:id="106"/>
    </w:p>
    <w:p w14:paraId="628E192B" w14:textId="77777777" w:rsidR="00AE707B" w:rsidRDefault="007F305D" w:rsidP="00AE707B">
      <w:pPr>
        <w:pStyle w:val="Tijelo"/>
      </w:pPr>
      <w:r>
        <w:t xml:space="preserve">Što se tiče prosječne </w:t>
      </w:r>
      <w:commentRangeStart w:id="107"/>
      <w:r>
        <w:t>preciznosti</w:t>
      </w:r>
      <w:commentRangeEnd w:id="107"/>
      <w:r w:rsidR="00254148">
        <w:rPr>
          <w:rStyle w:val="CommentReference"/>
          <w:rFonts w:asciiTheme="minorHAnsi" w:hAnsiTheme="minorHAnsi"/>
        </w:rPr>
        <w:commentReference w:id="107"/>
      </w:r>
      <w:r>
        <w:t xml:space="preserve">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14:paraId="45831386"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14:paraId="33BFB699" w14:textId="77777777" w:rsidTr="00714E52">
              <w:trPr>
                <w:cantSplit/>
              </w:trPr>
              <w:tc>
                <w:tcPr>
                  <w:tcW w:w="4559" w:type="dxa"/>
                </w:tcPr>
                <w:p w14:paraId="0068718C" w14:textId="77777777" w:rsidR="00AE707B" w:rsidRDefault="00AE707B" w:rsidP="00176B7A">
                  <w:pPr>
                    <w:pStyle w:val="Tijelo"/>
                    <w:jc w:val="center"/>
                    <w:rPr>
                      <w:rFonts w:cs="Times New Roman"/>
                    </w:rPr>
                  </w:pPr>
                  <w:r>
                    <w:rPr>
                      <w:rFonts w:cs="Times New Roman"/>
                    </w:rPr>
                    <w:t>Emocija</w:t>
                  </w:r>
                </w:p>
              </w:tc>
              <w:tc>
                <w:tcPr>
                  <w:tcW w:w="4559" w:type="dxa"/>
                </w:tcPr>
                <w:p w14:paraId="41D8C30E" w14:textId="77777777" w:rsidR="00AE707B" w:rsidRDefault="00AE707B" w:rsidP="00176B7A">
                  <w:pPr>
                    <w:pStyle w:val="Tijelo"/>
                    <w:jc w:val="center"/>
                    <w:rPr>
                      <w:rFonts w:cs="Times New Roman"/>
                    </w:rPr>
                  </w:pPr>
                  <w:r>
                    <w:rPr>
                      <w:rFonts w:cs="Times New Roman"/>
                    </w:rPr>
                    <w:t>Uspješnost klasifikacije [%]</w:t>
                  </w:r>
                </w:p>
              </w:tc>
            </w:tr>
            <w:tr w:rsidR="00AE707B" w14:paraId="1AEAEBED" w14:textId="77777777" w:rsidTr="00714E52">
              <w:trPr>
                <w:cantSplit/>
              </w:trPr>
              <w:tc>
                <w:tcPr>
                  <w:tcW w:w="4559" w:type="dxa"/>
                </w:tcPr>
                <w:p w14:paraId="5CCCCA85" w14:textId="77777777" w:rsidR="00AE707B" w:rsidRDefault="00AE707B" w:rsidP="00176B7A">
                  <w:pPr>
                    <w:pStyle w:val="Tijelo"/>
                    <w:jc w:val="center"/>
                    <w:rPr>
                      <w:rFonts w:cs="Times New Roman"/>
                    </w:rPr>
                  </w:pPr>
                  <w:r>
                    <w:rPr>
                      <w:rFonts w:cs="Times New Roman"/>
                    </w:rPr>
                    <w:t>Strah</w:t>
                  </w:r>
                </w:p>
              </w:tc>
              <w:tc>
                <w:tcPr>
                  <w:tcW w:w="4559" w:type="dxa"/>
                </w:tcPr>
                <w:p w14:paraId="37824056" w14:textId="77777777"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14:paraId="1387D694" w14:textId="77777777" w:rsidTr="00714E52">
              <w:trPr>
                <w:cantSplit/>
              </w:trPr>
              <w:tc>
                <w:tcPr>
                  <w:tcW w:w="4559" w:type="dxa"/>
                </w:tcPr>
                <w:p w14:paraId="41699DEB" w14:textId="77777777" w:rsidR="00AE707B" w:rsidRDefault="00AE707B" w:rsidP="00176B7A">
                  <w:pPr>
                    <w:pStyle w:val="Tijelo"/>
                    <w:jc w:val="center"/>
                    <w:rPr>
                      <w:rFonts w:cs="Times New Roman"/>
                    </w:rPr>
                  </w:pPr>
                  <w:r>
                    <w:rPr>
                      <w:rFonts w:cs="Times New Roman"/>
                    </w:rPr>
                    <w:t>Srdžba</w:t>
                  </w:r>
                </w:p>
              </w:tc>
              <w:tc>
                <w:tcPr>
                  <w:tcW w:w="4559" w:type="dxa"/>
                </w:tcPr>
                <w:p w14:paraId="0BDC0A67" w14:textId="77777777" w:rsidR="00AE707B" w:rsidRDefault="00AE707B" w:rsidP="00176B7A">
                  <w:pPr>
                    <w:pStyle w:val="Tijelo"/>
                    <w:jc w:val="center"/>
                    <w:rPr>
                      <w:rFonts w:cs="Times New Roman"/>
                    </w:rPr>
                  </w:pPr>
                  <w:r>
                    <w:rPr>
                      <w:rFonts w:cs="Times New Roman"/>
                    </w:rPr>
                    <w:t>75,86</w:t>
                  </w:r>
                </w:p>
              </w:tc>
            </w:tr>
            <w:tr w:rsidR="00AE707B" w14:paraId="58BFEBED" w14:textId="77777777" w:rsidTr="00714E52">
              <w:trPr>
                <w:cantSplit/>
              </w:trPr>
              <w:tc>
                <w:tcPr>
                  <w:tcW w:w="4559" w:type="dxa"/>
                </w:tcPr>
                <w:p w14:paraId="5D3FB857" w14:textId="77777777" w:rsidR="00AE707B" w:rsidRDefault="00AE707B" w:rsidP="00176B7A">
                  <w:pPr>
                    <w:pStyle w:val="Tijelo"/>
                    <w:jc w:val="center"/>
                    <w:rPr>
                      <w:rFonts w:cs="Times New Roman"/>
                    </w:rPr>
                  </w:pPr>
                  <w:r>
                    <w:rPr>
                      <w:rFonts w:cs="Times New Roman"/>
                    </w:rPr>
                    <w:t>Gađenje</w:t>
                  </w:r>
                </w:p>
              </w:tc>
              <w:tc>
                <w:tcPr>
                  <w:tcW w:w="4559" w:type="dxa"/>
                </w:tcPr>
                <w:p w14:paraId="708FD3DE" w14:textId="77777777" w:rsidR="00AE707B" w:rsidRDefault="00AE707B" w:rsidP="00176B7A">
                  <w:pPr>
                    <w:pStyle w:val="Tijelo"/>
                    <w:jc w:val="center"/>
                    <w:rPr>
                      <w:rFonts w:cs="Times New Roman"/>
                    </w:rPr>
                  </w:pPr>
                  <w:r>
                    <w:rPr>
                      <w:rFonts w:cs="Times New Roman"/>
                    </w:rPr>
                    <w:t>88,79</w:t>
                  </w:r>
                </w:p>
              </w:tc>
            </w:tr>
            <w:tr w:rsidR="00AE707B" w14:paraId="22297710" w14:textId="77777777" w:rsidTr="00714E52">
              <w:trPr>
                <w:cantSplit/>
              </w:trPr>
              <w:tc>
                <w:tcPr>
                  <w:tcW w:w="4559" w:type="dxa"/>
                </w:tcPr>
                <w:p w14:paraId="55CABBBD" w14:textId="77777777" w:rsidR="00AE707B" w:rsidRDefault="00AE707B" w:rsidP="00176B7A">
                  <w:pPr>
                    <w:pStyle w:val="Tijelo"/>
                    <w:jc w:val="center"/>
                    <w:rPr>
                      <w:rFonts w:cs="Times New Roman"/>
                    </w:rPr>
                  </w:pPr>
                  <w:r>
                    <w:rPr>
                      <w:rFonts w:cs="Times New Roman"/>
                    </w:rPr>
                    <w:t>Radost</w:t>
                  </w:r>
                </w:p>
              </w:tc>
              <w:tc>
                <w:tcPr>
                  <w:tcW w:w="4559" w:type="dxa"/>
                </w:tcPr>
                <w:p w14:paraId="5D9116ED" w14:textId="77777777" w:rsidR="00AE707B" w:rsidRDefault="00AE707B" w:rsidP="00176B7A">
                  <w:pPr>
                    <w:pStyle w:val="Tijelo"/>
                    <w:jc w:val="center"/>
                    <w:rPr>
                      <w:rFonts w:cs="Times New Roman"/>
                    </w:rPr>
                  </w:pPr>
                  <w:r>
                    <w:rPr>
                      <w:rFonts w:cs="Times New Roman"/>
                    </w:rPr>
                    <w:t>96,49</w:t>
                  </w:r>
                </w:p>
              </w:tc>
            </w:tr>
            <w:tr w:rsidR="00AE707B" w14:paraId="0188F0B1" w14:textId="77777777" w:rsidTr="00714E52">
              <w:trPr>
                <w:cantSplit/>
              </w:trPr>
              <w:tc>
                <w:tcPr>
                  <w:tcW w:w="4559" w:type="dxa"/>
                </w:tcPr>
                <w:p w14:paraId="2BC9690C" w14:textId="77777777" w:rsidR="00AE707B" w:rsidRDefault="00AE707B" w:rsidP="00176B7A">
                  <w:pPr>
                    <w:pStyle w:val="Tijelo"/>
                    <w:jc w:val="center"/>
                    <w:rPr>
                      <w:rFonts w:cs="Times New Roman"/>
                    </w:rPr>
                  </w:pPr>
                  <w:r>
                    <w:rPr>
                      <w:rFonts w:cs="Times New Roman"/>
                    </w:rPr>
                    <w:t>Neutralno</w:t>
                  </w:r>
                </w:p>
              </w:tc>
              <w:tc>
                <w:tcPr>
                  <w:tcW w:w="4559" w:type="dxa"/>
                </w:tcPr>
                <w:p w14:paraId="68CFA8BB" w14:textId="77777777" w:rsidR="00AE707B" w:rsidRDefault="00AE707B" w:rsidP="00176B7A">
                  <w:pPr>
                    <w:pStyle w:val="Tijelo"/>
                    <w:jc w:val="center"/>
                    <w:rPr>
                      <w:rFonts w:cs="Times New Roman"/>
                    </w:rPr>
                  </w:pPr>
                  <w:r>
                    <w:rPr>
                      <w:rFonts w:cs="Times New Roman"/>
                    </w:rPr>
                    <w:t>75,38</w:t>
                  </w:r>
                </w:p>
              </w:tc>
            </w:tr>
            <w:tr w:rsidR="00AE707B" w14:paraId="2B97C623" w14:textId="77777777" w:rsidTr="00714E52">
              <w:trPr>
                <w:cantSplit/>
              </w:trPr>
              <w:tc>
                <w:tcPr>
                  <w:tcW w:w="4559" w:type="dxa"/>
                </w:tcPr>
                <w:p w14:paraId="7D867935" w14:textId="77777777" w:rsidR="00AE707B" w:rsidRDefault="00AE707B" w:rsidP="00176B7A">
                  <w:pPr>
                    <w:pStyle w:val="Tijelo"/>
                    <w:jc w:val="center"/>
                    <w:rPr>
                      <w:rFonts w:cs="Times New Roman"/>
                    </w:rPr>
                  </w:pPr>
                  <w:r>
                    <w:rPr>
                      <w:rFonts w:cs="Times New Roman"/>
                    </w:rPr>
                    <w:t>Tuga</w:t>
                  </w:r>
                </w:p>
              </w:tc>
              <w:tc>
                <w:tcPr>
                  <w:tcW w:w="4559" w:type="dxa"/>
                </w:tcPr>
                <w:p w14:paraId="2AE4EE54" w14:textId="77777777" w:rsidR="00AE707B" w:rsidRDefault="00AE707B" w:rsidP="00176B7A">
                  <w:pPr>
                    <w:pStyle w:val="Tijelo"/>
                    <w:jc w:val="center"/>
                    <w:rPr>
                      <w:rFonts w:cs="Times New Roman"/>
                    </w:rPr>
                  </w:pPr>
                  <w:r>
                    <w:rPr>
                      <w:rFonts w:cs="Times New Roman"/>
                    </w:rPr>
                    <w:t>77,36</w:t>
                  </w:r>
                </w:p>
              </w:tc>
            </w:tr>
            <w:tr w:rsidR="00AE707B" w14:paraId="72EE1C43" w14:textId="77777777" w:rsidTr="00714E52">
              <w:trPr>
                <w:cantSplit/>
              </w:trPr>
              <w:tc>
                <w:tcPr>
                  <w:tcW w:w="4559" w:type="dxa"/>
                </w:tcPr>
                <w:p w14:paraId="7898FA56" w14:textId="77777777" w:rsidR="00AE707B" w:rsidRDefault="00AE707B" w:rsidP="00176B7A">
                  <w:pPr>
                    <w:pStyle w:val="Tijelo"/>
                    <w:jc w:val="center"/>
                    <w:rPr>
                      <w:rFonts w:cs="Times New Roman"/>
                    </w:rPr>
                  </w:pPr>
                  <w:r>
                    <w:rPr>
                      <w:rFonts w:cs="Times New Roman"/>
                    </w:rPr>
                    <w:t>Iznenađenje</w:t>
                  </w:r>
                </w:p>
              </w:tc>
              <w:tc>
                <w:tcPr>
                  <w:tcW w:w="4559" w:type="dxa"/>
                </w:tcPr>
                <w:p w14:paraId="1FC8BC57" w14:textId="77777777" w:rsidR="00AE707B" w:rsidRDefault="00AE707B" w:rsidP="00176B7A">
                  <w:pPr>
                    <w:pStyle w:val="Tijelo"/>
                    <w:jc w:val="center"/>
                    <w:rPr>
                      <w:rFonts w:cs="Times New Roman"/>
                    </w:rPr>
                  </w:pPr>
                  <w:r>
                    <w:rPr>
                      <w:rFonts w:cs="Times New Roman"/>
                    </w:rPr>
                    <w:t>90,09</w:t>
                  </w:r>
                </w:p>
              </w:tc>
            </w:tr>
          </w:tbl>
          <w:p w14:paraId="33BF1B32" w14:textId="77777777" w:rsidR="00AE707B" w:rsidRPr="00ED2B0C" w:rsidRDefault="00AE707B" w:rsidP="00176B7A">
            <w:pPr>
              <w:pStyle w:val="Tijelo"/>
              <w:jc w:val="center"/>
              <w:rPr>
                <w:rFonts w:cs="Times New Roman"/>
              </w:rPr>
            </w:pPr>
          </w:p>
        </w:tc>
      </w:tr>
      <w:tr w:rsidR="00AE707B" w:rsidRPr="00ED2B0C" w14:paraId="5CD55E16" w14:textId="77777777" w:rsidTr="00714E52">
        <w:trPr>
          <w:cantSplit/>
        </w:trPr>
        <w:tc>
          <w:tcPr>
            <w:tcW w:w="9344" w:type="dxa"/>
            <w:tcBorders>
              <w:top w:val="nil"/>
              <w:left w:val="nil"/>
              <w:bottom w:val="nil"/>
              <w:right w:val="nil"/>
            </w:tcBorders>
          </w:tcPr>
          <w:p w14:paraId="5090C4A9" w14:textId="77777777" w:rsidR="00AE707B" w:rsidRPr="00ED2B0C" w:rsidRDefault="00937B35" w:rsidP="00937B35">
            <w:pPr>
              <w:pStyle w:val="Tijelo"/>
              <w:jc w:val="center"/>
              <w:rPr>
                <w:rFonts w:cs="Times New Roman"/>
              </w:rPr>
            </w:pPr>
            <w:r>
              <w:rPr>
                <w:rFonts w:cs="Times New Roman"/>
              </w:rPr>
              <w:t>Tablica 3.2. Uspješnost klasifikacije po pojedinoj emociji</w:t>
            </w:r>
          </w:p>
        </w:tc>
      </w:tr>
    </w:tbl>
    <w:p w14:paraId="008751E8" w14:textId="77777777" w:rsidR="00AE707B" w:rsidRDefault="00E91936" w:rsidP="00AE707B">
      <w:pPr>
        <w:pStyle w:val="Tijelo"/>
      </w:pPr>
      <w:r>
        <w:t xml:space="preserve">Iz tablice 3.2. se vidi da su emocije: strah, srdžba, tuga i neutralno ispod prosjeka po uspješnosti, a ostale odstupaju od njih za minimalno deset posto. To je </w:t>
      </w:r>
      <w:commentRangeStart w:id="108"/>
      <w:r>
        <w:t xml:space="preserve">možda </w:t>
      </w:r>
      <w:commentRangeEnd w:id="108"/>
      <w:r w:rsidR="00254148">
        <w:rPr>
          <w:rStyle w:val="CommentReference"/>
          <w:rFonts w:asciiTheme="minorHAnsi" w:hAnsiTheme="minorHAnsi"/>
        </w:rPr>
        <w:commentReference w:id="108"/>
      </w:r>
      <w:r>
        <w:t xml:space="preserve">iz razloga jer izrazi lica za te emocije odstupaju od drugih, a i ljudi ih lakše prepoznaju. </w:t>
      </w:r>
      <w:del w:id="109" w:author="Zoric" w:date="2017-03-22T08:58:00Z">
        <w:r w:rsidDel="00254148">
          <w:delText>S obzirom da se strojno učenje i način klasifikacije nastoji što više približiti načinu rada čovjeka,</w:delText>
        </w:r>
      </w:del>
      <w:del w:id="110" w:author="Zoric" w:date="2017-03-22T08:57:00Z">
        <w:r w:rsidDel="00254148">
          <w:delText xml:space="preserve"> ovi rezultati imaju smisla</w:delText>
        </w:r>
      </w:del>
      <w:r>
        <w:t>.</w:t>
      </w:r>
      <w:r w:rsidR="00CB3752">
        <w:t xml:space="preserve"> Cijela matrica pogrešaka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14:paraId="4FF1E5AC"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14:paraId="3C0E5DD2" w14:textId="77777777" w:rsidTr="00714E52">
              <w:trPr>
                <w:cantSplit/>
              </w:trPr>
              <w:tc>
                <w:tcPr>
                  <w:tcW w:w="1139" w:type="dxa"/>
                </w:tcPr>
                <w:p w14:paraId="625DD193" w14:textId="77777777" w:rsidR="00003BFC" w:rsidRDefault="00003BFC" w:rsidP="00176B7A">
                  <w:pPr>
                    <w:pStyle w:val="Tijelo"/>
                    <w:jc w:val="center"/>
                    <w:rPr>
                      <w:rFonts w:cs="Times New Roman"/>
                    </w:rPr>
                  </w:pPr>
                </w:p>
              </w:tc>
              <w:tc>
                <w:tcPr>
                  <w:tcW w:w="1139" w:type="dxa"/>
                </w:tcPr>
                <w:p w14:paraId="443DD942" w14:textId="77777777" w:rsidR="00003BFC" w:rsidRDefault="00003BFC" w:rsidP="00176B7A">
                  <w:pPr>
                    <w:pStyle w:val="Tijelo"/>
                    <w:jc w:val="center"/>
                    <w:rPr>
                      <w:rFonts w:cs="Times New Roman"/>
                    </w:rPr>
                  </w:pPr>
                  <w:r>
                    <w:rPr>
                      <w:rFonts w:cs="Times New Roman"/>
                    </w:rPr>
                    <w:t>Strah</w:t>
                  </w:r>
                </w:p>
              </w:tc>
              <w:tc>
                <w:tcPr>
                  <w:tcW w:w="1140" w:type="dxa"/>
                </w:tcPr>
                <w:p w14:paraId="13C48AA7" w14:textId="77777777" w:rsidR="00003BFC" w:rsidRDefault="00003BFC" w:rsidP="00176B7A">
                  <w:pPr>
                    <w:pStyle w:val="Tijelo"/>
                    <w:jc w:val="center"/>
                    <w:rPr>
                      <w:rFonts w:cs="Times New Roman"/>
                    </w:rPr>
                  </w:pPr>
                  <w:r>
                    <w:rPr>
                      <w:rFonts w:cs="Times New Roman"/>
                    </w:rPr>
                    <w:t>Srdžba</w:t>
                  </w:r>
                </w:p>
              </w:tc>
              <w:tc>
                <w:tcPr>
                  <w:tcW w:w="1140" w:type="dxa"/>
                </w:tcPr>
                <w:p w14:paraId="7607DBB1" w14:textId="77777777" w:rsidR="00003BFC" w:rsidRDefault="00003BFC" w:rsidP="00176B7A">
                  <w:pPr>
                    <w:pStyle w:val="Tijelo"/>
                    <w:jc w:val="center"/>
                    <w:rPr>
                      <w:rFonts w:cs="Times New Roman"/>
                    </w:rPr>
                  </w:pPr>
                  <w:r>
                    <w:rPr>
                      <w:rFonts w:cs="Times New Roman"/>
                    </w:rPr>
                    <w:t>Gađenje</w:t>
                  </w:r>
                </w:p>
              </w:tc>
              <w:tc>
                <w:tcPr>
                  <w:tcW w:w="1140" w:type="dxa"/>
                </w:tcPr>
                <w:p w14:paraId="268409E4" w14:textId="77777777" w:rsidR="00003BFC" w:rsidRDefault="00003BFC" w:rsidP="00176B7A">
                  <w:pPr>
                    <w:pStyle w:val="Tijelo"/>
                    <w:jc w:val="center"/>
                    <w:rPr>
                      <w:rFonts w:cs="Times New Roman"/>
                    </w:rPr>
                  </w:pPr>
                  <w:r>
                    <w:rPr>
                      <w:rFonts w:cs="Times New Roman"/>
                    </w:rPr>
                    <w:t>Radost</w:t>
                  </w:r>
                </w:p>
              </w:tc>
              <w:tc>
                <w:tcPr>
                  <w:tcW w:w="1140" w:type="dxa"/>
                </w:tcPr>
                <w:p w14:paraId="327C3B95" w14:textId="77777777" w:rsidR="00003BFC" w:rsidRDefault="00003BFC" w:rsidP="00176B7A">
                  <w:pPr>
                    <w:pStyle w:val="Tijelo"/>
                    <w:jc w:val="center"/>
                    <w:rPr>
                      <w:rFonts w:cs="Times New Roman"/>
                    </w:rPr>
                  </w:pPr>
                  <w:r>
                    <w:rPr>
                      <w:rFonts w:cs="Times New Roman"/>
                    </w:rPr>
                    <w:t>Neutralno</w:t>
                  </w:r>
                </w:p>
              </w:tc>
              <w:tc>
                <w:tcPr>
                  <w:tcW w:w="1140" w:type="dxa"/>
                </w:tcPr>
                <w:p w14:paraId="63068F1B" w14:textId="77777777" w:rsidR="00003BFC" w:rsidRDefault="00003BFC" w:rsidP="00176B7A">
                  <w:pPr>
                    <w:pStyle w:val="Tijelo"/>
                    <w:jc w:val="center"/>
                    <w:rPr>
                      <w:rFonts w:cs="Times New Roman"/>
                    </w:rPr>
                  </w:pPr>
                  <w:r>
                    <w:rPr>
                      <w:rFonts w:cs="Times New Roman"/>
                    </w:rPr>
                    <w:t>Tuga</w:t>
                  </w:r>
                </w:p>
              </w:tc>
              <w:tc>
                <w:tcPr>
                  <w:tcW w:w="1140" w:type="dxa"/>
                </w:tcPr>
                <w:p w14:paraId="0DACDFB2" w14:textId="77777777" w:rsidR="00003BFC" w:rsidRDefault="00003BFC" w:rsidP="00176B7A">
                  <w:pPr>
                    <w:pStyle w:val="Tijelo"/>
                    <w:jc w:val="center"/>
                    <w:rPr>
                      <w:rFonts w:cs="Times New Roman"/>
                    </w:rPr>
                  </w:pPr>
                  <w:r>
                    <w:rPr>
                      <w:rFonts w:cs="Times New Roman"/>
                    </w:rPr>
                    <w:t>Iznenađenje</w:t>
                  </w:r>
                </w:p>
              </w:tc>
            </w:tr>
            <w:tr w:rsidR="00003BFC" w14:paraId="2D2B2198" w14:textId="77777777" w:rsidTr="00714E52">
              <w:trPr>
                <w:cantSplit/>
              </w:trPr>
              <w:tc>
                <w:tcPr>
                  <w:tcW w:w="1139" w:type="dxa"/>
                </w:tcPr>
                <w:p w14:paraId="0E3216EF" w14:textId="77777777" w:rsidR="00003BFC" w:rsidRDefault="00003BFC" w:rsidP="00176B7A">
                  <w:pPr>
                    <w:pStyle w:val="Tijelo"/>
                    <w:jc w:val="center"/>
                    <w:rPr>
                      <w:rFonts w:cs="Times New Roman"/>
                    </w:rPr>
                  </w:pPr>
                  <w:r>
                    <w:rPr>
                      <w:rFonts w:cs="Times New Roman"/>
                    </w:rPr>
                    <w:t>Strah</w:t>
                  </w:r>
                </w:p>
              </w:tc>
              <w:tc>
                <w:tcPr>
                  <w:tcW w:w="1139" w:type="dxa"/>
                </w:tcPr>
                <w:p w14:paraId="32A699E7" w14:textId="77777777" w:rsidR="00003BFC" w:rsidRDefault="00003BFC" w:rsidP="00176B7A">
                  <w:pPr>
                    <w:pStyle w:val="Tijelo"/>
                    <w:jc w:val="center"/>
                    <w:rPr>
                      <w:rFonts w:cs="Times New Roman"/>
                    </w:rPr>
                  </w:pPr>
                  <w:r>
                    <w:rPr>
                      <w:rFonts w:cs="Times New Roman"/>
                    </w:rPr>
                    <w:t>81</w:t>
                  </w:r>
                </w:p>
              </w:tc>
              <w:tc>
                <w:tcPr>
                  <w:tcW w:w="1140" w:type="dxa"/>
                </w:tcPr>
                <w:p w14:paraId="3C6B0CE8" w14:textId="77777777" w:rsidR="00003BFC" w:rsidRDefault="00003BFC" w:rsidP="00176B7A">
                  <w:pPr>
                    <w:pStyle w:val="Tijelo"/>
                    <w:jc w:val="center"/>
                    <w:rPr>
                      <w:rFonts w:cs="Times New Roman"/>
                    </w:rPr>
                  </w:pPr>
                  <w:r>
                    <w:rPr>
                      <w:rFonts w:cs="Times New Roman"/>
                    </w:rPr>
                    <w:t>5</w:t>
                  </w:r>
                </w:p>
              </w:tc>
              <w:tc>
                <w:tcPr>
                  <w:tcW w:w="1140" w:type="dxa"/>
                </w:tcPr>
                <w:p w14:paraId="71DAFFE3" w14:textId="77777777" w:rsidR="00003BFC" w:rsidRDefault="00003BFC" w:rsidP="00176B7A">
                  <w:pPr>
                    <w:pStyle w:val="Tijelo"/>
                    <w:jc w:val="center"/>
                    <w:rPr>
                      <w:rFonts w:cs="Times New Roman"/>
                    </w:rPr>
                  </w:pPr>
                  <w:r>
                    <w:rPr>
                      <w:rFonts w:cs="Times New Roman"/>
                    </w:rPr>
                    <w:t>2</w:t>
                  </w:r>
                </w:p>
              </w:tc>
              <w:tc>
                <w:tcPr>
                  <w:tcW w:w="1140" w:type="dxa"/>
                </w:tcPr>
                <w:p w14:paraId="79979EF9" w14:textId="77777777" w:rsidR="00003BFC" w:rsidRDefault="00003BFC" w:rsidP="00176B7A">
                  <w:pPr>
                    <w:pStyle w:val="Tijelo"/>
                    <w:jc w:val="center"/>
                    <w:rPr>
                      <w:rFonts w:cs="Times New Roman"/>
                    </w:rPr>
                  </w:pPr>
                  <w:r>
                    <w:rPr>
                      <w:rFonts w:cs="Times New Roman"/>
                    </w:rPr>
                    <w:t>2</w:t>
                  </w:r>
                </w:p>
              </w:tc>
              <w:tc>
                <w:tcPr>
                  <w:tcW w:w="1140" w:type="dxa"/>
                </w:tcPr>
                <w:p w14:paraId="48BAABDF" w14:textId="77777777" w:rsidR="00003BFC" w:rsidRDefault="00003BFC" w:rsidP="00176B7A">
                  <w:pPr>
                    <w:pStyle w:val="Tijelo"/>
                    <w:jc w:val="center"/>
                    <w:rPr>
                      <w:rFonts w:cs="Times New Roman"/>
                    </w:rPr>
                  </w:pPr>
                  <w:r>
                    <w:rPr>
                      <w:rFonts w:cs="Times New Roman"/>
                    </w:rPr>
                    <w:t>7</w:t>
                  </w:r>
                </w:p>
              </w:tc>
              <w:tc>
                <w:tcPr>
                  <w:tcW w:w="1140" w:type="dxa"/>
                </w:tcPr>
                <w:p w14:paraId="3C6055C4" w14:textId="77777777" w:rsidR="00003BFC" w:rsidRDefault="00003BFC" w:rsidP="00176B7A">
                  <w:pPr>
                    <w:pStyle w:val="Tijelo"/>
                    <w:jc w:val="center"/>
                    <w:rPr>
                      <w:rFonts w:cs="Times New Roman"/>
                    </w:rPr>
                  </w:pPr>
                  <w:r>
                    <w:rPr>
                      <w:rFonts w:cs="Times New Roman"/>
                    </w:rPr>
                    <w:t>8</w:t>
                  </w:r>
                </w:p>
              </w:tc>
              <w:tc>
                <w:tcPr>
                  <w:tcW w:w="1140" w:type="dxa"/>
                </w:tcPr>
                <w:p w14:paraId="56C70C2E" w14:textId="77777777" w:rsidR="00003BFC" w:rsidRDefault="00003BFC" w:rsidP="00176B7A">
                  <w:pPr>
                    <w:pStyle w:val="Tijelo"/>
                    <w:jc w:val="center"/>
                    <w:rPr>
                      <w:rFonts w:cs="Times New Roman"/>
                    </w:rPr>
                  </w:pPr>
                  <w:r>
                    <w:rPr>
                      <w:rFonts w:cs="Times New Roman"/>
                    </w:rPr>
                    <w:t>9</w:t>
                  </w:r>
                </w:p>
              </w:tc>
            </w:tr>
            <w:tr w:rsidR="00003BFC" w14:paraId="7177D7F3" w14:textId="77777777" w:rsidTr="00714E52">
              <w:trPr>
                <w:cantSplit/>
              </w:trPr>
              <w:tc>
                <w:tcPr>
                  <w:tcW w:w="1139" w:type="dxa"/>
                </w:tcPr>
                <w:p w14:paraId="6AB498BC" w14:textId="77777777" w:rsidR="00003BFC" w:rsidRDefault="00003BFC" w:rsidP="00176B7A">
                  <w:pPr>
                    <w:pStyle w:val="Tijelo"/>
                    <w:jc w:val="center"/>
                    <w:rPr>
                      <w:rFonts w:cs="Times New Roman"/>
                    </w:rPr>
                  </w:pPr>
                  <w:r>
                    <w:rPr>
                      <w:rFonts w:cs="Times New Roman"/>
                    </w:rPr>
                    <w:t>Srdžba</w:t>
                  </w:r>
                </w:p>
              </w:tc>
              <w:tc>
                <w:tcPr>
                  <w:tcW w:w="1139" w:type="dxa"/>
                </w:tcPr>
                <w:p w14:paraId="2D54604E" w14:textId="77777777" w:rsidR="00003BFC" w:rsidRDefault="00003BFC" w:rsidP="00176B7A">
                  <w:pPr>
                    <w:pStyle w:val="Tijelo"/>
                    <w:jc w:val="center"/>
                    <w:rPr>
                      <w:rFonts w:cs="Times New Roman"/>
                    </w:rPr>
                  </w:pPr>
                  <w:r>
                    <w:rPr>
                      <w:rFonts w:cs="Times New Roman"/>
                    </w:rPr>
                    <w:t>7</w:t>
                  </w:r>
                </w:p>
              </w:tc>
              <w:tc>
                <w:tcPr>
                  <w:tcW w:w="1140" w:type="dxa"/>
                </w:tcPr>
                <w:p w14:paraId="18FF5B6B" w14:textId="77777777" w:rsidR="00003BFC" w:rsidRDefault="00003BFC" w:rsidP="00176B7A">
                  <w:pPr>
                    <w:pStyle w:val="Tijelo"/>
                    <w:jc w:val="center"/>
                    <w:rPr>
                      <w:rFonts w:cs="Times New Roman"/>
                    </w:rPr>
                  </w:pPr>
                  <w:r>
                    <w:rPr>
                      <w:rFonts w:cs="Times New Roman"/>
                    </w:rPr>
                    <w:t>88</w:t>
                  </w:r>
                </w:p>
              </w:tc>
              <w:tc>
                <w:tcPr>
                  <w:tcW w:w="1140" w:type="dxa"/>
                </w:tcPr>
                <w:p w14:paraId="1762CB80" w14:textId="77777777" w:rsidR="00003BFC" w:rsidRDefault="00003BFC" w:rsidP="00176B7A">
                  <w:pPr>
                    <w:pStyle w:val="Tijelo"/>
                    <w:jc w:val="center"/>
                    <w:rPr>
                      <w:rFonts w:cs="Times New Roman"/>
                    </w:rPr>
                  </w:pPr>
                  <w:r>
                    <w:rPr>
                      <w:rFonts w:cs="Times New Roman"/>
                    </w:rPr>
                    <w:t>8</w:t>
                  </w:r>
                </w:p>
              </w:tc>
              <w:tc>
                <w:tcPr>
                  <w:tcW w:w="1140" w:type="dxa"/>
                </w:tcPr>
                <w:p w14:paraId="4425A6BF" w14:textId="77777777" w:rsidR="00003BFC" w:rsidRDefault="00003BFC" w:rsidP="00176B7A">
                  <w:pPr>
                    <w:pStyle w:val="Tijelo"/>
                    <w:jc w:val="center"/>
                    <w:rPr>
                      <w:rFonts w:cs="Times New Roman"/>
                    </w:rPr>
                  </w:pPr>
                  <w:r>
                    <w:rPr>
                      <w:rFonts w:cs="Times New Roman"/>
                    </w:rPr>
                    <w:t>1</w:t>
                  </w:r>
                </w:p>
              </w:tc>
              <w:tc>
                <w:tcPr>
                  <w:tcW w:w="1140" w:type="dxa"/>
                </w:tcPr>
                <w:p w14:paraId="737ABE88" w14:textId="77777777" w:rsidR="00003BFC" w:rsidRDefault="00003BFC" w:rsidP="00176B7A">
                  <w:pPr>
                    <w:pStyle w:val="Tijelo"/>
                    <w:jc w:val="center"/>
                    <w:rPr>
                      <w:rFonts w:cs="Times New Roman"/>
                    </w:rPr>
                  </w:pPr>
                  <w:r>
                    <w:rPr>
                      <w:rFonts w:cs="Times New Roman"/>
                    </w:rPr>
                    <w:t>6</w:t>
                  </w:r>
                </w:p>
              </w:tc>
              <w:tc>
                <w:tcPr>
                  <w:tcW w:w="1140" w:type="dxa"/>
                </w:tcPr>
                <w:p w14:paraId="46EC5CBE" w14:textId="77777777" w:rsidR="00003BFC" w:rsidRDefault="00003BFC" w:rsidP="00176B7A">
                  <w:pPr>
                    <w:pStyle w:val="Tijelo"/>
                    <w:jc w:val="center"/>
                    <w:rPr>
                      <w:rFonts w:cs="Times New Roman"/>
                    </w:rPr>
                  </w:pPr>
                  <w:r>
                    <w:rPr>
                      <w:rFonts w:cs="Times New Roman"/>
                    </w:rPr>
                    <w:t>4</w:t>
                  </w:r>
                </w:p>
              </w:tc>
              <w:tc>
                <w:tcPr>
                  <w:tcW w:w="1140" w:type="dxa"/>
                </w:tcPr>
                <w:p w14:paraId="74AED03E" w14:textId="77777777" w:rsidR="00003BFC" w:rsidRDefault="00003BFC" w:rsidP="00176B7A">
                  <w:pPr>
                    <w:pStyle w:val="Tijelo"/>
                    <w:jc w:val="center"/>
                    <w:rPr>
                      <w:rFonts w:cs="Times New Roman"/>
                    </w:rPr>
                  </w:pPr>
                  <w:r>
                    <w:rPr>
                      <w:rFonts w:cs="Times New Roman"/>
                    </w:rPr>
                    <w:t>0</w:t>
                  </w:r>
                </w:p>
              </w:tc>
            </w:tr>
            <w:tr w:rsidR="00003BFC" w14:paraId="564BE650" w14:textId="77777777" w:rsidTr="00714E52">
              <w:trPr>
                <w:cantSplit/>
              </w:trPr>
              <w:tc>
                <w:tcPr>
                  <w:tcW w:w="1139" w:type="dxa"/>
                </w:tcPr>
                <w:p w14:paraId="1DA4882E" w14:textId="77777777" w:rsidR="00003BFC" w:rsidRDefault="00003BFC" w:rsidP="00176B7A">
                  <w:pPr>
                    <w:pStyle w:val="Tijelo"/>
                    <w:jc w:val="center"/>
                    <w:rPr>
                      <w:rFonts w:cs="Times New Roman"/>
                    </w:rPr>
                  </w:pPr>
                  <w:r>
                    <w:rPr>
                      <w:rFonts w:cs="Times New Roman"/>
                    </w:rPr>
                    <w:t>Gađenje</w:t>
                  </w:r>
                </w:p>
              </w:tc>
              <w:tc>
                <w:tcPr>
                  <w:tcW w:w="1139" w:type="dxa"/>
                </w:tcPr>
                <w:p w14:paraId="4C090CC6" w14:textId="77777777" w:rsidR="00003BFC" w:rsidRDefault="00003BFC" w:rsidP="00176B7A">
                  <w:pPr>
                    <w:pStyle w:val="Tijelo"/>
                    <w:jc w:val="center"/>
                    <w:rPr>
                      <w:rFonts w:cs="Times New Roman"/>
                    </w:rPr>
                  </w:pPr>
                  <w:r>
                    <w:rPr>
                      <w:rFonts w:cs="Times New Roman"/>
                    </w:rPr>
                    <w:t>5</w:t>
                  </w:r>
                </w:p>
              </w:tc>
              <w:tc>
                <w:tcPr>
                  <w:tcW w:w="1140" w:type="dxa"/>
                </w:tcPr>
                <w:p w14:paraId="123BED63" w14:textId="77777777" w:rsidR="00003BFC" w:rsidRDefault="00003BFC" w:rsidP="00176B7A">
                  <w:pPr>
                    <w:pStyle w:val="Tijelo"/>
                    <w:jc w:val="center"/>
                    <w:rPr>
                      <w:rFonts w:cs="Times New Roman"/>
                    </w:rPr>
                  </w:pPr>
                  <w:r>
                    <w:rPr>
                      <w:rFonts w:cs="Times New Roman"/>
                    </w:rPr>
                    <w:t>9</w:t>
                  </w:r>
                </w:p>
              </w:tc>
              <w:tc>
                <w:tcPr>
                  <w:tcW w:w="1140" w:type="dxa"/>
                </w:tcPr>
                <w:p w14:paraId="200EA032" w14:textId="77777777" w:rsidR="00003BFC" w:rsidRDefault="00003BFC" w:rsidP="00176B7A">
                  <w:pPr>
                    <w:pStyle w:val="Tijelo"/>
                    <w:jc w:val="center"/>
                    <w:rPr>
                      <w:rFonts w:cs="Times New Roman"/>
                    </w:rPr>
                  </w:pPr>
                  <w:r>
                    <w:rPr>
                      <w:rFonts w:cs="Times New Roman"/>
                    </w:rPr>
                    <w:t>95</w:t>
                  </w:r>
                </w:p>
              </w:tc>
              <w:tc>
                <w:tcPr>
                  <w:tcW w:w="1140" w:type="dxa"/>
                </w:tcPr>
                <w:p w14:paraId="6C245E9A" w14:textId="77777777" w:rsidR="00003BFC" w:rsidRDefault="00003BFC" w:rsidP="00176B7A">
                  <w:pPr>
                    <w:pStyle w:val="Tijelo"/>
                    <w:jc w:val="center"/>
                    <w:rPr>
                      <w:rFonts w:cs="Times New Roman"/>
                    </w:rPr>
                  </w:pPr>
                  <w:r>
                    <w:rPr>
                      <w:rFonts w:cs="Times New Roman"/>
                    </w:rPr>
                    <w:t>1</w:t>
                  </w:r>
                </w:p>
              </w:tc>
              <w:tc>
                <w:tcPr>
                  <w:tcW w:w="1140" w:type="dxa"/>
                </w:tcPr>
                <w:p w14:paraId="4A4E1BE0" w14:textId="77777777" w:rsidR="00003BFC" w:rsidRDefault="00003BFC" w:rsidP="00176B7A">
                  <w:pPr>
                    <w:pStyle w:val="Tijelo"/>
                    <w:jc w:val="center"/>
                    <w:rPr>
                      <w:rFonts w:cs="Times New Roman"/>
                    </w:rPr>
                  </w:pPr>
                  <w:r>
                    <w:rPr>
                      <w:rFonts w:cs="Times New Roman"/>
                    </w:rPr>
                    <w:t>1</w:t>
                  </w:r>
                </w:p>
              </w:tc>
              <w:tc>
                <w:tcPr>
                  <w:tcW w:w="1140" w:type="dxa"/>
                </w:tcPr>
                <w:p w14:paraId="319049CD" w14:textId="77777777" w:rsidR="00003BFC" w:rsidRDefault="00003BFC" w:rsidP="00176B7A">
                  <w:pPr>
                    <w:pStyle w:val="Tijelo"/>
                    <w:jc w:val="center"/>
                    <w:rPr>
                      <w:rFonts w:cs="Times New Roman"/>
                    </w:rPr>
                  </w:pPr>
                  <w:r>
                    <w:rPr>
                      <w:rFonts w:cs="Times New Roman"/>
                    </w:rPr>
                    <w:t>3</w:t>
                  </w:r>
                </w:p>
              </w:tc>
              <w:tc>
                <w:tcPr>
                  <w:tcW w:w="1140" w:type="dxa"/>
                </w:tcPr>
                <w:p w14:paraId="076C06C2" w14:textId="77777777" w:rsidR="00003BFC" w:rsidRDefault="00003BFC" w:rsidP="00176B7A">
                  <w:pPr>
                    <w:pStyle w:val="Tijelo"/>
                    <w:jc w:val="center"/>
                    <w:rPr>
                      <w:rFonts w:cs="Times New Roman"/>
                    </w:rPr>
                  </w:pPr>
                  <w:r>
                    <w:rPr>
                      <w:rFonts w:cs="Times New Roman"/>
                    </w:rPr>
                    <w:t>0</w:t>
                  </w:r>
                </w:p>
              </w:tc>
            </w:tr>
            <w:tr w:rsidR="00003BFC" w14:paraId="324BB409" w14:textId="77777777" w:rsidTr="00714E52">
              <w:trPr>
                <w:cantSplit/>
              </w:trPr>
              <w:tc>
                <w:tcPr>
                  <w:tcW w:w="1139" w:type="dxa"/>
                </w:tcPr>
                <w:p w14:paraId="38CF80DA" w14:textId="77777777" w:rsidR="00003BFC" w:rsidRDefault="00003BFC" w:rsidP="00176B7A">
                  <w:pPr>
                    <w:pStyle w:val="Tijelo"/>
                    <w:jc w:val="center"/>
                    <w:rPr>
                      <w:rFonts w:cs="Times New Roman"/>
                    </w:rPr>
                  </w:pPr>
                  <w:r>
                    <w:rPr>
                      <w:rFonts w:cs="Times New Roman"/>
                    </w:rPr>
                    <w:t>Radost</w:t>
                  </w:r>
                </w:p>
              </w:tc>
              <w:tc>
                <w:tcPr>
                  <w:tcW w:w="1139" w:type="dxa"/>
                </w:tcPr>
                <w:p w14:paraId="0B8EF35B" w14:textId="77777777" w:rsidR="00003BFC" w:rsidRDefault="00003BFC" w:rsidP="00176B7A">
                  <w:pPr>
                    <w:pStyle w:val="Tijelo"/>
                    <w:jc w:val="center"/>
                    <w:rPr>
                      <w:rFonts w:cs="Times New Roman"/>
                    </w:rPr>
                  </w:pPr>
                  <w:r>
                    <w:rPr>
                      <w:rFonts w:cs="Times New Roman"/>
                    </w:rPr>
                    <w:t>2</w:t>
                  </w:r>
                </w:p>
              </w:tc>
              <w:tc>
                <w:tcPr>
                  <w:tcW w:w="1140" w:type="dxa"/>
                </w:tcPr>
                <w:p w14:paraId="061A9A77" w14:textId="77777777" w:rsidR="00003BFC" w:rsidRDefault="00003BFC" w:rsidP="00176B7A">
                  <w:pPr>
                    <w:pStyle w:val="Tijelo"/>
                    <w:jc w:val="center"/>
                    <w:rPr>
                      <w:rFonts w:cs="Times New Roman"/>
                    </w:rPr>
                  </w:pPr>
                  <w:r>
                    <w:rPr>
                      <w:rFonts w:cs="Times New Roman"/>
                    </w:rPr>
                    <w:t>0</w:t>
                  </w:r>
                </w:p>
              </w:tc>
              <w:tc>
                <w:tcPr>
                  <w:tcW w:w="1140" w:type="dxa"/>
                </w:tcPr>
                <w:p w14:paraId="45A487BE" w14:textId="77777777" w:rsidR="00003BFC" w:rsidRDefault="00003BFC" w:rsidP="00176B7A">
                  <w:pPr>
                    <w:pStyle w:val="Tijelo"/>
                    <w:jc w:val="center"/>
                    <w:rPr>
                      <w:rFonts w:cs="Times New Roman"/>
                    </w:rPr>
                  </w:pPr>
                  <w:r>
                    <w:rPr>
                      <w:rFonts w:cs="Times New Roman"/>
                    </w:rPr>
                    <w:t>0</w:t>
                  </w:r>
                </w:p>
              </w:tc>
              <w:tc>
                <w:tcPr>
                  <w:tcW w:w="1140" w:type="dxa"/>
                </w:tcPr>
                <w:p w14:paraId="53F86CEC" w14:textId="77777777" w:rsidR="00003BFC" w:rsidRDefault="00003BFC" w:rsidP="00176B7A">
                  <w:pPr>
                    <w:pStyle w:val="Tijelo"/>
                    <w:jc w:val="center"/>
                    <w:rPr>
                      <w:rFonts w:cs="Times New Roman"/>
                    </w:rPr>
                  </w:pPr>
                  <w:r>
                    <w:rPr>
                      <w:rFonts w:cs="Times New Roman"/>
                    </w:rPr>
                    <w:t>110</w:t>
                  </w:r>
                </w:p>
              </w:tc>
              <w:tc>
                <w:tcPr>
                  <w:tcW w:w="1140" w:type="dxa"/>
                </w:tcPr>
                <w:p w14:paraId="7C777EF6" w14:textId="77777777" w:rsidR="00003BFC" w:rsidRDefault="00003BFC" w:rsidP="00176B7A">
                  <w:pPr>
                    <w:pStyle w:val="Tijelo"/>
                    <w:jc w:val="center"/>
                    <w:rPr>
                      <w:rFonts w:cs="Times New Roman"/>
                    </w:rPr>
                  </w:pPr>
                  <w:r>
                    <w:rPr>
                      <w:rFonts w:cs="Times New Roman"/>
                    </w:rPr>
                    <w:t>3</w:t>
                  </w:r>
                </w:p>
              </w:tc>
              <w:tc>
                <w:tcPr>
                  <w:tcW w:w="1140" w:type="dxa"/>
                </w:tcPr>
                <w:p w14:paraId="0F4E8C6C" w14:textId="77777777" w:rsidR="00003BFC" w:rsidRDefault="00003BFC" w:rsidP="00176B7A">
                  <w:pPr>
                    <w:pStyle w:val="Tijelo"/>
                    <w:jc w:val="center"/>
                    <w:rPr>
                      <w:rFonts w:cs="Times New Roman"/>
                    </w:rPr>
                  </w:pPr>
                  <w:r>
                    <w:rPr>
                      <w:rFonts w:cs="Times New Roman"/>
                    </w:rPr>
                    <w:t>0</w:t>
                  </w:r>
                </w:p>
              </w:tc>
              <w:tc>
                <w:tcPr>
                  <w:tcW w:w="1140" w:type="dxa"/>
                </w:tcPr>
                <w:p w14:paraId="536DB1D2" w14:textId="77777777" w:rsidR="00003BFC" w:rsidRDefault="00003BFC" w:rsidP="00176B7A">
                  <w:pPr>
                    <w:pStyle w:val="Tijelo"/>
                    <w:jc w:val="center"/>
                    <w:rPr>
                      <w:rFonts w:cs="Times New Roman"/>
                    </w:rPr>
                  </w:pPr>
                  <w:r>
                    <w:rPr>
                      <w:rFonts w:cs="Times New Roman"/>
                    </w:rPr>
                    <w:t>0</w:t>
                  </w:r>
                </w:p>
              </w:tc>
            </w:tr>
            <w:tr w:rsidR="00003BFC" w14:paraId="403D7894" w14:textId="77777777" w:rsidTr="00714E52">
              <w:trPr>
                <w:cantSplit/>
              </w:trPr>
              <w:tc>
                <w:tcPr>
                  <w:tcW w:w="1139" w:type="dxa"/>
                </w:tcPr>
                <w:p w14:paraId="1D468295" w14:textId="77777777" w:rsidR="00003BFC" w:rsidRDefault="00003BFC" w:rsidP="00176B7A">
                  <w:pPr>
                    <w:pStyle w:val="Tijelo"/>
                    <w:jc w:val="center"/>
                    <w:rPr>
                      <w:rFonts w:cs="Times New Roman"/>
                    </w:rPr>
                  </w:pPr>
                  <w:r>
                    <w:rPr>
                      <w:rFonts w:cs="Times New Roman"/>
                    </w:rPr>
                    <w:t>Neutralno</w:t>
                  </w:r>
                </w:p>
              </w:tc>
              <w:tc>
                <w:tcPr>
                  <w:tcW w:w="1139" w:type="dxa"/>
                </w:tcPr>
                <w:p w14:paraId="350C4248" w14:textId="77777777" w:rsidR="00003BFC" w:rsidRDefault="00003BFC" w:rsidP="00176B7A">
                  <w:pPr>
                    <w:pStyle w:val="Tijelo"/>
                    <w:jc w:val="center"/>
                    <w:rPr>
                      <w:rFonts w:cs="Times New Roman"/>
                    </w:rPr>
                  </w:pPr>
                  <w:r>
                    <w:rPr>
                      <w:rFonts w:cs="Times New Roman"/>
                    </w:rPr>
                    <w:t>3</w:t>
                  </w:r>
                </w:p>
              </w:tc>
              <w:tc>
                <w:tcPr>
                  <w:tcW w:w="1140" w:type="dxa"/>
                </w:tcPr>
                <w:p w14:paraId="325787D1" w14:textId="77777777" w:rsidR="00003BFC" w:rsidRDefault="00003BFC" w:rsidP="00176B7A">
                  <w:pPr>
                    <w:pStyle w:val="Tijelo"/>
                    <w:jc w:val="center"/>
                    <w:rPr>
                      <w:rFonts w:cs="Times New Roman"/>
                    </w:rPr>
                  </w:pPr>
                  <w:r>
                    <w:rPr>
                      <w:rFonts w:cs="Times New Roman"/>
                    </w:rPr>
                    <w:t>4</w:t>
                  </w:r>
                </w:p>
              </w:tc>
              <w:tc>
                <w:tcPr>
                  <w:tcW w:w="1140" w:type="dxa"/>
                </w:tcPr>
                <w:p w14:paraId="63023796" w14:textId="77777777" w:rsidR="00003BFC" w:rsidRDefault="00003BFC" w:rsidP="00176B7A">
                  <w:pPr>
                    <w:pStyle w:val="Tijelo"/>
                    <w:jc w:val="center"/>
                    <w:rPr>
                      <w:rFonts w:cs="Times New Roman"/>
                    </w:rPr>
                  </w:pPr>
                  <w:r>
                    <w:rPr>
                      <w:rFonts w:cs="Times New Roman"/>
                    </w:rPr>
                    <w:t>0</w:t>
                  </w:r>
                </w:p>
              </w:tc>
              <w:tc>
                <w:tcPr>
                  <w:tcW w:w="1140" w:type="dxa"/>
                </w:tcPr>
                <w:p w14:paraId="671B6D73" w14:textId="77777777" w:rsidR="00003BFC" w:rsidRDefault="00003BFC" w:rsidP="00176B7A">
                  <w:pPr>
                    <w:pStyle w:val="Tijelo"/>
                    <w:jc w:val="center"/>
                    <w:rPr>
                      <w:rFonts w:cs="Times New Roman"/>
                    </w:rPr>
                  </w:pPr>
                  <w:r>
                    <w:rPr>
                      <w:rFonts w:cs="Times New Roman"/>
                    </w:rPr>
                    <w:t>0</w:t>
                  </w:r>
                </w:p>
              </w:tc>
              <w:tc>
                <w:tcPr>
                  <w:tcW w:w="1140" w:type="dxa"/>
                </w:tcPr>
                <w:p w14:paraId="2242CD90" w14:textId="77777777" w:rsidR="00003BFC" w:rsidRDefault="00003BFC" w:rsidP="00176B7A">
                  <w:pPr>
                    <w:pStyle w:val="Tijelo"/>
                    <w:jc w:val="center"/>
                    <w:rPr>
                      <w:rFonts w:cs="Times New Roman"/>
                    </w:rPr>
                  </w:pPr>
                  <w:r>
                    <w:rPr>
                      <w:rFonts w:cs="Times New Roman"/>
                    </w:rPr>
                    <w:t>98</w:t>
                  </w:r>
                </w:p>
              </w:tc>
              <w:tc>
                <w:tcPr>
                  <w:tcW w:w="1140" w:type="dxa"/>
                </w:tcPr>
                <w:p w14:paraId="77D4DFA8" w14:textId="77777777" w:rsidR="00003BFC" w:rsidRDefault="00003BFC" w:rsidP="00176B7A">
                  <w:pPr>
                    <w:pStyle w:val="Tijelo"/>
                    <w:jc w:val="center"/>
                    <w:rPr>
                      <w:rFonts w:cs="Times New Roman"/>
                    </w:rPr>
                  </w:pPr>
                  <w:r>
                    <w:rPr>
                      <w:rFonts w:cs="Times New Roman"/>
                    </w:rPr>
                    <w:t>9</w:t>
                  </w:r>
                </w:p>
              </w:tc>
              <w:tc>
                <w:tcPr>
                  <w:tcW w:w="1140" w:type="dxa"/>
                </w:tcPr>
                <w:p w14:paraId="3C9521C6" w14:textId="77777777" w:rsidR="00003BFC" w:rsidRDefault="00003BFC" w:rsidP="00176B7A">
                  <w:pPr>
                    <w:pStyle w:val="Tijelo"/>
                    <w:jc w:val="center"/>
                    <w:rPr>
                      <w:rFonts w:cs="Times New Roman"/>
                    </w:rPr>
                  </w:pPr>
                  <w:r>
                    <w:rPr>
                      <w:rFonts w:cs="Times New Roman"/>
                    </w:rPr>
                    <w:t>1</w:t>
                  </w:r>
                </w:p>
              </w:tc>
            </w:tr>
            <w:tr w:rsidR="00003BFC" w14:paraId="09207062" w14:textId="77777777" w:rsidTr="00714E52">
              <w:trPr>
                <w:cantSplit/>
              </w:trPr>
              <w:tc>
                <w:tcPr>
                  <w:tcW w:w="1139" w:type="dxa"/>
                </w:tcPr>
                <w:p w14:paraId="1147A2D4" w14:textId="77777777" w:rsidR="00003BFC" w:rsidRDefault="00003BFC" w:rsidP="00176B7A">
                  <w:pPr>
                    <w:pStyle w:val="Tijelo"/>
                    <w:jc w:val="center"/>
                    <w:rPr>
                      <w:rFonts w:cs="Times New Roman"/>
                    </w:rPr>
                  </w:pPr>
                  <w:r>
                    <w:rPr>
                      <w:rFonts w:cs="Times New Roman"/>
                    </w:rPr>
                    <w:t>Tuga</w:t>
                  </w:r>
                </w:p>
              </w:tc>
              <w:tc>
                <w:tcPr>
                  <w:tcW w:w="1139" w:type="dxa"/>
                </w:tcPr>
                <w:p w14:paraId="043E696C" w14:textId="77777777" w:rsidR="00003BFC" w:rsidRDefault="00003BFC" w:rsidP="00176B7A">
                  <w:pPr>
                    <w:pStyle w:val="Tijelo"/>
                    <w:jc w:val="center"/>
                    <w:rPr>
                      <w:rFonts w:cs="Times New Roman"/>
                    </w:rPr>
                  </w:pPr>
                  <w:r>
                    <w:rPr>
                      <w:rFonts w:cs="Times New Roman"/>
                    </w:rPr>
                    <w:t>9</w:t>
                  </w:r>
                </w:p>
              </w:tc>
              <w:tc>
                <w:tcPr>
                  <w:tcW w:w="1140" w:type="dxa"/>
                </w:tcPr>
                <w:p w14:paraId="695F15DF" w14:textId="77777777" w:rsidR="00003BFC" w:rsidRDefault="00003BFC" w:rsidP="00176B7A">
                  <w:pPr>
                    <w:pStyle w:val="Tijelo"/>
                    <w:jc w:val="center"/>
                    <w:rPr>
                      <w:rFonts w:cs="Times New Roman"/>
                    </w:rPr>
                  </w:pPr>
                  <w:r>
                    <w:rPr>
                      <w:rFonts w:cs="Times New Roman"/>
                    </w:rPr>
                    <w:t>10</w:t>
                  </w:r>
                </w:p>
              </w:tc>
              <w:tc>
                <w:tcPr>
                  <w:tcW w:w="1140" w:type="dxa"/>
                </w:tcPr>
                <w:p w14:paraId="7FD6EA58" w14:textId="77777777" w:rsidR="00003BFC" w:rsidRDefault="00003BFC" w:rsidP="00176B7A">
                  <w:pPr>
                    <w:pStyle w:val="Tijelo"/>
                    <w:jc w:val="center"/>
                    <w:rPr>
                      <w:rFonts w:cs="Times New Roman"/>
                    </w:rPr>
                  </w:pPr>
                  <w:r>
                    <w:rPr>
                      <w:rFonts w:cs="Times New Roman"/>
                    </w:rPr>
                    <w:t>2</w:t>
                  </w:r>
                </w:p>
              </w:tc>
              <w:tc>
                <w:tcPr>
                  <w:tcW w:w="1140" w:type="dxa"/>
                </w:tcPr>
                <w:p w14:paraId="72E9261B" w14:textId="77777777" w:rsidR="00003BFC" w:rsidRDefault="00003BFC" w:rsidP="00176B7A">
                  <w:pPr>
                    <w:pStyle w:val="Tijelo"/>
                    <w:jc w:val="center"/>
                    <w:rPr>
                      <w:rFonts w:cs="Times New Roman"/>
                    </w:rPr>
                  </w:pPr>
                  <w:r>
                    <w:rPr>
                      <w:rFonts w:cs="Times New Roman"/>
                    </w:rPr>
                    <w:t>0</w:t>
                  </w:r>
                </w:p>
              </w:tc>
              <w:tc>
                <w:tcPr>
                  <w:tcW w:w="1140" w:type="dxa"/>
                </w:tcPr>
                <w:p w14:paraId="7567C8A0" w14:textId="77777777" w:rsidR="00003BFC" w:rsidRDefault="00003BFC" w:rsidP="00176B7A">
                  <w:pPr>
                    <w:pStyle w:val="Tijelo"/>
                    <w:jc w:val="center"/>
                    <w:rPr>
                      <w:rFonts w:cs="Times New Roman"/>
                    </w:rPr>
                  </w:pPr>
                  <w:r>
                    <w:rPr>
                      <w:rFonts w:cs="Times New Roman"/>
                    </w:rPr>
                    <w:t>10</w:t>
                  </w:r>
                </w:p>
              </w:tc>
              <w:tc>
                <w:tcPr>
                  <w:tcW w:w="1140" w:type="dxa"/>
                </w:tcPr>
                <w:p w14:paraId="298894D8" w14:textId="77777777" w:rsidR="00003BFC" w:rsidRDefault="00003BFC" w:rsidP="00176B7A">
                  <w:pPr>
                    <w:pStyle w:val="Tijelo"/>
                    <w:jc w:val="center"/>
                    <w:rPr>
                      <w:rFonts w:cs="Times New Roman"/>
                    </w:rPr>
                  </w:pPr>
                  <w:r>
                    <w:rPr>
                      <w:rFonts w:cs="Times New Roman"/>
                    </w:rPr>
                    <w:t>82</w:t>
                  </w:r>
                </w:p>
              </w:tc>
              <w:tc>
                <w:tcPr>
                  <w:tcW w:w="1140" w:type="dxa"/>
                </w:tcPr>
                <w:p w14:paraId="77C2D98A" w14:textId="77777777" w:rsidR="00003BFC" w:rsidRDefault="00003BFC" w:rsidP="00176B7A">
                  <w:pPr>
                    <w:pStyle w:val="Tijelo"/>
                    <w:jc w:val="center"/>
                    <w:rPr>
                      <w:rFonts w:cs="Times New Roman"/>
                    </w:rPr>
                  </w:pPr>
                  <w:r>
                    <w:rPr>
                      <w:rFonts w:cs="Times New Roman"/>
                    </w:rPr>
                    <w:t>1</w:t>
                  </w:r>
                </w:p>
              </w:tc>
            </w:tr>
            <w:tr w:rsidR="00003BFC" w14:paraId="7CAC3CFB" w14:textId="77777777" w:rsidTr="00714E52">
              <w:trPr>
                <w:cantSplit/>
              </w:trPr>
              <w:tc>
                <w:tcPr>
                  <w:tcW w:w="1139" w:type="dxa"/>
                </w:tcPr>
                <w:p w14:paraId="3C840CC9" w14:textId="77777777" w:rsidR="00003BFC" w:rsidRDefault="00003BFC" w:rsidP="00176B7A">
                  <w:pPr>
                    <w:pStyle w:val="Tijelo"/>
                    <w:jc w:val="center"/>
                    <w:rPr>
                      <w:rFonts w:cs="Times New Roman"/>
                    </w:rPr>
                  </w:pPr>
                  <w:r>
                    <w:rPr>
                      <w:rFonts w:cs="Times New Roman"/>
                    </w:rPr>
                    <w:t>Iznenađenje</w:t>
                  </w:r>
                </w:p>
              </w:tc>
              <w:tc>
                <w:tcPr>
                  <w:tcW w:w="1139" w:type="dxa"/>
                </w:tcPr>
                <w:p w14:paraId="30EB42CD" w14:textId="77777777" w:rsidR="00003BFC" w:rsidRDefault="00003BFC" w:rsidP="00176B7A">
                  <w:pPr>
                    <w:pStyle w:val="Tijelo"/>
                    <w:jc w:val="center"/>
                    <w:rPr>
                      <w:rFonts w:cs="Times New Roman"/>
                    </w:rPr>
                  </w:pPr>
                  <w:r>
                    <w:rPr>
                      <w:rFonts w:cs="Times New Roman"/>
                    </w:rPr>
                    <w:t>6</w:t>
                  </w:r>
                </w:p>
              </w:tc>
              <w:tc>
                <w:tcPr>
                  <w:tcW w:w="1140" w:type="dxa"/>
                </w:tcPr>
                <w:p w14:paraId="4C6E8CC3" w14:textId="77777777" w:rsidR="00003BFC" w:rsidRDefault="00003BFC" w:rsidP="00176B7A">
                  <w:pPr>
                    <w:pStyle w:val="Tijelo"/>
                    <w:jc w:val="center"/>
                    <w:rPr>
                      <w:rFonts w:cs="Times New Roman"/>
                    </w:rPr>
                  </w:pPr>
                  <w:r>
                    <w:rPr>
                      <w:rFonts w:cs="Times New Roman"/>
                    </w:rPr>
                    <w:t>0</w:t>
                  </w:r>
                </w:p>
              </w:tc>
              <w:tc>
                <w:tcPr>
                  <w:tcW w:w="1140" w:type="dxa"/>
                </w:tcPr>
                <w:p w14:paraId="481AE9F5" w14:textId="77777777" w:rsidR="00003BFC" w:rsidRDefault="00003BFC" w:rsidP="00176B7A">
                  <w:pPr>
                    <w:pStyle w:val="Tijelo"/>
                    <w:jc w:val="center"/>
                    <w:rPr>
                      <w:rFonts w:cs="Times New Roman"/>
                    </w:rPr>
                  </w:pPr>
                  <w:r>
                    <w:rPr>
                      <w:rFonts w:cs="Times New Roman"/>
                    </w:rPr>
                    <w:t>0</w:t>
                  </w:r>
                </w:p>
              </w:tc>
              <w:tc>
                <w:tcPr>
                  <w:tcW w:w="1140" w:type="dxa"/>
                </w:tcPr>
                <w:p w14:paraId="4B8E4308" w14:textId="77777777" w:rsidR="00003BFC" w:rsidRDefault="00003BFC" w:rsidP="00176B7A">
                  <w:pPr>
                    <w:pStyle w:val="Tijelo"/>
                    <w:jc w:val="center"/>
                    <w:rPr>
                      <w:rFonts w:cs="Times New Roman"/>
                    </w:rPr>
                  </w:pPr>
                  <w:r>
                    <w:rPr>
                      <w:rFonts w:cs="Times New Roman"/>
                    </w:rPr>
                    <w:t>0</w:t>
                  </w:r>
                </w:p>
              </w:tc>
              <w:tc>
                <w:tcPr>
                  <w:tcW w:w="1140" w:type="dxa"/>
                </w:tcPr>
                <w:p w14:paraId="2BAE5A61" w14:textId="77777777" w:rsidR="00003BFC" w:rsidRDefault="00003BFC" w:rsidP="00176B7A">
                  <w:pPr>
                    <w:pStyle w:val="Tijelo"/>
                    <w:jc w:val="center"/>
                    <w:rPr>
                      <w:rFonts w:cs="Times New Roman"/>
                    </w:rPr>
                  </w:pPr>
                  <w:r>
                    <w:rPr>
                      <w:rFonts w:cs="Times New Roman"/>
                    </w:rPr>
                    <w:t>5</w:t>
                  </w:r>
                </w:p>
              </w:tc>
              <w:tc>
                <w:tcPr>
                  <w:tcW w:w="1140" w:type="dxa"/>
                </w:tcPr>
                <w:p w14:paraId="5ACE1839" w14:textId="77777777" w:rsidR="00003BFC" w:rsidRDefault="00003BFC" w:rsidP="00176B7A">
                  <w:pPr>
                    <w:pStyle w:val="Tijelo"/>
                    <w:jc w:val="center"/>
                    <w:rPr>
                      <w:rFonts w:cs="Times New Roman"/>
                    </w:rPr>
                  </w:pPr>
                  <w:r>
                    <w:rPr>
                      <w:rFonts w:cs="Times New Roman"/>
                    </w:rPr>
                    <w:t>0</w:t>
                  </w:r>
                </w:p>
              </w:tc>
              <w:tc>
                <w:tcPr>
                  <w:tcW w:w="1140" w:type="dxa"/>
                </w:tcPr>
                <w:p w14:paraId="2F842C82" w14:textId="77777777" w:rsidR="00003BFC" w:rsidRDefault="00003BFC" w:rsidP="00176B7A">
                  <w:pPr>
                    <w:pStyle w:val="Tijelo"/>
                    <w:jc w:val="center"/>
                    <w:rPr>
                      <w:rFonts w:cs="Times New Roman"/>
                    </w:rPr>
                  </w:pPr>
                  <w:r>
                    <w:rPr>
                      <w:rFonts w:cs="Times New Roman"/>
                    </w:rPr>
                    <w:t>100</w:t>
                  </w:r>
                </w:p>
              </w:tc>
            </w:tr>
          </w:tbl>
          <w:p w14:paraId="76AC6D81" w14:textId="77777777" w:rsidR="00003BFC" w:rsidRPr="00ED2B0C" w:rsidRDefault="00003BFC" w:rsidP="00176B7A">
            <w:pPr>
              <w:pStyle w:val="Tijelo"/>
              <w:jc w:val="center"/>
              <w:rPr>
                <w:rFonts w:cs="Times New Roman"/>
              </w:rPr>
            </w:pPr>
          </w:p>
        </w:tc>
      </w:tr>
      <w:tr w:rsidR="00003BFC" w:rsidRPr="00ED2B0C" w14:paraId="6C6E9156" w14:textId="77777777" w:rsidTr="00714E52">
        <w:trPr>
          <w:cantSplit/>
        </w:trPr>
        <w:tc>
          <w:tcPr>
            <w:tcW w:w="9344" w:type="dxa"/>
            <w:tcBorders>
              <w:top w:val="nil"/>
              <w:left w:val="nil"/>
              <w:bottom w:val="nil"/>
              <w:right w:val="nil"/>
            </w:tcBorders>
          </w:tcPr>
          <w:p w14:paraId="0E04E269" w14:textId="77777777" w:rsidR="00003BFC" w:rsidRPr="00ED2B0C" w:rsidRDefault="00003BFC" w:rsidP="00003BFC">
            <w:pPr>
              <w:pStyle w:val="Tijelo"/>
              <w:jc w:val="center"/>
              <w:rPr>
                <w:rFonts w:cs="Times New Roman"/>
              </w:rPr>
            </w:pPr>
            <w:r>
              <w:rPr>
                <w:rFonts w:cs="Times New Roman"/>
              </w:rPr>
              <w:t>Tablica 3.3. Matrica pogrešaka</w:t>
            </w:r>
          </w:p>
        </w:tc>
      </w:tr>
    </w:tbl>
    <w:p w14:paraId="68CA7D1C" w14:textId="77777777" w:rsidR="009F2CA0" w:rsidRDefault="00003BFC" w:rsidP="00AE707B">
      <w:pPr>
        <w:pStyle w:val="Tijelo"/>
      </w:pPr>
      <w:r>
        <w:lastRenderedPageBreak/>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mijenjano sa strahom. Najbolje klasificirana emocija je radost koja skoro pa i nije pogrešno klasificirana.</w:t>
      </w:r>
    </w:p>
    <w:p w14:paraId="3B2E9887" w14:textId="77777777" w:rsidR="00AE707B" w:rsidRDefault="000F2E7C" w:rsidP="00AE707B">
      <w:pPr>
        <w:pStyle w:val="Podpoglavlje2"/>
      </w:pPr>
      <w:bookmarkStart w:id="111" w:name="_Toc478835413"/>
      <w:r>
        <w:t xml:space="preserve">Analiza rezultata </w:t>
      </w:r>
      <w:r w:rsidR="00037CB8">
        <w:t>n</w:t>
      </w:r>
      <w:r w:rsidR="00AE707B">
        <w:t>a nepoznatim podatcima</w:t>
      </w:r>
      <w:bookmarkEnd w:id="111"/>
    </w:p>
    <w:p w14:paraId="059E4877" w14:textId="4D6B7742" w:rsidR="00CE20B8" w:rsidRDefault="00176B7A" w:rsidP="00CE20B8">
      <w:pPr>
        <w:pStyle w:val="Tijelo"/>
      </w:pPr>
      <w:r>
        <w:t xml:space="preserve">Kao testni podatci korištene su slike </w:t>
      </w:r>
      <w:r w:rsidR="004C1831">
        <w:t xml:space="preserve">iz </w:t>
      </w:r>
      <w:proofErr w:type="spellStart"/>
      <w:r w:rsidR="004C1831">
        <w:t>Cohn</w:t>
      </w:r>
      <w:proofErr w:type="spellEnd"/>
      <w:r w:rsidR="004C1831">
        <w:t>-Kanade baze podataka [22], [23</w:t>
      </w:r>
      <w:r>
        <w:t>].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w:t>
      </w:r>
      <w:commentRangeStart w:id="112"/>
      <w:r w:rsidR="0048459D">
        <w:t>to jest od neke neutralne emocije pa postupno kako dolazi do zadane emocije.</w:t>
      </w:r>
      <w:commentRangeEnd w:id="112"/>
      <w:r w:rsidR="00254148">
        <w:rPr>
          <w:rStyle w:val="CommentReference"/>
          <w:rFonts w:asciiTheme="minorHAnsi" w:hAnsiTheme="minorHAnsi"/>
        </w:rPr>
        <w:commentReference w:id="112"/>
      </w:r>
    </w:p>
    <w:tbl>
      <w:tblPr>
        <w:tblStyle w:val="TableGrid"/>
        <w:tblW w:w="0" w:type="auto"/>
        <w:tblLook w:val="04A0" w:firstRow="1" w:lastRow="0" w:firstColumn="1" w:lastColumn="0" w:noHBand="0" w:noVBand="1"/>
      </w:tblPr>
      <w:tblGrid>
        <w:gridCol w:w="9344"/>
      </w:tblGrid>
      <w:tr w:rsidR="007616CF" w:rsidRPr="00ED2B0C" w14:paraId="7A455CC4" w14:textId="77777777" w:rsidTr="00176307">
        <w:trPr>
          <w:cantSplit/>
        </w:trPr>
        <w:tc>
          <w:tcPr>
            <w:tcW w:w="9344" w:type="dxa"/>
            <w:tcBorders>
              <w:bottom w:val="nil"/>
            </w:tcBorders>
          </w:tcPr>
          <w:p w14:paraId="244EB368" w14:textId="77777777"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4878C68D" wp14:editId="5C65FCC4">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14:paraId="1DAE5E83" w14:textId="77777777" w:rsidTr="00176307">
        <w:trPr>
          <w:cantSplit/>
        </w:trPr>
        <w:tc>
          <w:tcPr>
            <w:tcW w:w="9344" w:type="dxa"/>
            <w:tcBorders>
              <w:top w:val="nil"/>
              <w:left w:val="nil"/>
              <w:bottom w:val="nil"/>
              <w:right w:val="nil"/>
            </w:tcBorders>
          </w:tcPr>
          <w:p w14:paraId="5204D00D" w14:textId="77777777"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proofErr w:type="spellStart"/>
            <w:r w:rsidR="007616CF">
              <w:rPr>
                <w:rFonts w:cs="Times New Roman"/>
              </w:rPr>
              <w:t>Cohn</w:t>
            </w:r>
            <w:proofErr w:type="spellEnd"/>
            <w:r w:rsidR="007616CF">
              <w:rPr>
                <w:rFonts w:cs="Times New Roman"/>
              </w:rPr>
              <w:t xml:space="preserve">-Kanade baze podataka </w:t>
            </w:r>
            <w:r w:rsidR="007616CF" w:rsidRPr="007616CF">
              <w:rPr>
                <w:rFonts w:cs="Times New Roman"/>
              </w:rPr>
              <w:t>(©</w:t>
            </w:r>
            <w:proofErr w:type="spellStart"/>
            <w:r w:rsidR="007616CF" w:rsidRPr="007616CF">
              <w:rPr>
                <w:rFonts w:cs="Times New Roman"/>
              </w:rPr>
              <w:t>Jeffrey</w:t>
            </w:r>
            <w:proofErr w:type="spellEnd"/>
            <w:r w:rsidR="007616CF" w:rsidRPr="007616CF">
              <w:rPr>
                <w:rFonts w:cs="Times New Roman"/>
              </w:rPr>
              <w:t xml:space="preserve"> </w:t>
            </w:r>
            <w:proofErr w:type="spellStart"/>
            <w:r w:rsidR="007616CF" w:rsidRPr="007616CF">
              <w:rPr>
                <w:rFonts w:cs="Times New Roman"/>
              </w:rPr>
              <w:t>Cohn</w:t>
            </w:r>
            <w:proofErr w:type="spellEnd"/>
            <w:r w:rsidR="007616CF" w:rsidRPr="007616CF">
              <w:rPr>
                <w:rFonts w:cs="Times New Roman"/>
              </w:rPr>
              <w:t>)</w:t>
            </w:r>
          </w:p>
        </w:tc>
      </w:tr>
    </w:tbl>
    <w:p w14:paraId="456C8E9F" w14:textId="77777777"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14:paraId="0D55E6E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14:paraId="0941B002" w14:textId="77777777" w:rsidTr="00714E52">
              <w:trPr>
                <w:cantSplit/>
              </w:trPr>
              <w:tc>
                <w:tcPr>
                  <w:tcW w:w="4559" w:type="dxa"/>
                </w:tcPr>
                <w:p w14:paraId="70A84B17" w14:textId="77777777" w:rsidR="00ED491B" w:rsidRDefault="00ED491B" w:rsidP="00B65803">
                  <w:pPr>
                    <w:pStyle w:val="Tijelo"/>
                    <w:jc w:val="center"/>
                    <w:rPr>
                      <w:rFonts w:cs="Times New Roman"/>
                    </w:rPr>
                  </w:pPr>
                  <w:r>
                    <w:rPr>
                      <w:rFonts w:cs="Times New Roman"/>
                    </w:rPr>
                    <w:t>Emocija</w:t>
                  </w:r>
                </w:p>
              </w:tc>
              <w:tc>
                <w:tcPr>
                  <w:tcW w:w="4559" w:type="dxa"/>
                </w:tcPr>
                <w:p w14:paraId="0355AFB0" w14:textId="77777777" w:rsidR="00ED491B" w:rsidRDefault="00ED491B" w:rsidP="00B65803">
                  <w:pPr>
                    <w:pStyle w:val="Tijelo"/>
                    <w:jc w:val="center"/>
                    <w:rPr>
                      <w:rFonts w:cs="Times New Roman"/>
                    </w:rPr>
                  </w:pPr>
                  <w:r>
                    <w:rPr>
                      <w:rFonts w:cs="Times New Roman"/>
                    </w:rPr>
                    <w:t>Uspješnost klasifikacije [%]</w:t>
                  </w:r>
                </w:p>
              </w:tc>
            </w:tr>
            <w:tr w:rsidR="00ED491B" w14:paraId="15FE65A1" w14:textId="77777777" w:rsidTr="00714E52">
              <w:trPr>
                <w:cantSplit/>
              </w:trPr>
              <w:tc>
                <w:tcPr>
                  <w:tcW w:w="4559" w:type="dxa"/>
                </w:tcPr>
                <w:p w14:paraId="3809F1A0" w14:textId="77777777" w:rsidR="00ED491B" w:rsidRDefault="00ED491B" w:rsidP="00B65803">
                  <w:pPr>
                    <w:pStyle w:val="Tijelo"/>
                    <w:jc w:val="center"/>
                    <w:rPr>
                      <w:rFonts w:cs="Times New Roman"/>
                    </w:rPr>
                  </w:pPr>
                  <w:r>
                    <w:rPr>
                      <w:rFonts w:cs="Times New Roman"/>
                    </w:rPr>
                    <w:t>Strah</w:t>
                  </w:r>
                </w:p>
              </w:tc>
              <w:tc>
                <w:tcPr>
                  <w:tcW w:w="4559" w:type="dxa"/>
                </w:tcPr>
                <w:p w14:paraId="70876A1A" w14:textId="77777777" w:rsidR="00ED491B" w:rsidRDefault="006028DD" w:rsidP="00B65803">
                  <w:pPr>
                    <w:pStyle w:val="Tijelo"/>
                    <w:jc w:val="center"/>
                    <w:rPr>
                      <w:rFonts w:cs="Times New Roman"/>
                    </w:rPr>
                  </w:pPr>
                  <w:r>
                    <w:rPr>
                      <w:rFonts w:cs="Times New Roman"/>
                    </w:rPr>
                    <w:t>26,47</w:t>
                  </w:r>
                </w:p>
              </w:tc>
            </w:tr>
            <w:tr w:rsidR="00ED491B" w14:paraId="61E47C5E" w14:textId="77777777" w:rsidTr="00714E52">
              <w:trPr>
                <w:cantSplit/>
              </w:trPr>
              <w:tc>
                <w:tcPr>
                  <w:tcW w:w="4559" w:type="dxa"/>
                </w:tcPr>
                <w:p w14:paraId="5B8D8078" w14:textId="77777777" w:rsidR="00ED491B" w:rsidRDefault="00ED491B" w:rsidP="00B65803">
                  <w:pPr>
                    <w:pStyle w:val="Tijelo"/>
                    <w:jc w:val="center"/>
                    <w:rPr>
                      <w:rFonts w:cs="Times New Roman"/>
                    </w:rPr>
                  </w:pPr>
                  <w:r>
                    <w:rPr>
                      <w:rFonts w:cs="Times New Roman"/>
                    </w:rPr>
                    <w:t>Srdžba</w:t>
                  </w:r>
                </w:p>
              </w:tc>
              <w:tc>
                <w:tcPr>
                  <w:tcW w:w="4559" w:type="dxa"/>
                </w:tcPr>
                <w:p w14:paraId="5E865129" w14:textId="77777777" w:rsidR="00ED491B" w:rsidRDefault="006028DD" w:rsidP="00B65803">
                  <w:pPr>
                    <w:pStyle w:val="Tijelo"/>
                    <w:jc w:val="center"/>
                    <w:rPr>
                      <w:rFonts w:cs="Times New Roman"/>
                    </w:rPr>
                  </w:pPr>
                  <w:r>
                    <w:rPr>
                      <w:rFonts w:cs="Times New Roman"/>
                    </w:rPr>
                    <w:t>48,78</w:t>
                  </w:r>
                </w:p>
              </w:tc>
            </w:tr>
            <w:tr w:rsidR="00ED491B" w14:paraId="2BEFC34A" w14:textId="77777777" w:rsidTr="00714E52">
              <w:trPr>
                <w:cantSplit/>
              </w:trPr>
              <w:tc>
                <w:tcPr>
                  <w:tcW w:w="4559" w:type="dxa"/>
                </w:tcPr>
                <w:p w14:paraId="15840043" w14:textId="77777777" w:rsidR="00ED491B" w:rsidRDefault="00ED491B" w:rsidP="00B65803">
                  <w:pPr>
                    <w:pStyle w:val="Tijelo"/>
                    <w:jc w:val="center"/>
                    <w:rPr>
                      <w:rFonts w:cs="Times New Roman"/>
                    </w:rPr>
                  </w:pPr>
                  <w:r>
                    <w:rPr>
                      <w:rFonts w:cs="Times New Roman"/>
                    </w:rPr>
                    <w:t>Gađenje</w:t>
                  </w:r>
                </w:p>
              </w:tc>
              <w:tc>
                <w:tcPr>
                  <w:tcW w:w="4559" w:type="dxa"/>
                </w:tcPr>
                <w:p w14:paraId="040AC337" w14:textId="77777777" w:rsidR="00ED491B" w:rsidRDefault="006028DD" w:rsidP="00B65803">
                  <w:pPr>
                    <w:pStyle w:val="Tijelo"/>
                    <w:jc w:val="center"/>
                    <w:rPr>
                      <w:rFonts w:cs="Times New Roman"/>
                    </w:rPr>
                  </w:pPr>
                  <w:r>
                    <w:rPr>
                      <w:rFonts w:cs="Times New Roman"/>
                    </w:rPr>
                    <w:t>90,00</w:t>
                  </w:r>
                </w:p>
              </w:tc>
            </w:tr>
            <w:tr w:rsidR="00ED491B" w14:paraId="5754EFE5" w14:textId="77777777" w:rsidTr="00714E52">
              <w:trPr>
                <w:cantSplit/>
              </w:trPr>
              <w:tc>
                <w:tcPr>
                  <w:tcW w:w="4559" w:type="dxa"/>
                </w:tcPr>
                <w:p w14:paraId="2823AB1A" w14:textId="77777777" w:rsidR="00ED491B" w:rsidRDefault="00ED491B" w:rsidP="00B65803">
                  <w:pPr>
                    <w:pStyle w:val="Tijelo"/>
                    <w:jc w:val="center"/>
                    <w:rPr>
                      <w:rFonts w:cs="Times New Roman"/>
                    </w:rPr>
                  </w:pPr>
                  <w:r>
                    <w:rPr>
                      <w:rFonts w:cs="Times New Roman"/>
                    </w:rPr>
                    <w:t>Radost</w:t>
                  </w:r>
                </w:p>
              </w:tc>
              <w:tc>
                <w:tcPr>
                  <w:tcW w:w="4559" w:type="dxa"/>
                </w:tcPr>
                <w:p w14:paraId="7B67C747" w14:textId="77777777" w:rsidR="00ED491B" w:rsidRDefault="006028DD" w:rsidP="00B65803">
                  <w:pPr>
                    <w:pStyle w:val="Tijelo"/>
                    <w:jc w:val="center"/>
                    <w:rPr>
                      <w:rFonts w:cs="Times New Roman"/>
                    </w:rPr>
                  </w:pPr>
                  <w:r>
                    <w:rPr>
                      <w:rFonts w:cs="Times New Roman"/>
                    </w:rPr>
                    <w:t>91,67</w:t>
                  </w:r>
                </w:p>
              </w:tc>
            </w:tr>
            <w:tr w:rsidR="00ED491B" w14:paraId="6B944B0D" w14:textId="77777777" w:rsidTr="00714E52">
              <w:trPr>
                <w:cantSplit/>
              </w:trPr>
              <w:tc>
                <w:tcPr>
                  <w:tcW w:w="4559" w:type="dxa"/>
                </w:tcPr>
                <w:p w14:paraId="7083FCD4" w14:textId="77777777" w:rsidR="00ED491B" w:rsidRDefault="00ED491B" w:rsidP="00B65803">
                  <w:pPr>
                    <w:pStyle w:val="Tijelo"/>
                    <w:jc w:val="center"/>
                    <w:rPr>
                      <w:rFonts w:cs="Times New Roman"/>
                    </w:rPr>
                  </w:pPr>
                  <w:r>
                    <w:rPr>
                      <w:rFonts w:cs="Times New Roman"/>
                    </w:rPr>
                    <w:t>Neutralno</w:t>
                  </w:r>
                </w:p>
              </w:tc>
              <w:tc>
                <w:tcPr>
                  <w:tcW w:w="4559" w:type="dxa"/>
                </w:tcPr>
                <w:p w14:paraId="12874CA7" w14:textId="77777777" w:rsidR="00ED491B" w:rsidRDefault="006028DD" w:rsidP="00B65803">
                  <w:pPr>
                    <w:pStyle w:val="Tijelo"/>
                    <w:jc w:val="center"/>
                    <w:rPr>
                      <w:rFonts w:cs="Times New Roman"/>
                    </w:rPr>
                  </w:pPr>
                  <w:r>
                    <w:rPr>
                      <w:rFonts w:cs="Times New Roman"/>
                    </w:rPr>
                    <w:t>0</w:t>
                  </w:r>
                  <w:r w:rsidR="000F0CA8">
                    <w:rPr>
                      <w:rFonts w:cs="Times New Roman"/>
                    </w:rPr>
                    <w:t>,00</w:t>
                  </w:r>
                </w:p>
              </w:tc>
            </w:tr>
            <w:tr w:rsidR="00ED491B" w14:paraId="27C6340E" w14:textId="77777777" w:rsidTr="00714E52">
              <w:trPr>
                <w:cantSplit/>
              </w:trPr>
              <w:tc>
                <w:tcPr>
                  <w:tcW w:w="4559" w:type="dxa"/>
                </w:tcPr>
                <w:p w14:paraId="33102E41" w14:textId="77777777" w:rsidR="00ED491B" w:rsidRDefault="00ED491B" w:rsidP="00B65803">
                  <w:pPr>
                    <w:pStyle w:val="Tijelo"/>
                    <w:jc w:val="center"/>
                    <w:rPr>
                      <w:rFonts w:cs="Times New Roman"/>
                    </w:rPr>
                  </w:pPr>
                  <w:r>
                    <w:rPr>
                      <w:rFonts w:cs="Times New Roman"/>
                    </w:rPr>
                    <w:t>Tuga</w:t>
                  </w:r>
                </w:p>
              </w:tc>
              <w:tc>
                <w:tcPr>
                  <w:tcW w:w="4559" w:type="dxa"/>
                </w:tcPr>
                <w:p w14:paraId="0ECB4942" w14:textId="77777777" w:rsidR="00ED491B" w:rsidRDefault="006028DD" w:rsidP="00B65803">
                  <w:pPr>
                    <w:pStyle w:val="Tijelo"/>
                    <w:jc w:val="center"/>
                    <w:rPr>
                      <w:rFonts w:cs="Times New Roman"/>
                    </w:rPr>
                  </w:pPr>
                  <w:r>
                    <w:rPr>
                      <w:rFonts w:cs="Times New Roman"/>
                    </w:rPr>
                    <w:t>55,17</w:t>
                  </w:r>
                </w:p>
              </w:tc>
            </w:tr>
            <w:tr w:rsidR="00ED491B" w14:paraId="55C919BC" w14:textId="77777777" w:rsidTr="00714E52">
              <w:trPr>
                <w:cantSplit/>
              </w:trPr>
              <w:tc>
                <w:tcPr>
                  <w:tcW w:w="4559" w:type="dxa"/>
                </w:tcPr>
                <w:p w14:paraId="79C7D712" w14:textId="77777777" w:rsidR="00ED491B" w:rsidRDefault="00ED491B" w:rsidP="00B65803">
                  <w:pPr>
                    <w:pStyle w:val="Tijelo"/>
                    <w:jc w:val="center"/>
                    <w:rPr>
                      <w:rFonts w:cs="Times New Roman"/>
                    </w:rPr>
                  </w:pPr>
                  <w:r>
                    <w:rPr>
                      <w:rFonts w:cs="Times New Roman"/>
                    </w:rPr>
                    <w:t>Iznenađenje</w:t>
                  </w:r>
                </w:p>
              </w:tc>
              <w:tc>
                <w:tcPr>
                  <w:tcW w:w="4559" w:type="dxa"/>
                </w:tcPr>
                <w:p w14:paraId="0292D384" w14:textId="77777777" w:rsidR="00ED491B" w:rsidRDefault="006028DD" w:rsidP="00B65803">
                  <w:pPr>
                    <w:pStyle w:val="Tijelo"/>
                    <w:jc w:val="center"/>
                    <w:rPr>
                      <w:rFonts w:cs="Times New Roman"/>
                    </w:rPr>
                  </w:pPr>
                  <w:r>
                    <w:rPr>
                      <w:rFonts w:cs="Times New Roman"/>
                    </w:rPr>
                    <w:t>100</w:t>
                  </w:r>
                  <w:r w:rsidR="009D2AC8">
                    <w:rPr>
                      <w:rFonts w:cs="Times New Roman"/>
                    </w:rPr>
                    <w:t>,00</w:t>
                  </w:r>
                </w:p>
              </w:tc>
            </w:tr>
          </w:tbl>
          <w:p w14:paraId="1EED36A4" w14:textId="77777777" w:rsidR="00ED491B" w:rsidRPr="00ED2B0C" w:rsidRDefault="00ED491B" w:rsidP="00B65803">
            <w:pPr>
              <w:pStyle w:val="Tijelo"/>
              <w:jc w:val="center"/>
              <w:rPr>
                <w:rFonts w:cs="Times New Roman"/>
              </w:rPr>
            </w:pPr>
          </w:p>
        </w:tc>
      </w:tr>
      <w:tr w:rsidR="00ED491B" w:rsidRPr="00ED2B0C" w14:paraId="28B31222" w14:textId="77777777" w:rsidTr="00714E52">
        <w:trPr>
          <w:cantSplit/>
        </w:trPr>
        <w:tc>
          <w:tcPr>
            <w:tcW w:w="9344" w:type="dxa"/>
            <w:tcBorders>
              <w:top w:val="nil"/>
              <w:left w:val="nil"/>
              <w:bottom w:val="nil"/>
              <w:right w:val="nil"/>
            </w:tcBorders>
          </w:tcPr>
          <w:p w14:paraId="3388F887" w14:textId="77777777"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14:paraId="78CB79F1" w14:textId="77777777"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osta dobri. Matrica pogrešaka</w:t>
      </w:r>
      <w:r w:rsidR="00037437">
        <w:t xml:space="preserve"> prikazana</w:t>
      </w:r>
      <w:r w:rsidR="00CB3752">
        <w:t xml:space="preserve"> je</w:t>
      </w:r>
      <w:r w:rsidR="00037437">
        <w:t xml:space="preserve"> u tablici 3.5</w:t>
      </w:r>
      <w:r w:rsidR="007767FA">
        <w:t xml:space="preserve"> i prikazuje </w:t>
      </w:r>
      <w:r w:rsidR="007767FA">
        <w:lastRenderedPageBreak/>
        <w:t>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14:paraId="1CCED797"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14:paraId="31F3D195" w14:textId="77777777" w:rsidTr="00714E52">
              <w:trPr>
                <w:cantSplit/>
              </w:trPr>
              <w:tc>
                <w:tcPr>
                  <w:tcW w:w="1139" w:type="dxa"/>
                </w:tcPr>
                <w:p w14:paraId="3111F95B" w14:textId="77777777" w:rsidR="00A861E1" w:rsidRDefault="00A861E1" w:rsidP="00B65803">
                  <w:pPr>
                    <w:pStyle w:val="Tijelo"/>
                    <w:jc w:val="center"/>
                    <w:rPr>
                      <w:rFonts w:cs="Times New Roman"/>
                    </w:rPr>
                  </w:pPr>
                </w:p>
              </w:tc>
              <w:tc>
                <w:tcPr>
                  <w:tcW w:w="1139" w:type="dxa"/>
                </w:tcPr>
                <w:p w14:paraId="1997D3A1" w14:textId="77777777" w:rsidR="00A861E1" w:rsidRDefault="00A861E1" w:rsidP="00B65803">
                  <w:pPr>
                    <w:pStyle w:val="Tijelo"/>
                    <w:jc w:val="center"/>
                    <w:rPr>
                      <w:rFonts w:cs="Times New Roman"/>
                    </w:rPr>
                  </w:pPr>
                  <w:r>
                    <w:rPr>
                      <w:rFonts w:cs="Times New Roman"/>
                    </w:rPr>
                    <w:t>Strah</w:t>
                  </w:r>
                </w:p>
              </w:tc>
              <w:tc>
                <w:tcPr>
                  <w:tcW w:w="1140" w:type="dxa"/>
                </w:tcPr>
                <w:p w14:paraId="709E8A79" w14:textId="77777777" w:rsidR="00A861E1" w:rsidRDefault="00A861E1" w:rsidP="00B65803">
                  <w:pPr>
                    <w:pStyle w:val="Tijelo"/>
                    <w:jc w:val="center"/>
                    <w:rPr>
                      <w:rFonts w:cs="Times New Roman"/>
                    </w:rPr>
                  </w:pPr>
                  <w:r>
                    <w:rPr>
                      <w:rFonts w:cs="Times New Roman"/>
                    </w:rPr>
                    <w:t>Srdžba</w:t>
                  </w:r>
                </w:p>
              </w:tc>
              <w:tc>
                <w:tcPr>
                  <w:tcW w:w="1140" w:type="dxa"/>
                </w:tcPr>
                <w:p w14:paraId="0D332CA3" w14:textId="77777777" w:rsidR="00A861E1" w:rsidRDefault="00A861E1" w:rsidP="00B65803">
                  <w:pPr>
                    <w:pStyle w:val="Tijelo"/>
                    <w:jc w:val="center"/>
                    <w:rPr>
                      <w:rFonts w:cs="Times New Roman"/>
                    </w:rPr>
                  </w:pPr>
                  <w:r>
                    <w:rPr>
                      <w:rFonts w:cs="Times New Roman"/>
                    </w:rPr>
                    <w:t>Gađenje</w:t>
                  </w:r>
                </w:p>
              </w:tc>
              <w:tc>
                <w:tcPr>
                  <w:tcW w:w="1140" w:type="dxa"/>
                </w:tcPr>
                <w:p w14:paraId="7F44133F" w14:textId="77777777" w:rsidR="00A861E1" w:rsidRDefault="00A861E1" w:rsidP="00B65803">
                  <w:pPr>
                    <w:pStyle w:val="Tijelo"/>
                    <w:jc w:val="center"/>
                    <w:rPr>
                      <w:rFonts w:cs="Times New Roman"/>
                    </w:rPr>
                  </w:pPr>
                  <w:r>
                    <w:rPr>
                      <w:rFonts w:cs="Times New Roman"/>
                    </w:rPr>
                    <w:t>Radost</w:t>
                  </w:r>
                </w:p>
              </w:tc>
              <w:tc>
                <w:tcPr>
                  <w:tcW w:w="1140" w:type="dxa"/>
                </w:tcPr>
                <w:p w14:paraId="71A35444" w14:textId="77777777" w:rsidR="00A861E1" w:rsidRDefault="00A861E1" w:rsidP="00B65803">
                  <w:pPr>
                    <w:pStyle w:val="Tijelo"/>
                    <w:jc w:val="center"/>
                    <w:rPr>
                      <w:rFonts w:cs="Times New Roman"/>
                    </w:rPr>
                  </w:pPr>
                  <w:r>
                    <w:rPr>
                      <w:rFonts w:cs="Times New Roman"/>
                    </w:rPr>
                    <w:t>Neutralno</w:t>
                  </w:r>
                </w:p>
              </w:tc>
              <w:tc>
                <w:tcPr>
                  <w:tcW w:w="1140" w:type="dxa"/>
                </w:tcPr>
                <w:p w14:paraId="21E4A2A0" w14:textId="77777777" w:rsidR="00A861E1" w:rsidRDefault="00A861E1" w:rsidP="00B65803">
                  <w:pPr>
                    <w:pStyle w:val="Tijelo"/>
                    <w:jc w:val="center"/>
                    <w:rPr>
                      <w:rFonts w:cs="Times New Roman"/>
                    </w:rPr>
                  </w:pPr>
                  <w:r>
                    <w:rPr>
                      <w:rFonts w:cs="Times New Roman"/>
                    </w:rPr>
                    <w:t>Tuga</w:t>
                  </w:r>
                </w:p>
              </w:tc>
              <w:tc>
                <w:tcPr>
                  <w:tcW w:w="1140" w:type="dxa"/>
                </w:tcPr>
                <w:p w14:paraId="5B3F9995" w14:textId="77777777" w:rsidR="00A861E1" w:rsidRDefault="00A861E1" w:rsidP="00B65803">
                  <w:pPr>
                    <w:pStyle w:val="Tijelo"/>
                    <w:jc w:val="center"/>
                    <w:rPr>
                      <w:rFonts w:cs="Times New Roman"/>
                    </w:rPr>
                  </w:pPr>
                  <w:r>
                    <w:rPr>
                      <w:rFonts w:cs="Times New Roman"/>
                    </w:rPr>
                    <w:t>Iznenađenje</w:t>
                  </w:r>
                </w:p>
              </w:tc>
            </w:tr>
            <w:tr w:rsidR="00A861E1" w14:paraId="70FC8879" w14:textId="77777777" w:rsidTr="00714E52">
              <w:trPr>
                <w:cantSplit/>
              </w:trPr>
              <w:tc>
                <w:tcPr>
                  <w:tcW w:w="1139" w:type="dxa"/>
                </w:tcPr>
                <w:p w14:paraId="71BBFC8B" w14:textId="77777777" w:rsidR="00A861E1" w:rsidRDefault="00A861E1" w:rsidP="00B65803">
                  <w:pPr>
                    <w:pStyle w:val="Tijelo"/>
                    <w:jc w:val="center"/>
                    <w:rPr>
                      <w:rFonts w:cs="Times New Roman"/>
                    </w:rPr>
                  </w:pPr>
                  <w:r>
                    <w:rPr>
                      <w:rFonts w:cs="Times New Roman"/>
                    </w:rPr>
                    <w:t>Strah</w:t>
                  </w:r>
                </w:p>
              </w:tc>
              <w:tc>
                <w:tcPr>
                  <w:tcW w:w="1139" w:type="dxa"/>
                </w:tcPr>
                <w:p w14:paraId="53D46245" w14:textId="77777777" w:rsidR="00A861E1" w:rsidRDefault="00A861E1" w:rsidP="00B65803">
                  <w:pPr>
                    <w:pStyle w:val="Tijelo"/>
                    <w:jc w:val="center"/>
                    <w:rPr>
                      <w:rFonts w:cs="Times New Roman"/>
                    </w:rPr>
                  </w:pPr>
                  <w:r>
                    <w:rPr>
                      <w:rFonts w:cs="Times New Roman"/>
                    </w:rPr>
                    <w:t>18</w:t>
                  </w:r>
                </w:p>
              </w:tc>
              <w:tc>
                <w:tcPr>
                  <w:tcW w:w="1140" w:type="dxa"/>
                </w:tcPr>
                <w:p w14:paraId="15CAE1FC" w14:textId="77777777" w:rsidR="00A861E1" w:rsidRDefault="00A861E1" w:rsidP="00B65803">
                  <w:pPr>
                    <w:pStyle w:val="Tijelo"/>
                    <w:jc w:val="center"/>
                    <w:rPr>
                      <w:rFonts w:cs="Times New Roman"/>
                    </w:rPr>
                  </w:pPr>
                  <w:r>
                    <w:rPr>
                      <w:rFonts w:cs="Times New Roman"/>
                    </w:rPr>
                    <w:t>1</w:t>
                  </w:r>
                </w:p>
              </w:tc>
              <w:tc>
                <w:tcPr>
                  <w:tcW w:w="1140" w:type="dxa"/>
                </w:tcPr>
                <w:p w14:paraId="234C501F" w14:textId="77777777" w:rsidR="00A861E1" w:rsidRDefault="00A861E1" w:rsidP="00B65803">
                  <w:pPr>
                    <w:pStyle w:val="Tijelo"/>
                    <w:jc w:val="center"/>
                    <w:rPr>
                      <w:rFonts w:cs="Times New Roman"/>
                    </w:rPr>
                  </w:pPr>
                  <w:r>
                    <w:rPr>
                      <w:rFonts w:cs="Times New Roman"/>
                    </w:rPr>
                    <w:t>0</w:t>
                  </w:r>
                </w:p>
              </w:tc>
              <w:tc>
                <w:tcPr>
                  <w:tcW w:w="1140" w:type="dxa"/>
                </w:tcPr>
                <w:p w14:paraId="41AA8B5B" w14:textId="77777777" w:rsidR="00A861E1" w:rsidRDefault="00A861E1" w:rsidP="00B65803">
                  <w:pPr>
                    <w:pStyle w:val="Tijelo"/>
                    <w:jc w:val="center"/>
                    <w:rPr>
                      <w:rFonts w:cs="Times New Roman"/>
                    </w:rPr>
                  </w:pPr>
                  <w:r>
                    <w:rPr>
                      <w:rFonts w:cs="Times New Roman"/>
                    </w:rPr>
                    <w:t>3</w:t>
                  </w:r>
                </w:p>
              </w:tc>
              <w:tc>
                <w:tcPr>
                  <w:tcW w:w="1140" w:type="dxa"/>
                </w:tcPr>
                <w:p w14:paraId="46B0F095" w14:textId="77777777" w:rsidR="00A861E1" w:rsidRDefault="00A861E1" w:rsidP="00B65803">
                  <w:pPr>
                    <w:pStyle w:val="Tijelo"/>
                    <w:jc w:val="center"/>
                    <w:rPr>
                      <w:rFonts w:cs="Times New Roman"/>
                    </w:rPr>
                  </w:pPr>
                  <w:r>
                    <w:rPr>
                      <w:rFonts w:cs="Times New Roman"/>
                    </w:rPr>
                    <w:t>1</w:t>
                  </w:r>
                </w:p>
              </w:tc>
              <w:tc>
                <w:tcPr>
                  <w:tcW w:w="1140" w:type="dxa"/>
                </w:tcPr>
                <w:p w14:paraId="0D0A6BC2" w14:textId="77777777" w:rsidR="00A861E1" w:rsidRDefault="00A861E1" w:rsidP="00B65803">
                  <w:pPr>
                    <w:pStyle w:val="Tijelo"/>
                    <w:jc w:val="center"/>
                    <w:rPr>
                      <w:rFonts w:cs="Times New Roman"/>
                    </w:rPr>
                  </w:pPr>
                  <w:r>
                    <w:rPr>
                      <w:rFonts w:cs="Times New Roman"/>
                    </w:rPr>
                    <w:t>2</w:t>
                  </w:r>
                </w:p>
              </w:tc>
              <w:tc>
                <w:tcPr>
                  <w:tcW w:w="1140" w:type="dxa"/>
                </w:tcPr>
                <w:p w14:paraId="63D4ACF8" w14:textId="77777777" w:rsidR="00A861E1" w:rsidRDefault="00A861E1" w:rsidP="00B65803">
                  <w:pPr>
                    <w:pStyle w:val="Tijelo"/>
                    <w:jc w:val="center"/>
                    <w:rPr>
                      <w:rFonts w:cs="Times New Roman"/>
                    </w:rPr>
                  </w:pPr>
                  <w:r>
                    <w:rPr>
                      <w:rFonts w:cs="Times New Roman"/>
                    </w:rPr>
                    <w:t>0</w:t>
                  </w:r>
                </w:p>
              </w:tc>
            </w:tr>
            <w:tr w:rsidR="00A861E1" w14:paraId="6D6599F0" w14:textId="77777777" w:rsidTr="00714E52">
              <w:trPr>
                <w:cantSplit/>
              </w:trPr>
              <w:tc>
                <w:tcPr>
                  <w:tcW w:w="1139" w:type="dxa"/>
                </w:tcPr>
                <w:p w14:paraId="230C76C1" w14:textId="77777777" w:rsidR="00A861E1" w:rsidRDefault="00A861E1" w:rsidP="00B65803">
                  <w:pPr>
                    <w:pStyle w:val="Tijelo"/>
                    <w:jc w:val="center"/>
                    <w:rPr>
                      <w:rFonts w:cs="Times New Roman"/>
                    </w:rPr>
                  </w:pPr>
                  <w:r>
                    <w:rPr>
                      <w:rFonts w:cs="Times New Roman"/>
                    </w:rPr>
                    <w:t>Srdžba</w:t>
                  </w:r>
                </w:p>
              </w:tc>
              <w:tc>
                <w:tcPr>
                  <w:tcW w:w="1139" w:type="dxa"/>
                </w:tcPr>
                <w:p w14:paraId="30349A10" w14:textId="77777777" w:rsidR="00A861E1" w:rsidRDefault="00A861E1" w:rsidP="00B65803">
                  <w:pPr>
                    <w:pStyle w:val="Tijelo"/>
                    <w:jc w:val="center"/>
                    <w:rPr>
                      <w:rFonts w:cs="Times New Roman"/>
                    </w:rPr>
                  </w:pPr>
                  <w:r>
                    <w:rPr>
                      <w:rFonts w:cs="Times New Roman"/>
                    </w:rPr>
                    <w:t>12</w:t>
                  </w:r>
                </w:p>
              </w:tc>
              <w:tc>
                <w:tcPr>
                  <w:tcW w:w="1140" w:type="dxa"/>
                </w:tcPr>
                <w:p w14:paraId="6D072A62" w14:textId="77777777" w:rsidR="00A861E1" w:rsidRDefault="00A861E1" w:rsidP="00B65803">
                  <w:pPr>
                    <w:pStyle w:val="Tijelo"/>
                    <w:jc w:val="center"/>
                    <w:rPr>
                      <w:rFonts w:cs="Times New Roman"/>
                    </w:rPr>
                  </w:pPr>
                  <w:r>
                    <w:rPr>
                      <w:rFonts w:cs="Times New Roman"/>
                    </w:rPr>
                    <w:t>20</w:t>
                  </w:r>
                </w:p>
              </w:tc>
              <w:tc>
                <w:tcPr>
                  <w:tcW w:w="1140" w:type="dxa"/>
                </w:tcPr>
                <w:p w14:paraId="46F1D1E2" w14:textId="77777777" w:rsidR="00A861E1" w:rsidRDefault="00A861E1" w:rsidP="00B65803">
                  <w:pPr>
                    <w:pStyle w:val="Tijelo"/>
                    <w:jc w:val="center"/>
                    <w:rPr>
                      <w:rFonts w:cs="Times New Roman"/>
                    </w:rPr>
                  </w:pPr>
                  <w:r>
                    <w:rPr>
                      <w:rFonts w:cs="Times New Roman"/>
                    </w:rPr>
                    <w:t>2</w:t>
                  </w:r>
                </w:p>
              </w:tc>
              <w:tc>
                <w:tcPr>
                  <w:tcW w:w="1140" w:type="dxa"/>
                </w:tcPr>
                <w:p w14:paraId="460DB4AD" w14:textId="77777777" w:rsidR="00A861E1" w:rsidRDefault="00A861E1" w:rsidP="00B65803">
                  <w:pPr>
                    <w:pStyle w:val="Tijelo"/>
                    <w:jc w:val="center"/>
                    <w:rPr>
                      <w:rFonts w:cs="Times New Roman"/>
                    </w:rPr>
                  </w:pPr>
                  <w:r>
                    <w:rPr>
                      <w:rFonts w:cs="Times New Roman"/>
                    </w:rPr>
                    <w:t>2</w:t>
                  </w:r>
                </w:p>
              </w:tc>
              <w:tc>
                <w:tcPr>
                  <w:tcW w:w="1140" w:type="dxa"/>
                </w:tcPr>
                <w:p w14:paraId="16D92811" w14:textId="77777777" w:rsidR="00A861E1" w:rsidRDefault="00A861E1" w:rsidP="00B65803">
                  <w:pPr>
                    <w:pStyle w:val="Tijelo"/>
                    <w:jc w:val="center"/>
                    <w:rPr>
                      <w:rFonts w:cs="Times New Roman"/>
                    </w:rPr>
                  </w:pPr>
                  <w:r>
                    <w:rPr>
                      <w:rFonts w:cs="Times New Roman"/>
                    </w:rPr>
                    <w:t>2</w:t>
                  </w:r>
                </w:p>
              </w:tc>
              <w:tc>
                <w:tcPr>
                  <w:tcW w:w="1140" w:type="dxa"/>
                </w:tcPr>
                <w:p w14:paraId="23E2D823" w14:textId="77777777" w:rsidR="00A861E1" w:rsidRDefault="00A861E1" w:rsidP="00B65803">
                  <w:pPr>
                    <w:pStyle w:val="Tijelo"/>
                    <w:jc w:val="center"/>
                    <w:rPr>
                      <w:rFonts w:cs="Times New Roman"/>
                    </w:rPr>
                  </w:pPr>
                  <w:r>
                    <w:rPr>
                      <w:rFonts w:cs="Times New Roman"/>
                    </w:rPr>
                    <w:t>7</w:t>
                  </w:r>
                </w:p>
              </w:tc>
              <w:tc>
                <w:tcPr>
                  <w:tcW w:w="1140" w:type="dxa"/>
                </w:tcPr>
                <w:p w14:paraId="508A86E3" w14:textId="77777777" w:rsidR="00A861E1" w:rsidRDefault="00A861E1" w:rsidP="00B65803">
                  <w:pPr>
                    <w:pStyle w:val="Tijelo"/>
                    <w:jc w:val="center"/>
                    <w:rPr>
                      <w:rFonts w:cs="Times New Roman"/>
                    </w:rPr>
                  </w:pPr>
                  <w:r>
                    <w:rPr>
                      <w:rFonts w:cs="Times New Roman"/>
                    </w:rPr>
                    <w:t>0</w:t>
                  </w:r>
                </w:p>
              </w:tc>
            </w:tr>
            <w:tr w:rsidR="00A861E1" w14:paraId="48E6F09D" w14:textId="77777777" w:rsidTr="00714E52">
              <w:trPr>
                <w:cantSplit/>
              </w:trPr>
              <w:tc>
                <w:tcPr>
                  <w:tcW w:w="1139" w:type="dxa"/>
                </w:tcPr>
                <w:p w14:paraId="6DCF8678" w14:textId="77777777" w:rsidR="00A861E1" w:rsidRDefault="00A861E1" w:rsidP="00B65803">
                  <w:pPr>
                    <w:pStyle w:val="Tijelo"/>
                    <w:jc w:val="center"/>
                    <w:rPr>
                      <w:rFonts w:cs="Times New Roman"/>
                    </w:rPr>
                  </w:pPr>
                  <w:r>
                    <w:rPr>
                      <w:rFonts w:cs="Times New Roman"/>
                    </w:rPr>
                    <w:t>Gađenje</w:t>
                  </w:r>
                </w:p>
              </w:tc>
              <w:tc>
                <w:tcPr>
                  <w:tcW w:w="1139" w:type="dxa"/>
                </w:tcPr>
                <w:p w14:paraId="4D669437" w14:textId="77777777" w:rsidR="00A861E1" w:rsidRDefault="00A861E1" w:rsidP="00B65803">
                  <w:pPr>
                    <w:pStyle w:val="Tijelo"/>
                    <w:jc w:val="center"/>
                    <w:rPr>
                      <w:rFonts w:cs="Times New Roman"/>
                    </w:rPr>
                  </w:pPr>
                  <w:r>
                    <w:rPr>
                      <w:rFonts w:cs="Times New Roman"/>
                    </w:rPr>
                    <w:t>19</w:t>
                  </w:r>
                </w:p>
              </w:tc>
              <w:tc>
                <w:tcPr>
                  <w:tcW w:w="1140" w:type="dxa"/>
                </w:tcPr>
                <w:p w14:paraId="7350EE19" w14:textId="77777777" w:rsidR="00A861E1" w:rsidRDefault="00A861E1" w:rsidP="00B65803">
                  <w:pPr>
                    <w:pStyle w:val="Tijelo"/>
                    <w:jc w:val="center"/>
                    <w:rPr>
                      <w:rFonts w:cs="Times New Roman"/>
                    </w:rPr>
                  </w:pPr>
                  <w:r>
                    <w:rPr>
                      <w:rFonts w:cs="Times New Roman"/>
                    </w:rPr>
                    <w:t>15</w:t>
                  </w:r>
                </w:p>
              </w:tc>
              <w:tc>
                <w:tcPr>
                  <w:tcW w:w="1140" w:type="dxa"/>
                </w:tcPr>
                <w:p w14:paraId="02CB3969" w14:textId="77777777" w:rsidR="00A861E1" w:rsidRDefault="00A861E1" w:rsidP="00B65803">
                  <w:pPr>
                    <w:pStyle w:val="Tijelo"/>
                    <w:jc w:val="center"/>
                    <w:rPr>
                      <w:rFonts w:cs="Times New Roman"/>
                    </w:rPr>
                  </w:pPr>
                  <w:r>
                    <w:rPr>
                      <w:rFonts w:cs="Times New Roman"/>
                    </w:rPr>
                    <w:t>18</w:t>
                  </w:r>
                </w:p>
              </w:tc>
              <w:tc>
                <w:tcPr>
                  <w:tcW w:w="1140" w:type="dxa"/>
                </w:tcPr>
                <w:p w14:paraId="49661C3A" w14:textId="77777777" w:rsidR="00A861E1" w:rsidRDefault="00A861E1" w:rsidP="00B65803">
                  <w:pPr>
                    <w:pStyle w:val="Tijelo"/>
                    <w:jc w:val="center"/>
                    <w:rPr>
                      <w:rFonts w:cs="Times New Roman"/>
                    </w:rPr>
                  </w:pPr>
                  <w:r>
                    <w:rPr>
                      <w:rFonts w:cs="Times New Roman"/>
                    </w:rPr>
                    <w:t>1</w:t>
                  </w:r>
                </w:p>
              </w:tc>
              <w:tc>
                <w:tcPr>
                  <w:tcW w:w="1140" w:type="dxa"/>
                </w:tcPr>
                <w:p w14:paraId="6D55C7EB" w14:textId="77777777" w:rsidR="00A861E1" w:rsidRDefault="00A861E1" w:rsidP="00B65803">
                  <w:pPr>
                    <w:pStyle w:val="Tijelo"/>
                    <w:jc w:val="center"/>
                    <w:rPr>
                      <w:rFonts w:cs="Times New Roman"/>
                    </w:rPr>
                  </w:pPr>
                  <w:r>
                    <w:rPr>
                      <w:rFonts w:cs="Times New Roman"/>
                    </w:rPr>
                    <w:t>2</w:t>
                  </w:r>
                </w:p>
              </w:tc>
              <w:tc>
                <w:tcPr>
                  <w:tcW w:w="1140" w:type="dxa"/>
                </w:tcPr>
                <w:p w14:paraId="0EE373F7" w14:textId="77777777" w:rsidR="00A861E1" w:rsidRDefault="00A861E1" w:rsidP="00B65803">
                  <w:pPr>
                    <w:pStyle w:val="Tijelo"/>
                    <w:jc w:val="center"/>
                    <w:rPr>
                      <w:rFonts w:cs="Times New Roman"/>
                    </w:rPr>
                  </w:pPr>
                  <w:r>
                    <w:rPr>
                      <w:rFonts w:cs="Times New Roman"/>
                    </w:rPr>
                    <w:t>3</w:t>
                  </w:r>
                </w:p>
              </w:tc>
              <w:tc>
                <w:tcPr>
                  <w:tcW w:w="1140" w:type="dxa"/>
                </w:tcPr>
                <w:p w14:paraId="46E48C4B" w14:textId="77777777" w:rsidR="00A861E1" w:rsidRDefault="00A861E1" w:rsidP="00B65803">
                  <w:pPr>
                    <w:pStyle w:val="Tijelo"/>
                    <w:jc w:val="center"/>
                    <w:rPr>
                      <w:rFonts w:cs="Times New Roman"/>
                    </w:rPr>
                  </w:pPr>
                  <w:r>
                    <w:rPr>
                      <w:rFonts w:cs="Times New Roman"/>
                    </w:rPr>
                    <w:t>0</w:t>
                  </w:r>
                </w:p>
              </w:tc>
            </w:tr>
            <w:tr w:rsidR="00A861E1" w14:paraId="7054BAE0" w14:textId="77777777" w:rsidTr="00714E52">
              <w:trPr>
                <w:cantSplit/>
              </w:trPr>
              <w:tc>
                <w:tcPr>
                  <w:tcW w:w="1139" w:type="dxa"/>
                </w:tcPr>
                <w:p w14:paraId="5EA988EE" w14:textId="77777777" w:rsidR="00A861E1" w:rsidRDefault="00A861E1" w:rsidP="00B65803">
                  <w:pPr>
                    <w:pStyle w:val="Tijelo"/>
                    <w:jc w:val="center"/>
                    <w:rPr>
                      <w:rFonts w:cs="Times New Roman"/>
                    </w:rPr>
                  </w:pPr>
                  <w:r>
                    <w:rPr>
                      <w:rFonts w:cs="Times New Roman"/>
                    </w:rPr>
                    <w:t>Radost</w:t>
                  </w:r>
                </w:p>
              </w:tc>
              <w:tc>
                <w:tcPr>
                  <w:tcW w:w="1139" w:type="dxa"/>
                </w:tcPr>
                <w:p w14:paraId="28F700C2" w14:textId="77777777" w:rsidR="00A861E1" w:rsidRDefault="00A861E1" w:rsidP="00B65803">
                  <w:pPr>
                    <w:pStyle w:val="Tijelo"/>
                    <w:jc w:val="center"/>
                    <w:rPr>
                      <w:rFonts w:cs="Times New Roman"/>
                    </w:rPr>
                  </w:pPr>
                  <w:r>
                    <w:rPr>
                      <w:rFonts w:cs="Times New Roman"/>
                    </w:rPr>
                    <w:t>1</w:t>
                  </w:r>
                </w:p>
              </w:tc>
              <w:tc>
                <w:tcPr>
                  <w:tcW w:w="1140" w:type="dxa"/>
                </w:tcPr>
                <w:p w14:paraId="26E4D457" w14:textId="77777777" w:rsidR="00A861E1" w:rsidRDefault="00A861E1" w:rsidP="00B65803">
                  <w:pPr>
                    <w:pStyle w:val="Tijelo"/>
                    <w:jc w:val="center"/>
                    <w:rPr>
                      <w:rFonts w:cs="Times New Roman"/>
                    </w:rPr>
                  </w:pPr>
                  <w:r>
                    <w:rPr>
                      <w:rFonts w:cs="Times New Roman"/>
                    </w:rPr>
                    <w:t>0</w:t>
                  </w:r>
                </w:p>
              </w:tc>
              <w:tc>
                <w:tcPr>
                  <w:tcW w:w="1140" w:type="dxa"/>
                </w:tcPr>
                <w:p w14:paraId="33B2DA7C" w14:textId="77777777" w:rsidR="00A861E1" w:rsidRDefault="00A861E1" w:rsidP="00B65803">
                  <w:pPr>
                    <w:pStyle w:val="Tijelo"/>
                    <w:jc w:val="center"/>
                    <w:rPr>
                      <w:rFonts w:cs="Times New Roman"/>
                    </w:rPr>
                  </w:pPr>
                  <w:r>
                    <w:rPr>
                      <w:rFonts w:cs="Times New Roman"/>
                    </w:rPr>
                    <w:t>0</w:t>
                  </w:r>
                </w:p>
              </w:tc>
              <w:tc>
                <w:tcPr>
                  <w:tcW w:w="1140" w:type="dxa"/>
                </w:tcPr>
                <w:p w14:paraId="6F748875" w14:textId="77777777" w:rsidR="00A861E1" w:rsidRDefault="00A861E1" w:rsidP="00B65803">
                  <w:pPr>
                    <w:pStyle w:val="Tijelo"/>
                    <w:jc w:val="center"/>
                    <w:rPr>
                      <w:rFonts w:cs="Times New Roman"/>
                    </w:rPr>
                  </w:pPr>
                  <w:r>
                    <w:rPr>
                      <w:rFonts w:cs="Times New Roman"/>
                    </w:rPr>
                    <w:t>66</w:t>
                  </w:r>
                </w:p>
              </w:tc>
              <w:tc>
                <w:tcPr>
                  <w:tcW w:w="1140" w:type="dxa"/>
                </w:tcPr>
                <w:p w14:paraId="64A3E04C" w14:textId="77777777" w:rsidR="00A861E1" w:rsidRDefault="00A861E1" w:rsidP="00B65803">
                  <w:pPr>
                    <w:pStyle w:val="Tijelo"/>
                    <w:jc w:val="center"/>
                    <w:rPr>
                      <w:rFonts w:cs="Times New Roman"/>
                    </w:rPr>
                  </w:pPr>
                  <w:r>
                    <w:rPr>
                      <w:rFonts w:cs="Times New Roman"/>
                    </w:rPr>
                    <w:t>0</w:t>
                  </w:r>
                </w:p>
              </w:tc>
              <w:tc>
                <w:tcPr>
                  <w:tcW w:w="1140" w:type="dxa"/>
                </w:tcPr>
                <w:p w14:paraId="7DE09DBF" w14:textId="77777777" w:rsidR="00A861E1" w:rsidRDefault="00A861E1" w:rsidP="00B65803">
                  <w:pPr>
                    <w:pStyle w:val="Tijelo"/>
                    <w:jc w:val="center"/>
                    <w:rPr>
                      <w:rFonts w:cs="Times New Roman"/>
                    </w:rPr>
                  </w:pPr>
                  <w:r>
                    <w:rPr>
                      <w:rFonts w:cs="Times New Roman"/>
                    </w:rPr>
                    <w:t>1</w:t>
                  </w:r>
                </w:p>
              </w:tc>
              <w:tc>
                <w:tcPr>
                  <w:tcW w:w="1140" w:type="dxa"/>
                </w:tcPr>
                <w:p w14:paraId="2D1095EF" w14:textId="77777777" w:rsidR="00A861E1" w:rsidRDefault="00A861E1" w:rsidP="00B65803">
                  <w:pPr>
                    <w:pStyle w:val="Tijelo"/>
                    <w:jc w:val="center"/>
                    <w:rPr>
                      <w:rFonts w:cs="Times New Roman"/>
                    </w:rPr>
                  </w:pPr>
                  <w:r>
                    <w:rPr>
                      <w:rFonts w:cs="Times New Roman"/>
                    </w:rPr>
                    <w:t>0</w:t>
                  </w:r>
                </w:p>
              </w:tc>
            </w:tr>
            <w:tr w:rsidR="00A861E1" w14:paraId="3388291A" w14:textId="77777777" w:rsidTr="00714E52">
              <w:trPr>
                <w:cantSplit/>
              </w:trPr>
              <w:tc>
                <w:tcPr>
                  <w:tcW w:w="1139" w:type="dxa"/>
                </w:tcPr>
                <w:p w14:paraId="7D922765" w14:textId="77777777" w:rsidR="00A861E1" w:rsidRDefault="00A861E1" w:rsidP="00B65803">
                  <w:pPr>
                    <w:pStyle w:val="Tijelo"/>
                    <w:jc w:val="center"/>
                    <w:rPr>
                      <w:rFonts w:cs="Times New Roman"/>
                    </w:rPr>
                  </w:pPr>
                  <w:r>
                    <w:rPr>
                      <w:rFonts w:cs="Times New Roman"/>
                    </w:rPr>
                    <w:t>Neutralno</w:t>
                  </w:r>
                </w:p>
              </w:tc>
              <w:tc>
                <w:tcPr>
                  <w:tcW w:w="1139" w:type="dxa"/>
                </w:tcPr>
                <w:p w14:paraId="6AFE4FFD" w14:textId="77777777" w:rsidR="00A861E1" w:rsidRDefault="00A861E1" w:rsidP="00B65803">
                  <w:pPr>
                    <w:pStyle w:val="Tijelo"/>
                    <w:jc w:val="center"/>
                    <w:rPr>
                      <w:rFonts w:cs="Times New Roman"/>
                    </w:rPr>
                  </w:pPr>
                  <w:r>
                    <w:rPr>
                      <w:rFonts w:cs="Times New Roman"/>
                    </w:rPr>
                    <w:t>0</w:t>
                  </w:r>
                </w:p>
              </w:tc>
              <w:tc>
                <w:tcPr>
                  <w:tcW w:w="1140" w:type="dxa"/>
                </w:tcPr>
                <w:p w14:paraId="394F9851" w14:textId="77777777" w:rsidR="00A861E1" w:rsidRDefault="00A861E1" w:rsidP="00B65803">
                  <w:pPr>
                    <w:pStyle w:val="Tijelo"/>
                    <w:jc w:val="center"/>
                    <w:rPr>
                      <w:rFonts w:cs="Times New Roman"/>
                    </w:rPr>
                  </w:pPr>
                  <w:r>
                    <w:rPr>
                      <w:rFonts w:cs="Times New Roman"/>
                    </w:rPr>
                    <w:t>0</w:t>
                  </w:r>
                </w:p>
              </w:tc>
              <w:tc>
                <w:tcPr>
                  <w:tcW w:w="1140" w:type="dxa"/>
                </w:tcPr>
                <w:p w14:paraId="3D933B8F" w14:textId="77777777" w:rsidR="00A861E1" w:rsidRDefault="00A861E1" w:rsidP="00B65803">
                  <w:pPr>
                    <w:pStyle w:val="Tijelo"/>
                    <w:jc w:val="center"/>
                    <w:rPr>
                      <w:rFonts w:cs="Times New Roman"/>
                    </w:rPr>
                  </w:pPr>
                  <w:r>
                    <w:rPr>
                      <w:rFonts w:cs="Times New Roman"/>
                    </w:rPr>
                    <w:t>0</w:t>
                  </w:r>
                </w:p>
              </w:tc>
              <w:tc>
                <w:tcPr>
                  <w:tcW w:w="1140" w:type="dxa"/>
                </w:tcPr>
                <w:p w14:paraId="5460B883" w14:textId="77777777" w:rsidR="00A861E1" w:rsidRDefault="00A861E1" w:rsidP="00B65803">
                  <w:pPr>
                    <w:pStyle w:val="Tijelo"/>
                    <w:jc w:val="center"/>
                    <w:rPr>
                      <w:rFonts w:cs="Times New Roman"/>
                    </w:rPr>
                  </w:pPr>
                  <w:r>
                    <w:rPr>
                      <w:rFonts w:cs="Times New Roman"/>
                    </w:rPr>
                    <w:t>0</w:t>
                  </w:r>
                </w:p>
              </w:tc>
              <w:tc>
                <w:tcPr>
                  <w:tcW w:w="1140" w:type="dxa"/>
                </w:tcPr>
                <w:p w14:paraId="1D935215" w14:textId="77777777" w:rsidR="00A861E1" w:rsidRDefault="00A861E1" w:rsidP="00B65803">
                  <w:pPr>
                    <w:pStyle w:val="Tijelo"/>
                    <w:jc w:val="center"/>
                    <w:rPr>
                      <w:rFonts w:cs="Times New Roman"/>
                    </w:rPr>
                  </w:pPr>
                  <w:r>
                    <w:rPr>
                      <w:rFonts w:cs="Times New Roman"/>
                    </w:rPr>
                    <w:t>0</w:t>
                  </w:r>
                </w:p>
              </w:tc>
              <w:tc>
                <w:tcPr>
                  <w:tcW w:w="1140" w:type="dxa"/>
                </w:tcPr>
                <w:p w14:paraId="37C0B6F6" w14:textId="77777777" w:rsidR="00A861E1" w:rsidRDefault="00A861E1" w:rsidP="00B65803">
                  <w:pPr>
                    <w:pStyle w:val="Tijelo"/>
                    <w:jc w:val="center"/>
                    <w:rPr>
                      <w:rFonts w:cs="Times New Roman"/>
                    </w:rPr>
                  </w:pPr>
                  <w:r>
                    <w:rPr>
                      <w:rFonts w:cs="Times New Roman"/>
                    </w:rPr>
                    <w:t>0</w:t>
                  </w:r>
                </w:p>
              </w:tc>
              <w:tc>
                <w:tcPr>
                  <w:tcW w:w="1140" w:type="dxa"/>
                </w:tcPr>
                <w:p w14:paraId="7737D235" w14:textId="77777777" w:rsidR="00A861E1" w:rsidRDefault="00A861E1" w:rsidP="00B65803">
                  <w:pPr>
                    <w:pStyle w:val="Tijelo"/>
                    <w:jc w:val="center"/>
                    <w:rPr>
                      <w:rFonts w:cs="Times New Roman"/>
                    </w:rPr>
                  </w:pPr>
                  <w:r>
                    <w:rPr>
                      <w:rFonts w:cs="Times New Roman"/>
                    </w:rPr>
                    <w:t>0</w:t>
                  </w:r>
                </w:p>
              </w:tc>
            </w:tr>
            <w:tr w:rsidR="00A861E1" w14:paraId="1E2932AA" w14:textId="77777777" w:rsidTr="00714E52">
              <w:trPr>
                <w:cantSplit/>
              </w:trPr>
              <w:tc>
                <w:tcPr>
                  <w:tcW w:w="1139" w:type="dxa"/>
                </w:tcPr>
                <w:p w14:paraId="099D8904" w14:textId="77777777" w:rsidR="00A861E1" w:rsidRDefault="00A861E1" w:rsidP="00B65803">
                  <w:pPr>
                    <w:pStyle w:val="Tijelo"/>
                    <w:jc w:val="center"/>
                    <w:rPr>
                      <w:rFonts w:cs="Times New Roman"/>
                    </w:rPr>
                  </w:pPr>
                  <w:r>
                    <w:rPr>
                      <w:rFonts w:cs="Times New Roman"/>
                    </w:rPr>
                    <w:t>Tuga</w:t>
                  </w:r>
                </w:p>
              </w:tc>
              <w:tc>
                <w:tcPr>
                  <w:tcW w:w="1139" w:type="dxa"/>
                </w:tcPr>
                <w:p w14:paraId="7B9E0543" w14:textId="77777777" w:rsidR="00A861E1" w:rsidRDefault="00A861E1" w:rsidP="00B65803">
                  <w:pPr>
                    <w:pStyle w:val="Tijelo"/>
                    <w:jc w:val="center"/>
                    <w:rPr>
                      <w:rFonts w:cs="Times New Roman"/>
                    </w:rPr>
                  </w:pPr>
                  <w:r>
                    <w:rPr>
                      <w:rFonts w:cs="Times New Roman"/>
                    </w:rPr>
                    <w:t>5</w:t>
                  </w:r>
                </w:p>
              </w:tc>
              <w:tc>
                <w:tcPr>
                  <w:tcW w:w="1140" w:type="dxa"/>
                </w:tcPr>
                <w:p w14:paraId="783CDEFC" w14:textId="77777777" w:rsidR="00A861E1" w:rsidRDefault="00A861E1" w:rsidP="00B65803">
                  <w:pPr>
                    <w:pStyle w:val="Tijelo"/>
                    <w:jc w:val="center"/>
                    <w:rPr>
                      <w:rFonts w:cs="Times New Roman"/>
                    </w:rPr>
                  </w:pPr>
                  <w:r>
                    <w:rPr>
                      <w:rFonts w:cs="Times New Roman"/>
                    </w:rPr>
                    <w:t>4</w:t>
                  </w:r>
                </w:p>
              </w:tc>
              <w:tc>
                <w:tcPr>
                  <w:tcW w:w="1140" w:type="dxa"/>
                </w:tcPr>
                <w:p w14:paraId="52436F4B" w14:textId="77777777" w:rsidR="00A861E1" w:rsidRDefault="00A861E1" w:rsidP="00B65803">
                  <w:pPr>
                    <w:pStyle w:val="Tijelo"/>
                    <w:jc w:val="center"/>
                    <w:rPr>
                      <w:rFonts w:cs="Times New Roman"/>
                    </w:rPr>
                  </w:pPr>
                  <w:r>
                    <w:rPr>
                      <w:rFonts w:cs="Times New Roman"/>
                    </w:rPr>
                    <w:t>0</w:t>
                  </w:r>
                </w:p>
              </w:tc>
              <w:tc>
                <w:tcPr>
                  <w:tcW w:w="1140" w:type="dxa"/>
                </w:tcPr>
                <w:p w14:paraId="001172EE" w14:textId="77777777" w:rsidR="00A861E1" w:rsidRDefault="00A861E1" w:rsidP="00B65803">
                  <w:pPr>
                    <w:pStyle w:val="Tijelo"/>
                    <w:jc w:val="center"/>
                    <w:rPr>
                      <w:rFonts w:cs="Times New Roman"/>
                    </w:rPr>
                  </w:pPr>
                  <w:r>
                    <w:rPr>
                      <w:rFonts w:cs="Times New Roman"/>
                    </w:rPr>
                    <w:t>0</w:t>
                  </w:r>
                </w:p>
              </w:tc>
              <w:tc>
                <w:tcPr>
                  <w:tcW w:w="1140" w:type="dxa"/>
                </w:tcPr>
                <w:p w14:paraId="3872D068" w14:textId="77777777" w:rsidR="00A861E1" w:rsidRDefault="00A861E1" w:rsidP="00B65803">
                  <w:pPr>
                    <w:pStyle w:val="Tijelo"/>
                    <w:jc w:val="center"/>
                    <w:rPr>
                      <w:rFonts w:cs="Times New Roman"/>
                    </w:rPr>
                  </w:pPr>
                  <w:r>
                    <w:rPr>
                      <w:rFonts w:cs="Times New Roman"/>
                    </w:rPr>
                    <w:t>2</w:t>
                  </w:r>
                </w:p>
              </w:tc>
              <w:tc>
                <w:tcPr>
                  <w:tcW w:w="1140" w:type="dxa"/>
                </w:tcPr>
                <w:p w14:paraId="27B1E540" w14:textId="77777777" w:rsidR="00A861E1" w:rsidRDefault="00A861E1" w:rsidP="00B65803">
                  <w:pPr>
                    <w:pStyle w:val="Tijelo"/>
                    <w:jc w:val="center"/>
                    <w:rPr>
                      <w:rFonts w:cs="Times New Roman"/>
                    </w:rPr>
                  </w:pPr>
                  <w:r>
                    <w:rPr>
                      <w:rFonts w:cs="Times New Roman"/>
                    </w:rPr>
                    <w:t>16</w:t>
                  </w:r>
                </w:p>
              </w:tc>
              <w:tc>
                <w:tcPr>
                  <w:tcW w:w="1140" w:type="dxa"/>
                </w:tcPr>
                <w:p w14:paraId="6EB48397" w14:textId="77777777" w:rsidR="00A861E1" w:rsidRDefault="00A861E1" w:rsidP="00B65803">
                  <w:pPr>
                    <w:pStyle w:val="Tijelo"/>
                    <w:jc w:val="center"/>
                    <w:rPr>
                      <w:rFonts w:cs="Times New Roman"/>
                    </w:rPr>
                  </w:pPr>
                  <w:r>
                    <w:rPr>
                      <w:rFonts w:cs="Times New Roman"/>
                    </w:rPr>
                    <w:t>0</w:t>
                  </w:r>
                </w:p>
              </w:tc>
            </w:tr>
            <w:tr w:rsidR="00A861E1" w14:paraId="32444FC6" w14:textId="77777777" w:rsidTr="00714E52">
              <w:trPr>
                <w:cantSplit/>
              </w:trPr>
              <w:tc>
                <w:tcPr>
                  <w:tcW w:w="1139" w:type="dxa"/>
                </w:tcPr>
                <w:p w14:paraId="2D897282" w14:textId="77777777" w:rsidR="00A861E1" w:rsidRDefault="00A861E1" w:rsidP="00B65803">
                  <w:pPr>
                    <w:pStyle w:val="Tijelo"/>
                    <w:jc w:val="center"/>
                    <w:rPr>
                      <w:rFonts w:cs="Times New Roman"/>
                    </w:rPr>
                  </w:pPr>
                  <w:r>
                    <w:rPr>
                      <w:rFonts w:cs="Times New Roman"/>
                    </w:rPr>
                    <w:t>Iznenađenje</w:t>
                  </w:r>
                </w:p>
              </w:tc>
              <w:tc>
                <w:tcPr>
                  <w:tcW w:w="1139" w:type="dxa"/>
                </w:tcPr>
                <w:p w14:paraId="0CFABB66" w14:textId="77777777" w:rsidR="00A861E1" w:rsidRDefault="00A861E1" w:rsidP="00B65803">
                  <w:pPr>
                    <w:pStyle w:val="Tijelo"/>
                    <w:jc w:val="center"/>
                    <w:rPr>
                      <w:rFonts w:cs="Times New Roman"/>
                    </w:rPr>
                  </w:pPr>
                  <w:r>
                    <w:rPr>
                      <w:rFonts w:cs="Times New Roman"/>
                    </w:rPr>
                    <w:t>13</w:t>
                  </w:r>
                </w:p>
              </w:tc>
              <w:tc>
                <w:tcPr>
                  <w:tcW w:w="1140" w:type="dxa"/>
                </w:tcPr>
                <w:p w14:paraId="09F3E730" w14:textId="77777777" w:rsidR="00A861E1" w:rsidRDefault="00A861E1" w:rsidP="00B65803">
                  <w:pPr>
                    <w:pStyle w:val="Tijelo"/>
                    <w:jc w:val="center"/>
                    <w:rPr>
                      <w:rFonts w:cs="Times New Roman"/>
                    </w:rPr>
                  </w:pPr>
                  <w:r>
                    <w:rPr>
                      <w:rFonts w:cs="Times New Roman"/>
                    </w:rPr>
                    <w:t>1</w:t>
                  </w:r>
                </w:p>
              </w:tc>
              <w:tc>
                <w:tcPr>
                  <w:tcW w:w="1140" w:type="dxa"/>
                </w:tcPr>
                <w:p w14:paraId="6CF8D994" w14:textId="77777777" w:rsidR="00A861E1" w:rsidRDefault="00A861E1" w:rsidP="00B65803">
                  <w:pPr>
                    <w:pStyle w:val="Tijelo"/>
                    <w:jc w:val="center"/>
                    <w:rPr>
                      <w:rFonts w:cs="Times New Roman"/>
                    </w:rPr>
                  </w:pPr>
                  <w:r>
                    <w:rPr>
                      <w:rFonts w:cs="Times New Roman"/>
                    </w:rPr>
                    <w:t>0</w:t>
                  </w:r>
                </w:p>
              </w:tc>
              <w:tc>
                <w:tcPr>
                  <w:tcW w:w="1140" w:type="dxa"/>
                </w:tcPr>
                <w:p w14:paraId="21BFE500" w14:textId="77777777" w:rsidR="00A861E1" w:rsidRDefault="00A861E1" w:rsidP="00B65803">
                  <w:pPr>
                    <w:pStyle w:val="Tijelo"/>
                    <w:jc w:val="center"/>
                    <w:rPr>
                      <w:rFonts w:cs="Times New Roman"/>
                    </w:rPr>
                  </w:pPr>
                  <w:r>
                    <w:rPr>
                      <w:rFonts w:cs="Times New Roman"/>
                    </w:rPr>
                    <w:t>0</w:t>
                  </w:r>
                </w:p>
              </w:tc>
              <w:tc>
                <w:tcPr>
                  <w:tcW w:w="1140" w:type="dxa"/>
                </w:tcPr>
                <w:p w14:paraId="59C0E992" w14:textId="77777777" w:rsidR="00A861E1" w:rsidRDefault="00A861E1" w:rsidP="00B65803">
                  <w:pPr>
                    <w:pStyle w:val="Tijelo"/>
                    <w:jc w:val="center"/>
                    <w:rPr>
                      <w:rFonts w:cs="Times New Roman"/>
                    </w:rPr>
                  </w:pPr>
                  <w:r>
                    <w:rPr>
                      <w:rFonts w:cs="Times New Roman"/>
                    </w:rPr>
                    <w:t>2</w:t>
                  </w:r>
                </w:p>
              </w:tc>
              <w:tc>
                <w:tcPr>
                  <w:tcW w:w="1140" w:type="dxa"/>
                </w:tcPr>
                <w:p w14:paraId="58CD6532" w14:textId="77777777" w:rsidR="00A861E1" w:rsidRDefault="00A861E1" w:rsidP="00B65803">
                  <w:pPr>
                    <w:pStyle w:val="Tijelo"/>
                    <w:jc w:val="center"/>
                    <w:rPr>
                      <w:rFonts w:cs="Times New Roman"/>
                    </w:rPr>
                  </w:pPr>
                  <w:r>
                    <w:rPr>
                      <w:rFonts w:cs="Times New Roman"/>
                    </w:rPr>
                    <w:t>0</w:t>
                  </w:r>
                </w:p>
              </w:tc>
              <w:tc>
                <w:tcPr>
                  <w:tcW w:w="1140" w:type="dxa"/>
                </w:tcPr>
                <w:p w14:paraId="5AB0233A" w14:textId="77777777" w:rsidR="00A861E1" w:rsidRDefault="00A861E1" w:rsidP="00B65803">
                  <w:pPr>
                    <w:pStyle w:val="Tijelo"/>
                    <w:jc w:val="center"/>
                    <w:rPr>
                      <w:rFonts w:cs="Times New Roman"/>
                    </w:rPr>
                  </w:pPr>
                  <w:r>
                    <w:rPr>
                      <w:rFonts w:cs="Times New Roman"/>
                    </w:rPr>
                    <w:t>60</w:t>
                  </w:r>
                </w:p>
              </w:tc>
            </w:tr>
          </w:tbl>
          <w:p w14:paraId="01B52165" w14:textId="77777777" w:rsidR="00A861E1" w:rsidRPr="00ED2B0C" w:rsidRDefault="00A861E1" w:rsidP="00B65803">
            <w:pPr>
              <w:pStyle w:val="Tijelo"/>
              <w:jc w:val="center"/>
              <w:rPr>
                <w:rFonts w:cs="Times New Roman"/>
              </w:rPr>
            </w:pPr>
          </w:p>
        </w:tc>
      </w:tr>
      <w:tr w:rsidR="00A861E1" w:rsidRPr="00ED2B0C" w14:paraId="746E972F" w14:textId="77777777" w:rsidTr="00714E52">
        <w:trPr>
          <w:cantSplit/>
        </w:trPr>
        <w:tc>
          <w:tcPr>
            <w:tcW w:w="9344" w:type="dxa"/>
            <w:tcBorders>
              <w:top w:val="nil"/>
              <w:left w:val="nil"/>
              <w:bottom w:val="nil"/>
              <w:right w:val="nil"/>
            </w:tcBorders>
          </w:tcPr>
          <w:p w14:paraId="463182AA" w14:textId="77777777"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14:paraId="51AAE7B3" w14:textId="77777777" w:rsidR="00A861E1" w:rsidRPr="00ED2B0C" w:rsidRDefault="00A861E1" w:rsidP="00CE20B8">
      <w:pPr>
        <w:pStyle w:val="Tijelo"/>
      </w:pPr>
    </w:p>
    <w:p w14:paraId="2487A129" w14:textId="77777777" w:rsidR="00D4675D" w:rsidRPr="00ED2B0C" w:rsidRDefault="0072176B" w:rsidP="005A194D">
      <w:pPr>
        <w:pStyle w:val="Naslovpotpoglavlja"/>
      </w:pPr>
      <w:bookmarkStart w:id="113" w:name="_Toc478835414"/>
      <w:r w:rsidRPr="00ED2B0C">
        <w:t>Osvrt i mogućnost unaprjeđenja</w:t>
      </w:r>
      <w:bookmarkEnd w:id="113"/>
    </w:p>
    <w:p w14:paraId="023E614A" w14:textId="77777777"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w:t>
      </w:r>
      <w:proofErr w:type="spellStart"/>
      <w:r w:rsidR="00894CC3">
        <w:rPr>
          <w:rFonts w:cs="Times New Roman"/>
        </w:rPr>
        <w:t>G</w:t>
      </w:r>
      <w:r w:rsidR="00CB3752">
        <w:rPr>
          <w:rFonts w:cs="Times New Roman"/>
        </w:rPr>
        <w:t>aborovi</w:t>
      </w:r>
      <w:proofErr w:type="spellEnd"/>
      <w:r w:rsidR="00CB3752">
        <w:rPr>
          <w:rFonts w:cs="Times New Roman"/>
        </w:rPr>
        <w:t xml:space="preserve">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w:t>
      </w:r>
      <w:proofErr w:type="spellStart"/>
      <w:r w:rsidR="00CB3752">
        <w:rPr>
          <w:rFonts w:cs="Times New Roman"/>
        </w:rPr>
        <w:t>sa</w:t>
      </w:r>
      <w:r>
        <w:rPr>
          <w:rFonts w:cs="Times New Roman"/>
        </w:rPr>
        <w:t>dosta</w:t>
      </w:r>
      <w:proofErr w:type="spellEnd"/>
      <w:r>
        <w:rPr>
          <w:rFonts w:cs="Times New Roman"/>
        </w:rPr>
        <w:t xml:space="preserve">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w:t>
      </w:r>
      <w:r w:rsidR="007A498E">
        <w:rPr>
          <w:rFonts w:cs="Times New Roman"/>
        </w:rPr>
        <w:lastRenderedPageBreak/>
        <w:t xml:space="preserve">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14:paraId="2E26FA9F" w14:textId="77777777" w:rsidR="0072176B" w:rsidRPr="00ED2B0C" w:rsidRDefault="00A206B1" w:rsidP="007D70EC">
      <w:pPr>
        <w:pStyle w:val="Naslovpoglavlja"/>
      </w:pPr>
      <w:bookmarkStart w:id="114" w:name="_Toc478835415"/>
      <w:r w:rsidRPr="00ED2B0C">
        <w:lastRenderedPageBreak/>
        <w:t>ZAKLJUČAK</w:t>
      </w:r>
      <w:bookmarkEnd w:id="114"/>
    </w:p>
    <w:p w14:paraId="28697C15" w14:textId="77777777" w:rsidR="00F573F8"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w:t>
      </w:r>
      <w:commentRangeStart w:id="115"/>
      <w:r w:rsidR="007A498E">
        <w:rPr>
          <w:rFonts w:cs="Times New Roman"/>
        </w:rPr>
        <w:t>emocije</w:t>
      </w:r>
      <w:commentRangeEnd w:id="115"/>
      <w:r w:rsidR="00254148">
        <w:rPr>
          <w:rStyle w:val="CommentReference"/>
          <w:rFonts w:asciiTheme="minorHAnsi" w:hAnsiTheme="minorHAnsi"/>
        </w:rPr>
        <w:commentReference w:id="115"/>
      </w:r>
      <w:r w:rsidR="007A498E">
        <w:rPr>
          <w:rFonts w:cs="Times New Roman"/>
        </w:rPr>
        <w:t xml:space="preserv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71CA05B2" w14:textId="77777777" w:rsidR="007F6E4D" w:rsidRPr="00ED2B0C" w:rsidRDefault="00AE5F4B" w:rsidP="007D70EC">
      <w:pPr>
        <w:pStyle w:val="Naslovpoglavlja"/>
      </w:pPr>
      <w:bookmarkStart w:id="116" w:name="_Toc478835416"/>
      <w:r w:rsidRPr="00ED2B0C">
        <w:lastRenderedPageBreak/>
        <w:t>LITERATURA</w:t>
      </w:r>
      <w:bookmarkEnd w:id="116"/>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proofErr w:type="spellStart"/>
      <w:r w:rsidRPr="00534240">
        <w:rPr>
          <w:rFonts w:cs="Times New Roman"/>
        </w:rPr>
        <w:t>Myers</w:t>
      </w:r>
      <w:proofErr w:type="spellEnd"/>
      <w:r>
        <w:rPr>
          <w:rFonts w:cs="Times New Roman"/>
        </w:rPr>
        <w:t xml:space="preserve">, </w:t>
      </w:r>
      <w:r w:rsidRPr="00534240">
        <w:rPr>
          <w:rFonts w:cs="Times New Roman"/>
        </w:rPr>
        <w:t>"</w:t>
      </w:r>
      <w:proofErr w:type="spellStart"/>
      <w:r w:rsidRPr="00534240">
        <w:rPr>
          <w:rFonts w:cs="Times New Roman"/>
        </w:rPr>
        <w:t>Theories</w:t>
      </w:r>
      <w:proofErr w:type="spellEnd"/>
      <w:r w:rsidRPr="00534240">
        <w:rPr>
          <w:rFonts w:cs="Times New Roman"/>
        </w:rPr>
        <w:t xml:space="preserve"> </w:t>
      </w:r>
      <w:proofErr w:type="spellStart"/>
      <w:r w:rsidRPr="00534240">
        <w:rPr>
          <w:rFonts w:cs="Times New Roman"/>
        </w:rPr>
        <w:t>of</w:t>
      </w:r>
      <w:proofErr w:type="spellEnd"/>
      <w:r w:rsidRPr="00534240">
        <w:rPr>
          <w:rFonts w:cs="Times New Roman"/>
        </w:rPr>
        <w:t xml:space="preserve"> </w:t>
      </w:r>
      <w:proofErr w:type="spellStart"/>
      <w:r w:rsidRPr="00534240">
        <w:rPr>
          <w:rFonts w:cs="Times New Roman"/>
        </w:rPr>
        <w:t>emotion</w:t>
      </w:r>
      <w:proofErr w:type="spellEnd"/>
      <w:r>
        <w:rPr>
          <w:rFonts w:cs="Times New Roman"/>
        </w:rPr>
        <w:t xml:space="preserve">." </w:t>
      </w:r>
      <w:proofErr w:type="spellStart"/>
      <w:r>
        <w:rPr>
          <w:rFonts w:cs="Times New Roman"/>
        </w:rPr>
        <w:t>Psychology</w:t>
      </w:r>
      <w:proofErr w:type="spellEnd"/>
      <w:r>
        <w:rPr>
          <w:rFonts w:cs="Times New Roman"/>
        </w:rPr>
        <w:t xml:space="preserve">: </w:t>
      </w:r>
      <w:proofErr w:type="spellStart"/>
      <w:r>
        <w:rPr>
          <w:rFonts w:cs="Times New Roman"/>
        </w:rPr>
        <w:t>Seventh</w:t>
      </w:r>
      <w:proofErr w:type="spellEnd"/>
      <w:r>
        <w:rPr>
          <w:rFonts w:cs="Times New Roman"/>
        </w:rPr>
        <w:t xml:space="preserve"> </w:t>
      </w:r>
      <w:proofErr w:type="spellStart"/>
      <w:r>
        <w:rPr>
          <w:rFonts w:cs="Times New Roman"/>
        </w:rPr>
        <w:t>Edition</w:t>
      </w:r>
      <w:proofErr w:type="spellEnd"/>
      <w:r w:rsidRPr="00534240">
        <w:rPr>
          <w:rFonts w:cs="Times New Roman"/>
        </w:rPr>
        <w:t xml:space="preserve">, NY: Worth </w:t>
      </w:r>
      <w:proofErr w:type="spellStart"/>
      <w:r w:rsidRPr="00534240">
        <w:rPr>
          <w:rFonts w:cs="Times New Roman"/>
        </w:rPr>
        <w:t>Publishers</w:t>
      </w:r>
      <w:proofErr w:type="spellEnd"/>
      <w:r w:rsidRPr="00534240">
        <w:rPr>
          <w:rFonts w:cs="Times New Roman"/>
        </w:rPr>
        <w:t xml:space="preserve">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003735B1"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003735B1"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68CFD2BD" w:rsidR="003735B1"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14:paraId="2B8A405D" w14:textId="6C8336F4" w:rsidR="007E3BAA" w:rsidRDefault="007E3BAA" w:rsidP="003735B1">
      <w:pPr>
        <w:pStyle w:val="Tijelo"/>
        <w:rPr>
          <w:rFonts w:cs="Times New Roman"/>
        </w:rPr>
      </w:pPr>
      <w:r>
        <w:rPr>
          <w:rFonts w:cs="Times New Roman"/>
        </w:rPr>
        <w:t>[</w:t>
      </w:r>
      <w:r w:rsidR="00857CF8">
        <w:rPr>
          <w:rFonts w:cs="Times New Roman"/>
        </w:rPr>
        <w:t>X</w:t>
      </w:r>
      <w:r>
        <w:rPr>
          <w:rFonts w:cs="Times New Roman"/>
        </w:rPr>
        <w:t>4]</w:t>
      </w:r>
      <w:r>
        <w:rPr>
          <w:rFonts w:cs="Times New Roman"/>
        </w:rPr>
        <w:tab/>
      </w:r>
      <w:r w:rsidR="008B6E0F">
        <w:rPr>
          <w:rFonts w:cs="Times New Roman"/>
        </w:rPr>
        <w:t xml:space="preserve">G. </w:t>
      </w:r>
      <w:proofErr w:type="spellStart"/>
      <w:r w:rsidR="008B6E0F">
        <w:rPr>
          <w:rFonts w:cs="Times New Roman"/>
        </w:rPr>
        <w:t>Deleuze</w:t>
      </w:r>
      <w:proofErr w:type="spellEnd"/>
      <w:r w:rsidR="008B6E0F">
        <w:rPr>
          <w:rFonts w:cs="Times New Roman"/>
        </w:rPr>
        <w:t xml:space="preserve"> i F. </w:t>
      </w:r>
      <w:proofErr w:type="spellStart"/>
      <w:r w:rsidR="008B6E0F">
        <w:rPr>
          <w:rFonts w:cs="Times New Roman"/>
        </w:rPr>
        <w:t>Guattari</w:t>
      </w:r>
      <w:proofErr w:type="spellEnd"/>
      <w:r w:rsidR="008B6E0F">
        <w:rPr>
          <w:rFonts w:cs="Times New Roman"/>
        </w:rPr>
        <w:t xml:space="preserve">, </w:t>
      </w:r>
      <w:r w:rsidRPr="007E3BAA">
        <w:rPr>
          <w:rFonts w:cs="Times New Roman"/>
        </w:rPr>
        <w:t xml:space="preserve">A </w:t>
      </w:r>
      <w:proofErr w:type="spellStart"/>
      <w:r w:rsidRPr="007E3BAA">
        <w:rPr>
          <w:rFonts w:cs="Times New Roman"/>
        </w:rPr>
        <w:t>Thousand</w:t>
      </w:r>
      <w:proofErr w:type="spellEnd"/>
      <w:r w:rsidRPr="007E3BAA">
        <w:rPr>
          <w:rFonts w:cs="Times New Roman"/>
        </w:rPr>
        <w:t xml:space="preserve"> </w:t>
      </w:r>
      <w:proofErr w:type="spellStart"/>
      <w:r w:rsidRPr="007E3BAA">
        <w:rPr>
          <w:rFonts w:cs="Times New Roman"/>
        </w:rPr>
        <w:t>Plateaus</w:t>
      </w:r>
      <w:proofErr w:type="spellEnd"/>
      <w:r w:rsidRPr="007E3BAA">
        <w:rPr>
          <w:rFonts w:cs="Times New Roman"/>
        </w:rPr>
        <w:t xml:space="preserve">: </w:t>
      </w:r>
      <w:proofErr w:type="spellStart"/>
      <w:r w:rsidRPr="007E3BAA">
        <w:rPr>
          <w:rFonts w:cs="Times New Roman"/>
        </w:rPr>
        <w:t>Capitalism</w:t>
      </w:r>
      <w:proofErr w:type="spellEnd"/>
      <w:r w:rsidRPr="007E3BAA">
        <w:rPr>
          <w:rFonts w:cs="Times New Roman"/>
        </w:rPr>
        <w:t xml:space="preserve"> </w:t>
      </w:r>
      <w:proofErr w:type="spellStart"/>
      <w:r w:rsidRPr="007E3BAA">
        <w:rPr>
          <w:rFonts w:cs="Times New Roman"/>
        </w:rPr>
        <w:t>and</w:t>
      </w:r>
      <w:proofErr w:type="spellEnd"/>
      <w:r w:rsidRPr="007E3BAA">
        <w:rPr>
          <w:rFonts w:cs="Times New Roman"/>
        </w:rPr>
        <w:t xml:space="preserve"> </w:t>
      </w:r>
      <w:proofErr w:type="spellStart"/>
      <w:r w:rsidRPr="007E3BAA">
        <w:rPr>
          <w:rFonts w:cs="Times New Roman"/>
        </w:rPr>
        <w:t>Schizophrenia</w:t>
      </w:r>
      <w:proofErr w:type="spellEnd"/>
      <w:r w:rsidR="008B6E0F">
        <w:rPr>
          <w:rFonts w:cs="Times New Roman"/>
        </w:rPr>
        <w:t xml:space="preserve">, </w:t>
      </w:r>
      <w:r w:rsidR="008B6E0F" w:rsidRPr="008B6E0F">
        <w:rPr>
          <w:rFonts w:cs="Times New Roman"/>
        </w:rPr>
        <w:t xml:space="preserve">Les </w:t>
      </w:r>
      <w:proofErr w:type="spellStart"/>
      <w:r w:rsidR="008B6E0F" w:rsidRPr="008B6E0F">
        <w:rPr>
          <w:rFonts w:cs="Times New Roman"/>
        </w:rPr>
        <w:t>Éditions</w:t>
      </w:r>
      <w:proofErr w:type="spellEnd"/>
      <w:r w:rsidR="008B6E0F" w:rsidRPr="008B6E0F">
        <w:rPr>
          <w:rFonts w:cs="Times New Roman"/>
        </w:rPr>
        <w:t xml:space="preserve"> de </w:t>
      </w:r>
      <w:proofErr w:type="spellStart"/>
      <w:r w:rsidR="008B6E0F" w:rsidRPr="008B6E0F">
        <w:rPr>
          <w:rFonts w:cs="Times New Roman"/>
        </w:rPr>
        <w:t>Minuit</w:t>
      </w:r>
      <w:proofErr w:type="spellEnd"/>
      <w:r w:rsidR="008B6E0F">
        <w:rPr>
          <w:rFonts w:cs="Times New Roman"/>
        </w:rPr>
        <w:t>, Francuska, 1980.</w:t>
      </w:r>
    </w:p>
    <w:p w14:paraId="00E02F72" w14:textId="2CDBECF0" w:rsidR="00857CF8" w:rsidRDefault="00857CF8" w:rsidP="003735B1">
      <w:pPr>
        <w:pStyle w:val="Tijelo"/>
        <w:rPr>
          <w:rFonts w:cs="Times New Roman"/>
        </w:rPr>
      </w:pPr>
      <w:r>
        <w:rPr>
          <w:rFonts w:cs="Times New Roman"/>
        </w:rPr>
        <w:t>[X5]</w:t>
      </w:r>
      <w:r>
        <w:rPr>
          <w:rFonts w:cs="Times New Roman"/>
        </w:rPr>
        <w:tab/>
        <w:t xml:space="preserve">E. </w:t>
      </w:r>
      <w:proofErr w:type="spellStart"/>
      <w:r>
        <w:rPr>
          <w:rFonts w:cs="Times New Roman"/>
        </w:rPr>
        <w:t>Shouse</w:t>
      </w:r>
      <w:proofErr w:type="spellEnd"/>
      <w:r>
        <w:rPr>
          <w:rFonts w:cs="Times New Roman"/>
        </w:rPr>
        <w:t xml:space="preserve">, </w:t>
      </w:r>
      <w:proofErr w:type="spellStart"/>
      <w:r>
        <w:rPr>
          <w:rFonts w:cs="Times New Roman"/>
        </w:rPr>
        <w:t>Feeling</w:t>
      </w:r>
      <w:proofErr w:type="spellEnd"/>
      <w:r>
        <w:rPr>
          <w:rFonts w:cs="Times New Roman"/>
        </w:rPr>
        <w:t xml:space="preserve">, </w:t>
      </w:r>
      <w:proofErr w:type="spellStart"/>
      <w:r>
        <w:rPr>
          <w:rFonts w:cs="Times New Roman"/>
        </w:rPr>
        <w:t>Emotion</w:t>
      </w:r>
      <w:proofErr w:type="spellEnd"/>
      <w:r>
        <w:rPr>
          <w:rFonts w:cs="Times New Roman"/>
        </w:rPr>
        <w:t xml:space="preserve">, </w:t>
      </w:r>
      <w:proofErr w:type="spellStart"/>
      <w:r>
        <w:rPr>
          <w:rFonts w:cs="Times New Roman"/>
        </w:rPr>
        <w:t>Affect</w:t>
      </w:r>
      <w:proofErr w:type="spellEnd"/>
      <w:r>
        <w:rPr>
          <w:rFonts w:cs="Times New Roman"/>
        </w:rPr>
        <w:t xml:space="preserve">, </w:t>
      </w:r>
      <w:r w:rsidR="00A42E08" w:rsidRPr="00A42E08">
        <w:rPr>
          <w:rFonts w:cs="Times New Roman"/>
        </w:rPr>
        <w:t>M/C Journal</w:t>
      </w:r>
      <w:r w:rsidR="00A42E08">
        <w:rPr>
          <w:rFonts w:cs="Times New Roman"/>
        </w:rPr>
        <w:t xml:space="preserve">, br. </w:t>
      </w:r>
      <w:r w:rsidR="00D93AD0">
        <w:rPr>
          <w:rFonts w:cs="Times New Roman"/>
        </w:rPr>
        <w:t>6, sv. 8, str. -, Prosinac 2005</w:t>
      </w:r>
      <w:r w:rsidR="00397A39">
        <w:rPr>
          <w:rFonts w:cs="Times New Roman"/>
        </w:rPr>
        <w:t>.</w:t>
      </w:r>
    </w:p>
    <w:p w14:paraId="2B05DBF8" w14:textId="50C54308" w:rsidR="00667041" w:rsidRPr="00ED2B0C" w:rsidRDefault="00667041" w:rsidP="003735B1">
      <w:pPr>
        <w:pStyle w:val="Tijelo"/>
        <w:rPr>
          <w:rFonts w:cs="Times New Roman"/>
        </w:rPr>
      </w:pPr>
      <w:r>
        <w:rPr>
          <w:rFonts w:cs="Times New Roman"/>
        </w:rPr>
        <w:t>[X6]</w:t>
      </w:r>
      <w:r>
        <w:rPr>
          <w:rFonts w:cs="Times New Roman"/>
        </w:rPr>
        <w:tab/>
        <w:t>R.</w:t>
      </w:r>
      <w:r w:rsidR="00C63D31">
        <w:rPr>
          <w:rFonts w:cs="Times New Roman"/>
        </w:rPr>
        <w:t xml:space="preserve"> E. </w:t>
      </w:r>
      <w:proofErr w:type="spellStart"/>
      <w:r w:rsidR="00C63D31">
        <w:rPr>
          <w:rFonts w:cs="Times New Roman"/>
        </w:rPr>
        <w:t>Plutchik</w:t>
      </w:r>
      <w:proofErr w:type="spellEnd"/>
      <w:r w:rsidR="00C63D31">
        <w:rPr>
          <w:rFonts w:cs="Times New Roman"/>
        </w:rPr>
        <w:t xml:space="preserve">, </w:t>
      </w:r>
      <w:proofErr w:type="spellStart"/>
      <w:r w:rsidR="00C63D31" w:rsidRPr="00C63D31">
        <w:rPr>
          <w:rFonts w:cs="Times New Roman"/>
        </w:rPr>
        <w:t>The</w:t>
      </w:r>
      <w:proofErr w:type="spellEnd"/>
      <w:r w:rsidR="00C63D31" w:rsidRPr="00C63D31">
        <w:rPr>
          <w:rFonts w:cs="Times New Roman"/>
        </w:rPr>
        <w:t xml:space="preserve"> </w:t>
      </w:r>
      <w:proofErr w:type="spellStart"/>
      <w:r w:rsidR="00C63D31" w:rsidRPr="00C63D31">
        <w:rPr>
          <w:rFonts w:cs="Times New Roman"/>
        </w:rPr>
        <w:t>circumplex</w:t>
      </w:r>
      <w:proofErr w:type="spellEnd"/>
      <w:r w:rsidR="00C63D31" w:rsidRPr="00C63D31">
        <w:rPr>
          <w:rFonts w:cs="Times New Roman"/>
        </w:rPr>
        <w:t xml:space="preserve"> as a general model </w:t>
      </w:r>
      <w:proofErr w:type="spellStart"/>
      <w:r w:rsidR="00C63D31" w:rsidRPr="00C63D31">
        <w:rPr>
          <w:rFonts w:cs="Times New Roman"/>
        </w:rPr>
        <w:t>of</w:t>
      </w:r>
      <w:proofErr w:type="spellEnd"/>
      <w:r w:rsidR="00C63D31" w:rsidRPr="00C63D31">
        <w:rPr>
          <w:rFonts w:cs="Times New Roman"/>
        </w:rPr>
        <w:t xml:space="preserve"> </w:t>
      </w:r>
      <w:proofErr w:type="spellStart"/>
      <w:r w:rsidR="00C63D31" w:rsidRPr="00C63D31">
        <w:rPr>
          <w:rFonts w:cs="Times New Roman"/>
        </w:rPr>
        <w:t>the</w:t>
      </w:r>
      <w:proofErr w:type="spellEnd"/>
      <w:r w:rsidR="00C63D31" w:rsidRPr="00C63D31">
        <w:rPr>
          <w:rFonts w:cs="Times New Roman"/>
        </w:rPr>
        <w:t xml:space="preserve"> </w:t>
      </w:r>
      <w:proofErr w:type="spellStart"/>
      <w:r w:rsidR="00C63D31" w:rsidRPr="00C63D31">
        <w:rPr>
          <w:rFonts w:cs="Times New Roman"/>
        </w:rPr>
        <w:t>structure</w:t>
      </w:r>
      <w:proofErr w:type="spellEnd"/>
      <w:r w:rsidR="00C63D31" w:rsidRPr="00C63D31">
        <w:rPr>
          <w:rFonts w:cs="Times New Roman"/>
        </w:rPr>
        <w:t xml:space="preserve"> </w:t>
      </w:r>
      <w:proofErr w:type="spellStart"/>
      <w:r w:rsidR="00C63D31" w:rsidRPr="00C63D31">
        <w:rPr>
          <w:rFonts w:cs="Times New Roman"/>
        </w:rPr>
        <w:t>of</w:t>
      </w:r>
      <w:proofErr w:type="spellEnd"/>
      <w:r w:rsidR="00C63D31" w:rsidRPr="00C63D31">
        <w:rPr>
          <w:rFonts w:cs="Times New Roman"/>
        </w:rPr>
        <w:t xml:space="preserve"> </w:t>
      </w:r>
      <w:proofErr w:type="spellStart"/>
      <w:r w:rsidR="00C63D31" w:rsidRPr="00C63D31">
        <w:rPr>
          <w:rFonts w:cs="Times New Roman"/>
        </w:rPr>
        <w:t>emotions</w:t>
      </w:r>
      <w:proofErr w:type="spellEnd"/>
      <w:r w:rsidR="00C63D31" w:rsidRPr="00C63D31">
        <w:rPr>
          <w:rFonts w:cs="Times New Roman"/>
        </w:rPr>
        <w:t xml:space="preserve"> </w:t>
      </w:r>
      <w:proofErr w:type="spellStart"/>
      <w:r w:rsidR="00C63D31" w:rsidRPr="00C63D31">
        <w:rPr>
          <w:rFonts w:cs="Times New Roman"/>
        </w:rPr>
        <w:t>and</w:t>
      </w:r>
      <w:proofErr w:type="spellEnd"/>
      <w:r w:rsidR="00C63D31" w:rsidRPr="00C63D31">
        <w:rPr>
          <w:rFonts w:cs="Times New Roman"/>
        </w:rPr>
        <w:t xml:space="preserve"> </w:t>
      </w:r>
      <w:proofErr w:type="spellStart"/>
      <w:r w:rsidR="00C63D31" w:rsidRPr="00C63D31">
        <w:rPr>
          <w:rFonts w:cs="Times New Roman"/>
        </w:rPr>
        <w:t>personality</w:t>
      </w:r>
      <w:proofErr w:type="spellEnd"/>
      <w:r w:rsidR="00C63D31">
        <w:rPr>
          <w:rFonts w:cs="Times New Roman"/>
        </w:rPr>
        <w:t xml:space="preserve">, </w:t>
      </w:r>
      <w:r w:rsidR="00C63D31" w:rsidRPr="00C63D31">
        <w:rPr>
          <w:rFonts w:cs="Times New Roman"/>
        </w:rPr>
        <w:t xml:space="preserve">American </w:t>
      </w:r>
      <w:proofErr w:type="spellStart"/>
      <w:r w:rsidR="00C63D31" w:rsidRPr="00C63D31">
        <w:rPr>
          <w:rFonts w:cs="Times New Roman"/>
        </w:rPr>
        <w:t>Psychological</w:t>
      </w:r>
      <w:proofErr w:type="spellEnd"/>
      <w:r w:rsidR="00C63D31" w:rsidRPr="00C63D31">
        <w:rPr>
          <w:rFonts w:cs="Times New Roman"/>
        </w:rPr>
        <w:t xml:space="preserve"> </w:t>
      </w:r>
      <w:proofErr w:type="spellStart"/>
      <w:r w:rsidR="00C63D31" w:rsidRPr="00C63D31">
        <w:rPr>
          <w:rFonts w:cs="Times New Roman"/>
        </w:rPr>
        <w:t>Association</w:t>
      </w:r>
      <w:proofErr w:type="spellEnd"/>
      <w:r w:rsidR="00C63D31">
        <w:rPr>
          <w:rFonts w:cs="Times New Roman"/>
        </w:rPr>
        <w:t>, br. -, sv. -, str. 17-45., Siječanj 1997.</w:t>
      </w:r>
    </w:p>
    <w:p w14:paraId="7E0BF546" w14:textId="02985BB4" w:rsidR="00BC2F9A" w:rsidRPr="00ED2B0C" w:rsidRDefault="004C1831" w:rsidP="003735B1">
      <w:pPr>
        <w:pStyle w:val="Tijelo"/>
        <w:rPr>
          <w:rFonts w:cs="Times New Roman"/>
        </w:rPr>
      </w:pPr>
      <w:r>
        <w:rPr>
          <w:rFonts w:cs="Times New Roman"/>
        </w:rPr>
        <w:t>[4</w:t>
      </w:r>
      <w:r w:rsidR="00BC2F9A" w:rsidRPr="00ED2B0C">
        <w:rPr>
          <w:rFonts w:cs="Times New Roman"/>
        </w:rPr>
        <w:t>]</w:t>
      </w:r>
      <w:r w:rsidR="00BC2F9A" w:rsidRPr="00ED2B0C">
        <w:rPr>
          <w:rFonts w:cs="Times New Roman"/>
        </w:rPr>
        <w:tab/>
        <w:t>Johnson-</w:t>
      </w:r>
      <w:proofErr w:type="spellStart"/>
      <w:r w:rsidR="00BC2F9A" w:rsidRPr="00ED2B0C">
        <w:rPr>
          <w:rFonts w:cs="Times New Roman"/>
        </w:rPr>
        <w:t>Laird</w:t>
      </w:r>
      <w:proofErr w:type="spellEnd"/>
      <w:r w:rsidR="00BC2F9A" w:rsidRPr="00ED2B0C">
        <w:rPr>
          <w:rFonts w:cs="Times New Roman"/>
        </w:rPr>
        <w:t xml:space="preserve">, P. </w:t>
      </w:r>
      <w:proofErr w:type="spellStart"/>
      <w:r w:rsidR="00BC2F9A" w:rsidRPr="00ED2B0C">
        <w:rPr>
          <w:rFonts w:cs="Times New Roman"/>
        </w:rPr>
        <w:t>Nicholas</w:t>
      </w:r>
      <w:proofErr w:type="spellEnd"/>
      <w:r w:rsidR="00BC2F9A" w:rsidRPr="00ED2B0C">
        <w:rPr>
          <w:rFonts w:cs="Times New Roman"/>
        </w:rPr>
        <w:t xml:space="preserve">, </w:t>
      </w:r>
      <w:proofErr w:type="spellStart"/>
      <w:r w:rsidR="00BC2F9A" w:rsidRPr="00ED2B0C">
        <w:rPr>
          <w:rFonts w:cs="Times New Roman"/>
        </w:rPr>
        <w:t>and</w:t>
      </w:r>
      <w:proofErr w:type="spellEnd"/>
      <w:r w:rsidR="00BC2F9A" w:rsidRPr="00ED2B0C">
        <w:rPr>
          <w:rFonts w:cs="Times New Roman"/>
        </w:rPr>
        <w:t xml:space="preserve"> K. </w:t>
      </w:r>
      <w:proofErr w:type="spellStart"/>
      <w:r w:rsidR="00BC2F9A" w:rsidRPr="00ED2B0C">
        <w:rPr>
          <w:rFonts w:cs="Times New Roman"/>
        </w:rPr>
        <w:t>Oatley</w:t>
      </w:r>
      <w:proofErr w:type="spellEnd"/>
      <w:r w:rsidR="00BC2F9A" w:rsidRPr="00ED2B0C">
        <w:rPr>
          <w:rFonts w:cs="Times New Roman"/>
        </w:rPr>
        <w:t xml:space="preserve">, </w:t>
      </w:r>
      <w:proofErr w:type="spellStart"/>
      <w:r w:rsidR="00BC2F9A" w:rsidRPr="00ED2B0C">
        <w:rPr>
          <w:rFonts w:cs="Times New Roman"/>
        </w:rPr>
        <w:t>The</w:t>
      </w:r>
      <w:proofErr w:type="spellEnd"/>
      <w:r w:rsidR="00BC2F9A" w:rsidRPr="00ED2B0C">
        <w:rPr>
          <w:rFonts w:cs="Times New Roman"/>
        </w:rPr>
        <w:t xml:space="preserve"> </w:t>
      </w:r>
      <w:proofErr w:type="spellStart"/>
      <w:r w:rsidR="00BC2F9A" w:rsidRPr="00ED2B0C">
        <w:rPr>
          <w:rFonts w:cs="Times New Roman"/>
        </w:rPr>
        <w:t>language</w:t>
      </w:r>
      <w:proofErr w:type="spellEnd"/>
      <w:r w:rsidR="00BC2F9A" w:rsidRPr="00ED2B0C">
        <w:rPr>
          <w:rFonts w:cs="Times New Roman"/>
        </w:rPr>
        <w:t xml:space="preserve"> </w:t>
      </w:r>
      <w:proofErr w:type="spellStart"/>
      <w:r w:rsidR="00BC2F9A" w:rsidRPr="00ED2B0C">
        <w:rPr>
          <w:rFonts w:cs="Times New Roman"/>
        </w:rPr>
        <w:t>of</w:t>
      </w:r>
      <w:proofErr w:type="spellEnd"/>
      <w:r w:rsidR="00BC2F9A" w:rsidRPr="00ED2B0C">
        <w:rPr>
          <w:rFonts w:cs="Times New Roman"/>
        </w:rPr>
        <w:t xml:space="preserve"> </w:t>
      </w:r>
      <w:proofErr w:type="spellStart"/>
      <w:r w:rsidR="00BC2F9A" w:rsidRPr="00ED2B0C">
        <w:rPr>
          <w:rFonts w:cs="Times New Roman"/>
        </w:rPr>
        <w:t>emotions</w:t>
      </w:r>
      <w:proofErr w:type="spellEnd"/>
      <w:r w:rsidR="00BC2F9A" w:rsidRPr="00ED2B0C">
        <w:rPr>
          <w:rFonts w:cs="Times New Roman"/>
        </w:rPr>
        <w:t xml:space="preserve">: </w:t>
      </w:r>
      <w:proofErr w:type="spellStart"/>
      <w:r w:rsidR="00BC2F9A" w:rsidRPr="00ED2B0C">
        <w:rPr>
          <w:rFonts w:cs="Times New Roman"/>
        </w:rPr>
        <w:t>An</w:t>
      </w:r>
      <w:proofErr w:type="spellEnd"/>
      <w:r w:rsidR="00BC2F9A" w:rsidRPr="00ED2B0C">
        <w:rPr>
          <w:rFonts w:cs="Times New Roman"/>
        </w:rPr>
        <w:t xml:space="preserve"> </w:t>
      </w:r>
      <w:proofErr w:type="spellStart"/>
      <w:r w:rsidR="00BC2F9A" w:rsidRPr="00ED2B0C">
        <w:rPr>
          <w:rFonts w:cs="Times New Roman"/>
        </w:rPr>
        <w:t>analysis</w:t>
      </w:r>
      <w:proofErr w:type="spellEnd"/>
      <w:r w:rsidR="00BC2F9A" w:rsidRPr="00ED2B0C">
        <w:rPr>
          <w:rFonts w:cs="Times New Roman"/>
        </w:rPr>
        <w:t xml:space="preserve"> </w:t>
      </w:r>
      <w:proofErr w:type="spellStart"/>
      <w:r w:rsidR="00BC2F9A" w:rsidRPr="00ED2B0C">
        <w:rPr>
          <w:rFonts w:cs="Times New Roman"/>
        </w:rPr>
        <w:t>of</w:t>
      </w:r>
      <w:proofErr w:type="spellEnd"/>
      <w:r w:rsidR="00BC2F9A" w:rsidRPr="00ED2B0C">
        <w:rPr>
          <w:rFonts w:cs="Times New Roman"/>
        </w:rPr>
        <w:t xml:space="preserve"> a </w:t>
      </w:r>
      <w:proofErr w:type="spellStart"/>
      <w:r w:rsidR="00BC2F9A" w:rsidRPr="00ED2B0C">
        <w:rPr>
          <w:rFonts w:cs="Times New Roman"/>
        </w:rPr>
        <w:t>semantic</w:t>
      </w:r>
      <w:proofErr w:type="spellEnd"/>
      <w:r w:rsidR="00BC2F9A" w:rsidRPr="00ED2B0C">
        <w:rPr>
          <w:rFonts w:cs="Times New Roman"/>
        </w:rPr>
        <w:t xml:space="preserve"> </w:t>
      </w:r>
      <w:proofErr w:type="spellStart"/>
      <w:r w:rsidR="00BC2F9A" w:rsidRPr="00ED2B0C">
        <w:rPr>
          <w:rFonts w:cs="Times New Roman"/>
        </w:rPr>
        <w:t>field</w:t>
      </w:r>
      <w:proofErr w:type="spellEnd"/>
      <w:r w:rsidR="00BC2F9A" w:rsidRPr="00ED2B0C">
        <w:rPr>
          <w:rFonts w:cs="Times New Roman"/>
        </w:rPr>
        <w:t xml:space="preserve">, </w:t>
      </w:r>
      <w:proofErr w:type="spellStart"/>
      <w:r w:rsidR="00BC2F9A" w:rsidRPr="00ED2B0C">
        <w:rPr>
          <w:rFonts w:cs="Times New Roman"/>
        </w:rPr>
        <w:t>Cognition</w:t>
      </w:r>
      <w:proofErr w:type="spellEnd"/>
      <w:r w:rsidR="00BC2F9A" w:rsidRPr="00ED2B0C">
        <w:rPr>
          <w:rFonts w:cs="Times New Roman"/>
        </w:rPr>
        <w:t xml:space="preserve"> </w:t>
      </w:r>
      <w:proofErr w:type="spellStart"/>
      <w:r w:rsidR="00BC2F9A" w:rsidRPr="00ED2B0C">
        <w:rPr>
          <w:rFonts w:cs="Times New Roman"/>
        </w:rPr>
        <w:t>and</w:t>
      </w:r>
      <w:proofErr w:type="spellEnd"/>
      <w:r w:rsidR="00BC2F9A" w:rsidRPr="00ED2B0C">
        <w:rPr>
          <w:rFonts w:cs="Times New Roman"/>
        </w:rPr>
        <w:t xml:space="preserve"> </w:t>
      </w:r>
      <w:proofErr w:type="spellStart"/>
      <w:r w:rsidR="00BC2F9A" w:rsidRPr="00ED2B0C">
        <w:rPr>
          <w:rFonts w:cs="Times New Roman"/>
        </w:rPr>
        <w:t>emotion</w:t>
      </w:r>
      <w:proofErr w:type="spellEnd"/>
      <w:r w:rsidR="00BC2F9A" w:rsidRPr="00ED2B0C">
        <w:rPr>
          <w:rFonts w:cs="Times New Roman"/>
        </w:rPr>
        <w:t xml:space="preserve">, Vol. 3, No. 2, </w:t>
      </w:r>
      <w:proofErr w:type="spellStart"/>
      <w:r w:rsidR="00BC2F9A" w:rsidRPr="00ED2B0C">
        <w:rPr>
          <w:rFonts w:cs="Times New Roman"/>
        </w:rPr>
        <w:t>pp</w:t>
      </w:r>
      <w:proofErr w:type="spellEnd"/>
      <w:r w:rsidR="00BC2F9A" w:rsidRPr="00ED2B0C">
        <w:rPr>
          <w:rFonts w:cs="Times New Roman"/>
        </w:rPr>
        <w:t>. 81-123, 1989.</w:t>
      </w:r>
    </w:p>
    <w:p w14:paraId="2BCD7604" w14:textId="44A09453" w:rsidR="0064779F" w:rsidRPr="00ED2B0C" w:rsidRDefault="004C1831" w:rsidP="00CB7559">
      <w:pPr>
        <w:pStyle w:val="Tijelo"/>
        <w:rPr>
          <w:rFonts w:cs="Times New Roman"/>
        </w:rPr>
      </w:pPr>
      <w:r>
        <w:rPr>
          <w:rFonts w:cs="Times New Roman"/>
        </w:rPr>
        <w:t>[5</w:t>
      </w:r>
      <w:r w:rsidR="0064779F" w:rsidRPr="00ED2B0C">
        <w:rPr>
          <w:rFonts w:cs="Times New Roman"/>
        </w:rPr>
        <w:t>]</w:t>
      </w:r>
      <w:r w:rsidR="0064779F" w:rsidRPr="00ED2B0C">
        <w:rPr>
          <w:rFonts w:cs="Times New Roman"/>
        </w:rPr>
        <w:tab/>
      </w:r>
      <w:hyperlink r:id="rId39"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14:paraId="04354D66" w14:textId="0FD877B7" w:rsidR="00C81120" w:rsidRPr="00ED2B0C" w:rsidRDefault="004C1831" w:rsidP="00CB7559">
      <w:pPr>
        <w:pStyle w:val="Tijelo"/>
        <w:rPr>
          <w:rFonts w:cs="Times New Roman"/>
        </w:rPr>
      </w:pPr>
      <w:r>
        <w:rPr>
          <w:rFonts w:cs="Times New Roman"/>
        </w:rPr>
        <w:t>[6</w:t>
      </w:r>
      <w:r w:rsidR="00C81120" w:rsidRPr="00ED2B0C">
        <w:rPr>
          <w:rFonts w:cs="Times New Roman"/>
        </w:rPr>
        <w:t>]</w:t>
      </w:r>
      <w:r w:rsidR="00C81120" w:rsidRPr="00ED2B0C">
        <w:rPr>
          <w:rFonts w:cs="Times New Roman"/>
        </w:rPr>
        <w:tab/>
        <w:t xml:space="preserve">D. </w:t>
      </w:r>
      <w:proofErr w:type="spellStart"/>
      <w:r w:rsidR="00C81120" w:rsidRPr="00ED2B0C">
        <w:rPr>
          <w:rFonts w:cs="Times New Roman"/>
        </w:rPr>
        <w:t>Lundqvist</w:t>
      </w:r>
      <w:proofErr w:type="spellEnd"/>
      <w:r w:rsidR="00C81120" w:rsidRPr="00ED2B0C">
        <w:rPr>
          <w:rFonts w:cs="Times New Roman"/>
        </w:rPr>
        <w:t xml:space="preserve">, A. </w:t>
      </w:r>
      <w:proofErr w:type="spellStart"/>
      <w:r w:rsidR="00C81120" w:rsidRPr="00ED2B0C">
        <w:rPr>
          <w:rFonts w:cs="Times New Roman"/>
        </w:rPr>
        <w:t>Flykt</w:t>
      </w:r>
      <w:proofErr w:type="spellEnd"/>
      <w:r w:rsidR="00C81120" w:rsidRPr="00ED2B0C">
        <w:rPr>
          <w:rFonts w:cs="Times New Roman"/>
        </w:rPr>
        <w:t xml:space="preserve">, &amp; A. </w:t>
      </w:r>
      <w:proofErr w:type="spellStart"/>
      <w:r w:rsidR="00C81120" w:rsidRPr="00ED2B0C">
        <w:rPr>
          <w:rFonts w:cs="Times New Roman"/>
        </w:rPr>
        <w:t>Öhman</w:t>
      </w:r>
      <w:proofErr w:type="spellEnd"/>
      <w:r w:rsidR="00C81120" w:rsidRPr="00ED2B0C">
        <w:rPr>
          <w:rFonts w:cs="Times New Roman"/>
        </w:rPr>
        <w:t xml:space="preserve">, </w:t>
      </w:r>
      <w:proofErr w:type="spellStart"/>
      <w:r w:rsidR="00C81120" w:rsidRPr="00ED2B0C">
        <w:rPr>
          <w:rFonts w:cs="Times New Roman"/>
        </w:rPr>
        <w:t>The</w:t>
      </w:r>
      <w:proofErr w:type="spellEnd"/>
      <w:r w:rsidR="00C81120" w:rsidRPr="00ED2B0C">
        <w:rPr>
          <w:rFonts w:cs="Times New Roman"/>
        </w:rPr>
        <w:t xml:space="preserve"> </w:t>
      </w:r>
      <w:proofErr w:type="spellStart"/>
      <w:r w:rsidR="00C81120" w:rsidRPr="00ED2B0C">
        <w:rPr>
          <w:rFonts w:cs="Times New Roman"/>
        </w:rPr>
        <w:t>Karolinska</w:t>
      </w:r>
      <w:proofErr w:type="spellEnd"/>
      <w:r w:rsidR="00C81120" w:rsidRPr="00ED2B0C">
        <w:rPr>
          <w:rFonts w:cs="Times New Roman"/>
        </w:rPr>
        <w:t xml:space="preserve"> </w:t>
      </w:r>
      <w:proofErr w:type="spellStart"/>
      <w:r w:rsidR="00C81120" w:rsidRPr="00ED2B0C">
        <w:rPr>
          <w:rFonts w:cs="Times New Roman"/>
        </w:rPr>
        <w:t>Directed</w:t>
      </w:r>
      <w:proofErr w:type="spellEnd"/>
      <w:r w:rsidR="00C81120" w:rsidRPr="00ED2B0C">
        <w:rPr>
          <w:rFonts w:cs="Times New Roman"/>
        </w:rPr>
        <w:t xml:space="preserve"> </w:t>
      </w:r>
      <w:proofErr w:type="spellStart"/>
      <w:r w:rsidR="00C81120" w:rsidRPr="00ED2B0C">
        <w:rPr>
          <w:rFonts w:cs="Times New Roman"/>
        </w:rPr>
        <w:t>Emotional</w:t>
      </w:r>
      <w:proofErr w:type="spellEnd"/>
      <w:r w:rsidR="00C81120" w:rsidRPr="00ED2B0C">
        <w:rPr>
          <w:rFonts w:cs="Times New Roman"/>
        </w:rPr>
        <w:t xml:space="preserve"> </w:t>
      </w:r>
      <w:proofErr w:type="spellStart"/>
      <w:r w:rsidR="00C81120" w:rsidRPr="00ED2B0C">
        <w:rPr>
          <w:rFonts w:cs="Times New Roman"/>
        </w:rPr>
        <w:t>Faces</w:t>
      </w:r>
      <w:proofErr w:type="spellEnd"/>
      <w:r w:rsidR="00C81120" w:rsidRPr="00ED2B0C">
        <w:rPr>
          <w:rFonts w:cs="Times New Roman"/>
        </w:rPr>
        <w:t xml:space="preserve"> - KDEF, CD ROM </w:t>
      </w:r>
      <w:proofErr w:type="spellStart"/>
      <w:r w:rsidR="00C81120" w:rsidRPr="00ED2B0C">
        <w:rPr>
          <w:rFonts w:cs="Times New Roman"/>
        </w:rPr>
        <w:t>from</w:t>
      </w:r>
      <w:proofErr w:type="spellEnd"/>
      <w:r w:rsidR="00C81120" w:rsidRPr="00ED2B0C">
        <w:rPr>
          <w:rFonts w:cs="Times New Roman"/>
        </w:rPr>
        <w:t xml:space="preserve"> Department </w:t>
      </w:r>
      <w:proofErr w:type="spellStart"/>
      <w:r w:rsidR="00C81120" w:rsidRPr="00ED2B0C">
        <w:rPr>
          <w:rFonts w:cs="Times New Roman"/>
        </w:rPr>
        <w:t>of</w:t>
      </w:r>
      <w:proofErr w:type="spellEnd"/>
      <w:r w:rsidR="00C81120" w:rsidRPr="00ED2B0C">
        <w:rPr>
          <w:rFonts w:cs="Times New Roman"/>
        </w:rPr>
        <w:t xml:space="preserve"> </w:t>
      </w:r>
      <w:proofErr w:type="spellStart"/>
      <w:r w:rsidR="00C81120" w:rsidRPr="00ED2B0C">
        <w:rPr>
          <w:rFonts w:cs="Times New Roman"/>
        </w:rPr>
        <w:t>Clinical</w:t>
      </w:r>
      <w:proofErr w:type="spellEnd"/>
      <w:r w:rsidR="00C81120" w:rsidRPr="00ED2B0C">
        <w:rPr>
          <w:rFonts w:cs="Times New Roman"/>
        </w:rPr>
        <w:t xml:space="preserve"> </w:t>
      </w:r>
      <w:proofErr w:type="spellStart"/>
      <w:r w:rsidR="00C81120" w:rsidRPr="00ED2B0C">
        <w:rPr>
          <w:rFonts w:cs="Times New Roman"/>
        </w:rPr>
        <w:t>Neuroscience</w:t>
      </w:r>
      <w:proofErr w:type="spellEnd"/>
      <w:r w:rsidR="00C81120" w:rsidRPr="00ED2B0C">
        <w:rPr>
          <w:rFonts w:cs="Times New Roman"/>
        </w:rPr>
        <w:t xml:space="preserve">, </w:t>
      </w:r>
      <w:proofErr w:type="spellStart"/>
      <w:r w:rsidR="00C81120" w:rsidRPr="00ED2B0C">
        <w:rPr>
          <w:rFonts w:cs="Times New Roman"/>
        </w:rPr>
        <w:t>Psychology</w:t>
      </w:r>
      <w:proofErr w:type="spellEnd"/>
      <w:r w:rsidR="00C81120" w:rsidRPr="00ED2B0C">
        <w:rPr>
          <w:rFonts w:cs="Times New Roman"/>
        </w:rPr>
        <w:t xml:space="preserve"> </w:t>
      </w:r>
      <w:proofErr w:type="spellStart"/>
      <w:r w:rsidR="00C81120" w:rsidRPr="00ED2B0C">
        <w:rPr>
          <w:rFonts w:cs="Times New Roman"/>
        </w:rPr>
        <w:t>section</w:t>
      </w:r>
      <w:proofErr w:type="spellEnd"/>
      <w:r w:rsidR="00C81120" w:rsidRPr="00ED2B0C">
        <w:rPr>
          <w:rFonts w:cs="Times New Roman"/>
        </w:rPr>
        <w:t xml:space="preserve">, </w:t>
      </w:r>
      <w:proofErr w:type="spellStart"/>
      <w:r w:rsidR="00C81120" w:rsidRPr="00ED2B0C">
        <w:rPr>
          <w:rFonts w:cs="Times New Roman"/>
        </w:rPr>
        <w:t>Karolinska</w:t>
      </w:r>
      <w:proofErr w:type="spellEnd"/>
      <w:r w:rsidR="00C81120" w:rsidRPr="00ED2B0C">
        <w:rPr>
          <w:rFonts w:cs="Times New Roman"/>
        </w:rPr>
        <w:t xml:space="preserve"> </w:t>
      </w:r>
      <w:proofErr w:type="spellStart"/>
      <w:r w:rsidR="00C81120" w:rsidRPr="00ED2B0C">
        <w:rPr>
          <w:rFonts w:cs="Times New Roman"/>
        </w:rPr>
        <w:t>Institutet</w:t>
      </w:r>
      <w:proofErr w:type="spellEnd"/>
      <w:r w:rsidR="00C81120" w:rsidRPr="00ED2B0C">
        <w:rPr>
          <w:rFonts w:cs="Times New Roman"/>
        </w:rPr>
        <w:t>, ISBN 91-630-7164-9, 1998</w:t>
      </w:r>
    </w:p>
    <w:p w14:paraId="0BE702A5" w14:textId="78ECC6A1" w:rsidR="0081668D" w:rsidRPr="00ED2B0C" w:rsidRDefault="004C1831" w:rsidP="0081668D">
      <w:pPr>
        <w:pStyle w:val="Tijelo"/>
        <w:rPr>
          <w:rFonts w:cs="Times New Roman"/>
        </w:rPr>
      </w:pPr>
      <w:r>
        <w:rPr>
          <w:rFonts w:cs="Times New Roman"/>
        </w:rPr>
        <w:t>[7</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14:paraId="385D3D72" w14:textId="70ADD9C2" w:rsidR="00363EE8" w:rsidRPr="00ED2B0C" w:rsidRDefault="004C1831" w:rsidP="00363EE8">
      <w:pPr>
        <w:pStyle w:val="Tijelo"/>
        <w:rPr>
          <w:rFonts w:cs="Times New Roman"/>
          <w:shd w:val="clear" w:color="auto" w:fill="FFFFFF"/>
        </w:rPr>
      </w:pPr>
      <w:r>
        <w:rPr>
          <w:rFonts w:eastAsia="CMR9" w:cs="Times New Roman"/>
        </w:rPr>
        <w:t>[8</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14:paraId="6C0B1F85" w14:textId="6DD05269" w:rsidR="00A543FB" w:rsidRPr="00ED2B0C" w:rsidRDefault="004C1831" w:rsidP="00363EE8">
      <w:pPr>
        <w:pStyle w:val="Tijelo"/>
        <w:rPr>
          <w:rStyle w:val="apple-converted-space"/>
          <w:rFonts w:cs="Times New Roman"/>
          <w:color w:val="222222"/>
          <w:sz w:val="20"/>
          <w:szCs w:val="20"/>
          <w:shd w:val="clear" w:color="auto" w:fill="FFFFFF"/>
        </w:rPr>
      </w:pPr>
      <w:r>
        <w:rPr>
          <w:rFonts w:cs="Times New Roman"/>
          <w:shd w:val="clear" w:color="auto" w:fill="FFFFFF"/>
        </w:rPr>
        <w:t>[9</w:t>
      </w:r>
      <w:r w:rsidR="00A543FB" w:rsidRPr="00ED2B0C">
        <w:rPr>
          <w:rFonts w:cs="Times New Roman"/>
          <w:shd w:val="clear" w:color="auto" w:fill="FFFFFF"/>
        </w:rPr>
        <w:t>]</w:t>
      </w:r>
      <w:r w:rsidR="00A543FB" w:rsidRPr="00ED2B0C">
        <w:rPr>
          <w:rFonts w:cs="Times New Roman"/>
          <w:shd w:val="clear" w:color="auto" w:fill="FFFFFF"/>
        </w:rPr>
        <w:tab/>
        <w:t xml:space="preserve">P. Viola, M. Jones, </w:t>
      </w:r>
      <w:proofErr w:type="spellStart"/>
      <w:r w:rsidR="00A543FB" w:rsidRPr="00ED2B0C">
        <w:rPr>
          <w:rFonts w:cs="Times New Roman"/>
          <w:shd w:val="clear" w:color="auto" w:fill="FFFFFF"/>
        </w:rPr>
        <w:t>Rapid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object</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detection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using</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boosted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cascade</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of</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simple</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features</w:t>
      </w:r>
      <w:proofErr w:type="spellEnd"/>
      <w:r w:rsidR="00A543FB" w:rsidRPr="00ED2B0C">
        <w:rPr>
          <w:rFonts w:cs="Times New Roman"/>
          <w:shd w:val="clear" w:color="auto" w:fill="FFFFFF"/>
        </w:rPr>
        <w:t xml:space="preserve">, In Computer </w:t>
      </w:r>
      <w:proofErr w:type="spellStart"/>
      <w:r w:rsidR="00A543FB" w:rsidRPr="00ED2B0C">
        <w:rPr>
          <w:rFonts w:cs="Times New Roman"/>
          <w:shd w:val="clear" w:color="auto" w:fill="FFFFFF"/>
        </w:rPr>
        <w:t>Vision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and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Pattern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Recognition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Proceedings</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of</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the</w:t>
      </w:r>
      <w:proofErr w:type="spellEnd"/>
      <w:r w:rsidR="00A543FB" w:rsidRPr="00ED2B0C">
        <w:rPr>
          <w:rFonts w:cs="Times New Roman"/>
          <w:shd w:val="clear" w:color="auto" w:fill="FFFFFF"/>
        </w:rPr>
        <w:t xml:space="preserve"> 2001 IEEE Computer </w:t>
      </w:r>
      <w:proofErr w:type="spellStart"/>
      <w:r w:rsidR="00A543FB" w:rsidRPr="00ED2B0C">
        <w:rPr>
          <w:rFonts w:cs="Times New Roman"/>
          <w:shd w:val="clear" w:color="auto" w:fill="FFFFFF"/>
        </w:rPr>
        <w:t>Society</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Conference</w:t>
      </w:r>
      <w:proofErr w:type="spellEnd"/>
      <w:r w:rsidR="00A543FB" w:rsidRPr="00ED2B0C">
        <w:rPr>
          <w:rFonts w:cs="Times New Roman"/>
          <w:shd w:val="clear" w:color="auto" w:fill="FFFFFF"/>
        </w:rPr>
        <w:t xml:space="preserve">, Vol. 1, </w:t>
      </w:r>
      <w:proofErr w:type="spellStart"/>
      <w:r w:rsidR="00A543FB" w:rsidRPr="00ED2B0C">
        <w:rPr>
          <w:rFonts w:cs="Times New Roman"/>
          <w:shd w:val="clear" w:color="auto" w:fill="FFFFFF"/>
        </w:rPr>
        <w:t>pp</w:t>
      </w:r>
      <w:proofErr w:type="spellEnd"/>
      <w:r w:rsidR="00A543FB" w:rsidRPr="00ED2B0C">
        <w:rPr>
          <w:rFonts w:cs="Times New Roman"/>
          <w:shd w:val="clear" w:color="auto" w:fill="FFFFFF"/>
        </w:rPr>
        <w:t xml:space="preserve">. </w:t>
      </w:r>
      <w:r w:rsidR="00A543FB" w:rsidRPr="00ED2B0C">
        <w:rPr>
          <w:rStyle w:val="apple-converted-space"/>
          <w:rFonts w:cs="Times New Roman"/>
          <w:color w:val="222222"/>
          <w:sz w:val="20"/>
          <w:szCs w:val="20"/>
          <w:shd w:val="clear" w:color="auto" w:fill="FFFFFF"/>
        </w:rPr>
        <w:t xml:space="preserve"> I-511-I-518, 2001.</w:t>
      </w:r>
    </w:p>
    <w:p w14:paraId="01C51ABF" w14:textId="4884960C" w:rsidR="001A5BEB" w:rsidRPr="00ED2B0C" w:rsidRDefault="004C1831" w:rsidP="00363EE8">
      <w:pPr>
        <w:pStyle w:val="Tijelo"/>
        <w:rPr>
          <w:rFonts w:cs="Times New Roman"/>
        </w:rPr>
      </w:pPr>
      <w:r>
        <w:rPr>
          <w:rStyle w:val="apple-converted-space"/>
          <w:rFonts w:cs="Times New Roman"/>
          <w:color w:val="222222"/>
          <w:szCs w:val="20"/>
          <w:shd w:val="clear" w:color="auto" w:fill="FFFFFF"/>
        </w:rPr>
        <w:lastRenderedPageBreak/>
        <w:t>[10</w:t>
      </w:r>
      <w:r w:rsidR="001A5BEB" w:rsidRPr="004C1831">
        <w:rPr>
          <w:rStyle w:val="apple-converted-space"/>
          <w:rFonts w:cs="Times New Roman"/>
          <w:color w:val="222222"/>
          <w:szCs w:val="20"/>
          <w:shd w:val="clear" w:color="auto" w:fill="FFFFFF"/>
        </w:rPr>
        <w:t>]</w:t>
      </w:r>
      <w:r w:rsidR="001A5BEB" w:rsidRPr="00ED2B0C">
        <w:rPr>
          <w:rStyle w:val="apple-converted-space"/>
          <w:rFonts w:cs="Times New Roman"/>
          <w:color w:val="222222"/>
          <w:sz w:val="20"/>
          <w:szCs w:val="20"/>
          <w:shd w:val="clear" w:color="auto" w:fill="FFFFFF"/>
        </w:rPr>
        <w:tab/>
      </w:r>
      <w:r w:rsidR="001A5BEB"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001A5BEB"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001A5BEB" w:rsidRPr="00ED2B0C">
        <w:rPr>
          <w:rFonts w:cs="Times New Roman"/>
        </w:rPr>
        <w:t xml:space="preserve">A </w:t>
      </w:r>
      <w:proofErr w:type="spellStart"/>
      <w:r w:rsidR="001A5BEB" w:rsidRPr="00ED2B0C">
        <w:rPr>
          <w:rFonts w:cs="Times New Roman"/>
        </w:rPr>
        <w:t>desicion-theoretic</w:t>
      </w:r>
      <w:proofErr w:type="spellEnd"/>
      <w:r w:rsidR="001A5BEB" w:rsidRPr="00ED2B0C">
        <w:rPr>
          <w:rFonts w:cs="Times New Roman"/>
        </w:rPr>
        <w:t xml:space="preserve"> </w:t>
      </w:r>
      <w:proofErr w:type="spellStart"/>
      <w:r w:rsidR="001A5BEB" w:rsidRPr="00ED2B0C">
        <w:rPr>
          <w:rFonts w:cs="Times New Roman"/>
        </w:rPr>
        <w:t>generalization</w:t>
      </w:r>
      <w:proofErr w:type="spellEnd"/>
      <w:r w:rsidR="001A5BEB" w:rsidRPr="00ED2B0C">
        <w:rPr>
          <w:rFonts w:cs="Times New Roman"/>
        </w:rPr>
        <w:t xml:space="preserve"> </w:t>
      </w:r>
      <w:proofErr w:type="spellStart"/>
      <w:r w:rsidR="001A5BEB" w:rsidRPr="00ED2B0C">
        <w:rPr>
          <w:rFonts w:cs="Times New Roman"/>
        </w:rPr>
        <w:t>of</w:t>
      </w:r>
      <w:proofErr w:type="spellEnd"/>
      <w:r w:rsidR="001A5BEB" w:rsidRPr="00ED2B0C">
        <w:rPr>
          <w:rFonts w:cs="Times New Roman"/>
        </w:rPr>
        <w:t xml:space="preserve"> on-line </w:t>
      </w:r>
      <w:proofErr w:type="spellStart"/>
      <w:r w:rsidR="001A5BEB" w:rsidRPr="00ED2B0C">
        <w:rPr>
          <w:rFonts w:cs="Times New Roman"/>
        </w:rPr>
        <w:t>learning</w:t>
      </w:r>
      <w:proofErr w:type="spellEnd"/>
      <w:r w:rsidR="001A5BEB" w:rsidRPr="00ED2B0C">
        <w:rPr>
          <w:rFonts w:cs="Times New Roman"/>
        </w:rPr>
        <w:t xml:space="preserve"> </w:t>
      </w:r>
      <w:proofErr w:type="spellStart"/>
      <w:r w:rsidR="001A5BEB" w:rsidRPr="00ED2B0C">
        <w:rPr>
          <w:rFonts w:cs="Times New Roman"/>
        </w:rPr>
        <w:t>and</w:t>
      </w:r>
      <w:proofErr w:type="spellEnd"/>
      <w:r w:rsidR="001A5BEB" w:rsidRPr="00ED2B0C">
        <w:rPr>
          <w:rFonts w:cs="Times New Roman"/>
        </w:rPr>
        <w:t xml:space="preserve"> </w:t>
      </w:r>
      <w:proofErr w:type="spellStart"/>
      <w:r w:rsidR="001A5BEB" w:rsidRPr="00ED2B0C">
        <w:rPr>
          <w:rFonts w:cs="Times New Roman"/>
        </w:rPr>
        <w:t>an</w:t>
      </w:r>
      <w:proofErr w:type="spellEnd"/>
      <w:r w:rsidR="001A5BEB" w:rsidRPr="00ED2B0C">
        <w:rPr>
          <w:rFonts w:cs="Times New Roman"/>
        </w:rPr>
        <w:t xml:space="preserve"> </w:t>
      </w:r>
      <w:proofErr w:type="spellStart"/>
      <w:r w:rsidR="001A5BEB" w:rsidRPr="00ED2B0C">
        <w:rPr>
          <w:rFonts w:cs="Times New Roman"/>
        </w:rPr>
        <w:t>application</w:t>
      </w:r>
      <w:proofErr w:type="spellEnd"/>
      <w:r w:rsidR="001A5BEB" w:rsidRPr="00ED2B0C">
        <w:rPr>
          <w:rFonts w:cs="Times New Roman"/>
        </w:rPr>
        <w:t xml:space="preserve"> to </w:t>
      </w:r>
      <w:proofErr w:type="spellStart"/>
      <w:r w:rsidR="001A5BEB" w:rsidRPr="00ED2B0C">
        <w:rPr>
          <w:rFonts w:cs="Times New Roman"/>
        </w:rPr>
        <w:t>boosting</w:t>
      </w:r>
      <w:proofErr w:type="spellEnd"/>
      <w:r w:rsidR="001A5BEB" w:rsidRPr="00ED2B0C">
        <w:rPr>
          <w:rFonts w:cs="Times New Roman"/>
        </w:rPr>
        <w:t xml:space="preserve">. In European </w:t>
      </w:r>
      <w:proofErr w:type="spellStart"/>
      <w:r w:rsidR="001A5BEB" w:rsidRPr="00ED2B0C">
        <w:rPr>
          <w:rFonts w:cs="Times New Roman"/>
        </w:rPr>
        <w:t>conference</w:t>
      </w:r>
      <w:proofErr w:type="spellEnd"/>
      <w:r w:rsidR="001A5BEB"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001A5BEB" w:rsidRPr="00ED2B0C">
        <w:rPr>
          <w:rFonts w:cs="Times New Roman"/>
        </w:rPr>
        <w:t>pp</w:t>
      </w:r>
      <w:proofErr w:type="spellEnd"/>
      <w:r w:rsidR="001A5BEB"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14:paraId="019FB462" w14:textId="58F6A94B" w:rsidR="009F320F" w:rsidRPr="00ED2B0C" w:rsidRDefault="004C1831" w:rsidP="00363EE8">
      <w:pPr>
        <w:pStyle w:val="Tijelo"/>
        <w:rPr>
          <w:rFonts w:cs="Times New Roman"/>
        </w:rPr>
      </w:pPr>
      <w:r>
        <w:rPr>
          <w:rFonts w:cs="Times New Roman"/>
        </w:rPr>
        <w:t>[11</w:t>
      </w:r>
      <w:r w:rsidR="009F320F" w:rsidRPr="00ED2B0C">
        <w:rPr>
          <w:rFonts w:cs="Times New Roman"/>
        </w:rPr>
        <w:t>]</w:t>
      </w:r>
      <w:r w:rsidR="009F320F" w:rsidRPr="00ED2B0C">
        <w:rPr>
          <w:rFonts w:cs="Times New Roman"/>
        </w:rPr>
        <w:tab/>
        <w:t xml:space="preserve">S. </w:t>
      </w:r>
      <w:proofErr w:type="spellStart"/>
      <w:r w:rsidR="009F320F" w:rsidRPr="00ED2B0C">
        <w:rPr>
          <w:rFonts w:cs="Times New Roman"/>
        </w:rPr>
        <w:t>Padmavathi</w:t>
      </w:r>
      <w:proofErr w:type="spellEnd"/>
      <w:r w:rsidR="009F320F" w:rsidRPr="00ED2B0C">
        <w:rPr>
          <w:rFonts w:cs="Times New Roman"/>
        </w:rPr>
        <w:t xml:space="preserve">, P. </w:t>
      </w:r>
      <w:proofErr w:type="spellStart"/>
      <w:r w:rsidR="009F320F" w:rsidRPr="00ED2B0C">
        <w:rPr>
          <w:rFonts w:cs="Times New Roman"/>
        </w:rPr>
        <w:t>Prem</w:t>
      </w:r>
      <w:proofErr w:type="spellEnd"/>
      <w:r w:rsidR="009F320F" w:rsidRPr="00ED2B0C">
        <w:rPr>
          <w:rFonts w:cs="Times New Roman"/>
        </w:rPr>
        <w:t xml:space="preserve"> i D. </w:t>
      </w:r>
      <w:proofErr w:type="spellStart"/>
      <w:r w:rsidR="009F320F" w:rsidRPr="00ED2B0C">
        <w:rPr>
          <w:rFonts w:cs="Times New Roman"/>
        </w:rPr>
        <w:t>Praveenn</w:t>
      </w:r>
      <w:proofErr w:type="spellEnd"/>
      <w:r w:rsidR="009F320F" w:rsidRPr="00ED2B0C">
        <w:rPr>
          <w:rFonts w:cs="Times New Roman"/>
        </w:rPr>
        <w:t xml:space="preserve">, </w:t>
      </w:r>
      <w:proofErr w:type="spellStart"/>
      <w:r w:rsidR="009F320F" w:rsidRPr="00ED2B0C">
        <w:rPr>
          <w:rFonts w:cs="Times New Roman"/>
        </w:rPr>
        <w:t>Locating</w:t>
      </w:r>
      <w:proofErr w:type="spellEnd"/>
      <w:r w:rsidR="009F320F" w:rsidRPr="00ED2B0C">
        <w:rPr>
          <w:rFonts w:cs="Times New Roman"/>
        </w:rPr>
        <w:t xml:space="preserve"> </w:t>
      </w:r>
      <w:proofErr w:type="spellStart"/>
      <w:r w:rsidR="009F320F" w:rsidRPr="00ED2B0C">
        <w:rPr>
          <w:rFonts w:cs="Times New Roman"/>
        </w:rPr>
        <w:t>Fabric</w:t>
      </w:r>
      <w:proofErr w:type="spellEnd"/>
      <w:r w:rsidR="009F320F" w:rsidRPr="00ED2B0C">
        <w:rPr>
          <w:rFonts w:cs="Times New Roman"/>
        </w:rPr>
        <w:t xml:space="preserve"> </w:t>
      </w:r>
      <w:proofErr w:type="spellStart"/>
      <w:r w:rsidR="009F320F" w:rsidRPr="00ED2B0C">
        <w:rPr>
          <w:rFonts w:cs="Times New Roman"/>
        </w:rPr>
        <w:t>Defects</w:t>
      </w:r>
      <w:proofErr w:type="spellEnd"/>
      <w:r w:rsidR="009F320F" w:rsidRPr="00ED2B0C">
        <w:rPr>
          <w:rFonts w:cs="Times New Roman"/>
        </w:rPr>
        <w:t xml:space="preserve"> </w:t>
      </w:r>
      <w:proofErr w:type="spellStart"/>
      <w:r w:rsidR="009F320F" w:rsidRPr="00ED2B0C">
        <w:rPr>
          <w:rFonts w:cs="Times New Roman"/>
        </w:rPr>
        <w:t>Using</w:t>
      </w:r>
      <w:proofErr w:type="spellEnd"/>
      <w:r w:rsidR="009F320F" w:rsidRPr="00ED2B0C">
        <w:rPr>
          <w:rFonts w:cs="Times New Roman"/>
        </w:rPr>
        <w:t xml:space="preserve"> </w:t>
      </w:r>
      <w:proofErr w:type="spellStart"/>
      <w:r w:rsidR="009F320F" w:rsidRPr="00ED2B0C">
        <w:rPr>
          <w:rFonts w:cs="Times New Roman"/>
        </w:rPr>
        <w:t>Gabor</w:t>
      </w:r>
      <w:proofErr w:type="spellEnd"/>
      <w:r w:rsidR="009F320F" w:rsidRPr="00ED2B0C">
        <w:rPr>
          <w:rFonts w:cs="Times New Roman"/>
        </w:rPr>
        <w:t xml:space="preserve"> </w:t>
      </w:r>
      <w:proofErr w:type="spellStart"/>
      <w:r w:rsidR="009F320F" w:rsidRPr="00ED2B0C">
        <w:rPr>
          <w:rFonts w:cs="Times New Roman"/>
        </w:rPr>
        <w:t>Filters</w:t>
      </w:r>
      <w:proofErr w:type="spellEnd"/>
      <w:r w:rsidR="009F320F" w:rsidRPr="00ED2B0C">
        <w:rPr>
          <w:rFonts w:cs="Times New Roman"/>
        </w:rPr>
        <w:t xml:space="preserve">, International </w:t>
      </w:r>
      <w:proofErr w:type="spellStart"/>
      <w:r w:rsidR="009F320F" w:rsidRPr="00ED2B0C">
        <w:rPr>
          <w:rFonts w:cs="Times New Roman"/>
        </w:rPr>
        <w:t>Jurnal</w:t>
      </w:r>
      <w:proofErr w:type="spellEnd"/>
      <w:r w:rsidR="009F320F" w:rsidRPr="00ED2B0C">
        <w:rPr>
          <w:rFonts w:cs="Times New Roman"/>
        </w:rPr>
        <w:t xml:space="preserve"> </w:t>
      </w:r>
      <w:proofErr w:type="spellStart"/>
      <w:r w:rsidR="009F320F" w:rsidRPr="00ED2B0C">
        <w:rPr>
          <w:rFonts w:cs="Times New Roman"/>
        </w:rPr>
        <w:t>of</w:t>
      </w:r>
      <w:proofErr w:type="spellEnd"/>
      <w:r w:rsidR="009F320F" w:rsidRPr="00ED2B0C">
        <w:rPr>
          <w:rFonts w:cs="Times New Roman"/>
        </w:rPr>
        <w:t xml:space="preserve"> </w:t>
      </w:r>
      <w:proofErr w:type="spellStart"/>
      <w:r w:rsidR="009F320F" w:rsidRPr="00ED2B0C">
        <w:rPr>
          <w:rFonts w:cs="Times New Roman"/>
        </w:rPr>
        <w:t>Scientific</w:t>
      </w:r>
      <w:proofErr w:type="spellEnd"/>
      <w:r w:rsidR="009F320F" w:rsidRPr="00ED2B0C">
        <w:rPr>
          <w:rFonts w:cs="Times New Roman"/>
        </w:rPr>
        <w:t xml:space="preserve"> Research </w:t>
      </w:r>
      <w:proofErr w:type="spellStart"/>
      <w:r w:rsidR="009F320F" w:rsidRPr="00ED2B0C">
        <w:rPr>
          <w:rFonts w:cs="Times New Roman"/>
        </w:rPr>
        <w:t>Engineering</w:t>
      </w:r>
      <w:proofErr w:type="spellEnd"/>
      <w:r w:rsidR="009F320F" w:rsidRPr="00ED2B0C">
        <w:rPr>
          <w:rFonts w:cs="Times New Roman"/>
        </w:rPr>
        <w:t xml:space="preserve"> &amp; Technology, ISSN 2278 – 0882, Vol. 2 </w:t>
      </w:r>
      <w:proofErr w:type="spellStart"/>
      <w:r w:rsidR="009F320F" w:rsidRPr="00ED2B0C">
        <w:rPr>
          <w:rFonts w:cs="Times New Roman"/>
        </w:rPr>
        <w:t>Issue</w:t>
      </w:r>
      <w:proofErr w:type="spellEnd"/>
      <w:r w:rsidR="009F320F" w:rsidRPr="00ED2B0C">
        <w:rPr>
          <w:rFonts w:cs="Times New Roman"/>
        </w:rPr>
        <w:t xml:space="preserve"> 8, </w:t>
      </w:r>
      <w:proofErr w:type="spellStart"/>
      <w:r w:rsidR="009F320F" w:rsidRPr="00ED2B0C">
        <w:rPr>
          <w:rFonts w:cs="Times New Roman"/>
        </w:rPr>
        <w:t>pp</w:t>
      </w:r>
      <w:proofErr w:type="spellEnd"/>
      <w:r w:rsidR="006D23C7" w:rsidRPr="00ED2B0C">
        <w:rPr>
          <w:rFonts w:cs="Times New Roman"/>
        </w:rPr>
        <w:t>.</w:t>
      </w:r>
      <w:r w:rsidR="009F320F" w:rsidRPr="00ED2B0C">
        <w:rPr>
          <w:rFonts w:cs="Times New Roman"/>
        </w:rPr>
        <w:t xml:space="preserve"> 472-478, Studeni 2013.</w:t>
      </w:r>
    </w:p>
    <w:p w14:paraId="66D7C069" w14:textId="1305FA05" w:rsidR="002C2B2C" w:rsidRPr="00ED2B0C" w:rsidRDefault="004C1831" w:rsidP="00363EE8">
      <w:pPr>
        <w:pStyle w:val="Tijelo"/>
        <w:rPr>
          <w:rFonts w:cs="Times New Roman"/>
          <w:shd w:val="clear" w:color="auto" w:fill="FFFFFF"/>
        </w:rPr>
      </w:pPr>
      <w:r>
        <w:rPr>
          <w:rFonts w:cs="Times New Roman"/>
        </w:rPr>
        <w:t>[12</w:t>
      </w:r>
      <w:r w:rsidR="002C2B2C" w:rsidRPr="00ED2B0C">
        <w:rPr>
          <w:rFonts w:cs="Times New Roman"/>
        </w:rPr>
        <w:t>]</w:t>
      </w:r>
      <w:r w:rsidR="002C2B2C" w:rsidRPr="00ED2B0C">
        <w:rPr>
          <w:rFonts w:cs="Times New Roman"/>
        </w:rPr>
        <w:tab/>
        <w:t xml:space="preserve">S. </w:t>
      </w:r>
      <w:proofErr w:type="spellStart"/>
      <w:r w:rsidR="002C2B2C" w:rsidRPr="00ED2B0C">
        <w:rPr>
          <w:rFonts w:cs="Times New Roman"/>
        </w:rPr>
        <w:t>Wold</w:t>
      </w:r>
      <w:proofErr w:type="spellEnd"/>
      <w:r w:rsidR="002C2B2C" w:rsidRPr="00ED2B0C">
        <w:rPr>
          <w:rFonts w:cs="Times New Roman"/>
        </w:rPr>
        <w:t xml:space="preserve">, K. </w:t>
      </w:r>
      <w:proofErr w:type="spellStart"/>
      <w:r w:rsidR="002C2B2C" w:rsidRPr="00ED2B0C">
        <w:rPr>
          <w:rFonts w:cs="Times New Roman"/>
        </w:rPr>
        <w:t>Esbensen</w:t>
      </w:r>
      <w:proofErr w:type="spellEnd"/>
      <w:r w:rsidR="002C2B2C" w:rsidRPr="00ED2B0C">
        <w:rPr>
          <w:rFonts w:cs="Times New Roman"/>
        </w:rPr>
        <w:t xml:space="preserve">, </w:t>
      </w:r>
      <w:proofErr w:type="spellStart"/>
      <w:r w:rsidR="002C2B2C" w:rsidRPr="00ED2B0C">
        <w:rPr>
          <w:rFonts w:cs="Times New Roman"/>
        </w:rPr>
        <w:t>and</w:t>
      </w:r>
      <w:proofErr w:type="spellEnd"/>
      <w:r w:rsidR="002C2B2C" w:rsidRPr="00ED2B0C">
        <w:rPr>
          <w:rFonts w:cs="Times New Roman"/>
        </w:rPr>
        <w:t xml:space="preserve"> P. </w:t>
      </w:r>
      <w:proofErr w:type="spellStart"/>
      <w:r w:rsidR="002C2B2C" w:rsidRPr="00ED2B0C">
        <w:rPr>
          <w:rFonts w:cs="Times New Roman"/>
        </w:rPr>
        <w:t>Geladi</w:t>
      </w:r>
      <w:proofErr w:type="spellEnd"/>
      <w:r w:rsidR="002C2B2C" w:rsidRPr="00ED2B0C">
        <w:rPr>
          <w:rFonts w:cs="Times New Roman"/>
        </w:rPr>
        <w:t xml:space="preserve">, Principal </w:t>
      </w:r>
      <w:proofErr w:type="spellStart"/>
      <w:r w:rsidR="002C2B2C" w:rsidRPr="00ED2B0C">
        <w:rPr>
          <w:rFonts w:cs="Times New Roman"/>
        </w:rPr>
        <w:t>component</w:t>
      </w:r>
      <w:proofErr w:type="spellEnd"/>
      <w:r w:rsidR="002C2B2C" w:rsidRPr="00ED2B0C">
        <w:rPr>
          <w:rFonts w:cs="Times New Roman"/>
        </w:rPr>
        <w:t xml:space="preserve"> </w:t>
      </w:r>
      <w:proofErr w:type="spellStart"/>
      <w:r w:rsidR="002C2B2C" w:rsidRPr="00ED2B0C">
        <w:rPr>
          <w:rFonts w:cs="Times New Roman"/>
        </w:rPr>
        <w:t>analysis</w:t>
      </w:r>
      <w:proofErr w:type="spellEnd"/>
      <w:r w:rsidR="002C2B2C" w:rsidRPr="00ED2B0C">
        <w:rPr>
          <w:rFonts w:cs="Times New Roman"/>
        </w:rPr>
        <w:t xml:space="preserve">, </w:t>
      </w:r>
      <w:proofErr w:type="spellStart"/>
      <w:r w:rsidR="002C2B2C" w:rsidRPr="00ED2B0C">
        <w:rPr>
          <w:rFonts w:cs="Times New Roman"/>
        </w:rPr>
        <w:t>Chemometrics</w:t>
      </w:r>
      <w:proofErr w:type="spellEnd"/>
      <w:r w:rsidR="002C2B2C" w:rsidRPr="00ED2B0C">
        <w:rPr>
          <w:rFonts w:cs="Times New Roman"/>
        </w:rPr>
        <w:t xml:space="preserve"> </w:t>
      </w:r>
      <w:proofErr w:type="spellStart"/>
      <w:r w:rsidR="002C2B2C" w:rsidRPr="00ED2B0C">
        <w:rPr>
          <w:rFonts w:cs="Times New Roman"/>
        </w:rPr>
        <w:t>and</w:t>
      </w:r>
      <w:proofErr w:type="spellEnd"/>
      <w:r w:rsidR="002C2B2C" w:rsidRPr="00ED2B0C">
        <w:rPr>
          <w:rFonts w:cs="Times New Roman"/>
        </w:rPr>
        <w:t xml:space="preserve"> </w:t>
      </w:r>
      <w:proofErr w:type="spellStart"/>
      <w:r w:rsidR="002C2B2C" w:rsidRPr="00ED2B0C">
        <w:rPr>
          <w:rFonts w:cs="Times New Roman"/>
        </w:rPr>
        <w:t>intelligent</w:t>
      </w:r>
      <w:proofErr w:type="spellEnd"/>
      <w:r w:rsidR="002C2B2C" w:rsidRPr="00ED2B0C">
        <w:rPr>
          <w:rFonts w:cs="Times New Roman"/>
        </w:rPr>
        <w:t xml:space="preserve"> </w:t>
      </w:r>
      <w:proofErr w:type="spellStart"/>
      <w:r w:rsidR="002C2B2C" w:rsidRPr="00ED2B0C">
        <w:rPr>
          <w:rFonts w:cs="Times New Roman"/>
        </w:rPr>
        <w:t>laboratory</w:t>
      </w:r>
      <w:proofErr w:type="spellEnd"/>
      <w:r w:rsidR="002C2B2C" w:rsidRPr="00ED2B0C">
        <w:rPr>
          <w:rFonts w:cs="Times New Roman"/>
        </w:rPr>
        <w:t xml:space="preserve"> </w:t>
      </w:r>
      <w:proofErr w:type="spellStart"/>
      <w:r w:rsidR="002C2B2C" w:rsidRPr="00ED2B0C">
        <w:rPr>
          <w:rFonts w:cs="Times New Roman"/>
        </w:rPr>
        <w:t>systems</w:t>
      </w:r>
      <w:proofErr w:type="spellEnd"/>
      <w:r w:rsidR="002C2B2C" w:rsidRPr="00ED2B0C">
        <w:rPr>
          <w:rFonts w:cs="Times New Roman"/>
        </w:rPr>
        <w:t xml:space="preserve">, Elsevier Science </w:t>
      </w:r>
      <w:proofErr w:type="spellStart"/>
      <w:r w:rsidR="002C2B2C" w:rsidRPr="00ED2B0C">
        <w:rPr>
          <w:rFonts w:cs="Times New Roman"/>
        </w:rPr>
        <w:t>Publishers</w:t>
      </w:r>
      <w:proofErr w:type="spellEnd"/>
      <w:r w:rsidR="002C2B2C" w:rsidRPr="00ED2B0C">
        <w:rPr>
          <w:rFonts w:cs="Times New Roman"/>
        </w:rPr>
        <w:t xml:space="preserve"> B.V</w:t>
      </w:r>
      <w:r w:rsidR="00352865" w:rsidRPr="00ED2B0C">
        <w:rPr>
          <w:rFonts w:cs="Times New Roman"/>
        </w:rPr>
        <w:t xml:space="preserve">, </w:t>
      </w:r>
      <w:proofErr w:type="spellStart"/>
      <w:r w:rsidR="002C2B2C" w:rsidRPr="00ED2B0C">
        <w:rPr>
          <w:rFonts w:cs="Times New Roman"/>
        </w:rPr>
        <w:t>pp</w:t>
      </w:r>
      <w:proofErr w:type="spellEnd"/>
      <w:r w:rsidR="002C2B2C" w:rsidRPr="00ED2B0C">
        <w:rPr>
          <w:rFonts w:cs="Times New Roman"/>
        </w:rPr>
        <w:t>. 37-52, Nizozemska, 1987.</w:t>
      </w:r>
    </w:p>
    <w:p w14:paraId="7DFD5E71" w14:textId="4D41C090" w:rsidR="0075047B" w:rsidRPr="00ED2B0C" w:rsidRDefault="004C1831" w:rsidP="00363EE8">
      <w:pPr>
        <w:pStyle w:val="Tijelo"/>
        <w:rPr>
          <w:rFonts w:cs="Times New Roman"/>
          <w:shd w:val="clear" w:color="auto" w:fill="FFFFFF"/>
        </w:rPr>
      </w:pPr>
      <w:r>
        <w:rPr>
          <w:rFonts w:cs="Times New Roman"/>
          <w:shd w:val="clear" w:color="auto" w:fill="FFFFFF"/>
        </w:rPr>
        <w:t>[13</w:t>
      </w:r>
      <w:r w:rsidR="0075047B" w:rsidRPr="00ED2B0C">
        <w:rPr>
          <w:rFonts w:cs="Times New Roman"/>
          <w:shd w:val="clear" w:color="auto" w:fill="FFFFFF"/>
        </w:rPr>
        <w:t>]</w:t>
      </w:r>
      <w:r w:rsidR="0075047B" w:rsidRPr="00ED2B0C">
        <w:rPr>
          <w:rFonts w:cs="Times New Roman"/>
          <w:shd w:val="clear" w:color="auto" w:fill="FFFFFF"/>
        </w:rPr>
        <w:tab/>
      </w:r>
      <w:hyperlink r:id="rId40"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094D9D0E" w:rsidR="006F4A3C" w:rsidRPr="00ED2B0C" w:rsidRDefault="004C1831" w:rsidP="00363EE8">
      <w:pPr>
        <w:pStyle w:val="Tijelo"/>
        <w:rPr>
          <w:rFonts w:cs="Times New Roman"/>
          <w:shd w:val="clear" w:color="auto" w:fill="FFFFFF"/>
        </w:rPr>
      </w:pPr>
      <w:r>
        <w:rPr>
          <w:rFonts w:cs="Times New Roman"/>
          <w:shd w:val="clear" w:color="auto" w:fill="FFFFFF"/>
        </w:rPr>
        <w:t>[14</w:t>
      </w:r>
      <w:r w:rsidR="006F4A3C" w:rsidRPr="00ED2B0C">
        <w:rPr>
          <w:rFonts w:cs="Times New Roman"/>
          <w:shd w:val="clear" w:color="auto" w:fill="FFFFFF"/>
        </w:rPr>
        <w:t>]</w:t>
      </w:r>
      <w:r w:rsidR="006F4A3C" w:rsidRPr="00ED2B0C">
        <w:rPr>
          <w:rFonts w:cs="Times New Roman"/>
          <w:shd w:val="clear" w:color="auto" w:fill="FFFFFF"/>
        </w:rPr>
        <w:tab/>
      </w:r>
      <w:hyperlink r:id="rId41"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602DC0C6" w:rsidR="00276771" w:rsidRPr="00ED2B0C" w:rsidRDefault="004C1831" w:rsidP="00363EE8">
      <w:pPr>
        <w:pStyle w:val="Tijelo"/>
        <w:rPr>
          <w:rFonts w:cs="Times New Roman"/>
          <w:shd w:val="clear" w:color="auto" w:fill="FFFFFF"/>
        </w:rPr>
      </w:pPr>
      <w:r>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42"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58CEFC9C" w:rsidR="00091FFE" w:rsidRPr="00ED2B0C" w:rsidRDefault="004C1831" w:rsidP="003735B1">
      <w:pPr>
        <w:pStyle w:val="Tijelo"/>
        <w:rPr>
          <w:rFonts w:cs="Times New Roman"/>
          <w:shd w:val="clear" w:color="auto" w:fill="FFFFFF"/>
        </w:rPr>
      </w:pPr>
      <w:r>
        <w:rPr>
          <w:rFonts w:cs="Times New Roman"/>
          <w:shd w:val="clear" w:color="auto" w:fill="FFFFFF"/>
        </w:rPr>
        <w:t>[16</w:t>
      </w:r>
      <w:r w:rsidR="00276771" w:rsidRPr="00ED2B0C">
        <w:rPr>
          <w:rFonts w:cs="Times New Roman"/>
          <w:shd w:val="clear" w:color="auto" w:fill="FFFFFF"/>
        </w:rPr>
        <w:t>]</w:t>
      </w:r>
      <w:r w:rsidR="00276771" w:rsidRPr="00ED2B0C">
        <w:rPr>
          <w:rFonts w:cs="Times New Roman"/>
          <w:shd w:val="clear" w:color="auto" w:fill="FFFFFF"/>
        </w:rPr>
        <w:tab/>
      </w:r>
      <w:hyperlink r:id="rId43"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668F4019" w:rsidR="00B567A7" w:rsidRPr="00ED2B0C" w:rsidRDefault="004C1831" w:rsidP="003735B1">
      <w:pPr>
        <w:pStyle w:val="Tijelo"/>
        <w:rPr>
          <w:rFonts w:cs="Times New Roman"/>
          <w:shd w:val="clear" w:color="auto" w:fill="FFFFFF"/>
        </w:rPr>
      </w:pPr>
      <w:r>
        <w:rPr>
          <w:rFonts w:cs="Times New Roman"/>
          <w:shd w:val="clear" w:color="auto" w:fill="FFFFFF"/>
        </w:rPr>
        <w:t>[17</w:t>
      </w:r>
      <w:r w:rsidR="00B567A7" w:rsidRPr="00ED2B0C">
        <w:rPr>
          <w:rFonts w:cs="Times New Roman"/>
          <w:shd w:val="clear" w:color="auto" w:fill="FFFFFF"/>
        </w:rPr>
        <w:t>]</w:t>
      </w:r>
      <w:r w:rsidR="00B567A7" w:rsidRPr="00ED2B0C">
        <w:rPr>
          <w:rFonts w:cs="Times New Roman"/>
          <w:shd w:val="clear" w:color="auto" w:fill="FFFFFF"/>
        </w:rPr>
        <w:tab/>
      </w:r>
      <w:hyperlink r:id="rId44"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6FA045FB" w:rsidR="00926FEB" w:rsidRPr="00ED2B0C" w:rsidRDefault="004C1831" w:rsidP="003735B1">
      <w:pPr>
        <w:pStyle w:val="Tijelo"/>
        <w:rPr>
          <w:rFonts w:cs="Times New Roman"/>
          <w:shd w:val="clear" w:color="auto" w:fill="FFFFFF"/>
        </w:rPr>
      </w:pPr>
      <w:r>
        <w:rPr>
          <w:rFonts w:cs="Times New Roman"/>
          <w:shd w:val="clear" w:color="auto" w:fill="FFFFFF"/>
        </w:rPr>
        <w:t>[18</w:t>
      </w:r>
      <w:r w:rsidR="00926FEB" w:rsidRPr="00ED2B0C">
        <w:rPr>
          <w:rFonts w:cs="Times New Roman"/>
          <w:shd w:val="clear" w:color="auto" w:fill="FFFFFF"/>
        </w:rPr>
        <w:t>]</w:t>
      </w:r>
      <w:r w:rsidR="00926FEB" w:rsidRPr="00ED2B0C">
        <w:rPr>
          <w:rFonts w:cs="Times New Roman"/>
          <w:shd w:val="clear" w:color="auto" w:fill="FFFFFF"/>
        </w:rPr>
        <w:tab/>
      </w:r>
      <w:hyperlink r:id="rId45"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71774A70" w:rsidR="00576BB4" w:rsidRPr="00ED2B0C" w:rsidRDefault="004C1831" w:rsidP="003735B1">
      <w:pPr>
        <w:pStyle w:val="Tijelo"/>
        <w:rPr>
          <w:rFonts w:cs="Times New Roman"/>
          <w:shd w:val="clear" w:color="auto" w:fill="FFFFFF"/>
        </w:rPr>
      </w:pPr>
      <w:r>
        <w:rPr>
          <w:rFonts w:cs="Times New Roman"/>
          <w:shd w:val="clear" w:color="auto" w:fill="FFFFFF"/>
        </w:rPr>
        <w:t>[19</w:t>
      </w:r>
      <w:r w:rsidR="00576BB4" w:rsidRPr="00ED2B0C">
        <w:rPr>
          <w:rFonts w:cs="Times New Roman"/>
          <w:shd w:val="clear" w:color="auto" w:fill="FFFFFF"/>
        </w:rPr>
        <w:t>]</w:t>
      </w:r>
      <w:r w:rsidR="00576BB4" w:rsidRPr="00ED2B0C">
        <w:rPr>
          <w:rFonts w:cs="Times New Roman"/>
          <w:shd w:val="clear" w:color="auto" w:fill="FFFFFF"/>
        </w:rPr>
        <w:tab/>
      </w:r>
      <w:hyperlink r:id="rId46"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3CD3D768" w:rsidR="00463339" w:rsidRPr="00ED2B0C" w:rsidRDefault="004C1831" w:rsidP="003735B1">
      <w:pPr>
        <w:pStyle w:val="Tijelo"/>
        <w:rPr>
          <w:rFonts w:cs="Times New Roman"/>
          <w:shd w:val="clear" w:color="auto" w:fill="FFFFFF"/>
        </w:rPr>
      </w:pPr>
      <w:r>
        <w:rPr>
          <w:rFonts w:cs="Times New Roman"/>
          <w:shd w:val="clear" w:color="auto" w:fill="FFFFFF"/>
        </w:rPr>
        <w:t>[20</w:t>
      </w:r>
      <w:r w:rsidR="00463339" w:rsidRPr="00ED2B0C">
        <w:rPr>
          <w:rFonts w:cs="Times New Roman"/>
          <w:shd w:val="clear" w:color="auto" w:fill="FFFFFF"/>
        </w:rPr>
        <w:t>]</w:t>
      </w:r>
      <w:r w:rsidR="00463339" w:rsidRPr="00ED2B0C">
        <w:rPr>
          <w:rFonts w:cs="Times New Roman"/>
          <w:shd w:val="clear" w:color="auto" w:fill="FFFFFF"/>
        </w:rPr>
        <w:tab/>
      </w:r>
      <w:hyperlink r:id="rId47"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3CD3F503" w:rsidR="00BC6C7C" w:rsidRDefault="004C1831" w:rsidP="003735B1">
      <w:pPr>
        <w:pStyle w:val="Tijelo"/>
        <w:rPr>
          <w:rFonts w:cs="Times New Roman"/>
          <w:shd w:val="clear" w:color="auto" w:fill="FFFFFF"/>
        </w:rPr>
      </w:pPr>
      <w:r>
        <w:rPr>
          <w:rFonts w:cs="Times New Roman"/>
          <w:shd w:val="clear" w:color="auto" w:fill="FFFFFF"/>
        </w:rPr>
        <w:t>[21</w:t>
      </w:r>
      <w:r w:rsidR="00BC6C7C" w:rsidRPr="00ED2B0C">
        <w:rPr>
          <w:rFonts w:cs="Times New Roman"/>
          <w:shd w:val="clear" w:color="auto" w:fill="FFFFFF"/>
        </w:rPr>
        <w:t>]</w:t>
      </w:r>
      <w:r w:rsidR="00BC6C7C" w:rsidRPr="00ED2B0C">
        <w:rPr>
          <w:rFonts w:cs="Times New Roman"/>
          <w:shd w:val="clear" w:color="auto" w:fill="FFFFFF"/>
        </w:rPr>
        <w:tab/>
        <w:t xml:space="preserve">M. Hall, E. Frank, G. Holmes, B. </w:t>
      </w:r>
      <w:proofErr w:type="spellStart"/>
      <w:r w:rsidR="00BC6C7C" w:rsidRPr="00ED2B0C">
        <w:rPr>
          <w:rFonts w:cs="Times New Roman"/>
          <w:shd w:val="clear" w:color="auto" w:fill="FFFFFF"/>
        </w:rPr>
        <w:t>Pfahringer</w:t>
      </w:r>
      <w:proofErr w:type="spellEnd"/>
      <w:r w:rsidR="00BC6C7C" w:rsidRPr="00ED2B0C">
        <w:rPr>
          <w:rFonts w:cs="Times New Roman"/>
          <w:shd w:val="clear" w:color="auto" w:fill="FFFFFF"/>
        </w:rPr>
        <w:t xml:space="preserve">, P. </w:t>
      </w:r>
      <w:proofErr w:type="spellStart"/>
      <w:r w:rsidR="00BC6C7C" w:rsidRPr="00ED2B0C">
        <w:rPr>
          <w:rFonts w:cs="Times New Roman"/>
          <w:shd w:val="clear" w:color="auto" w:fill="FFFFFF"/>
        </w:rPr>
        <w:t>Reutemann</w:t>
      </w:r>
      <w:proofErr w:type="spellEnd"/>
      <w:r w:rsidR="00BC6C7C" w:rsidRPr="00ED2B0C">
        <w:rPr>
          <w:rFonts w:cs="Times New Roman"/>
          <w:shd w:val="clear" w:color="auto" w:fill="FFFFFF"/>
        </w:rPr>
        <w:t xml:space="preserve"> i </w:t>
      </w:r>
      <w:proofErr w:type="spellStart"/>
      <w:r w:rsidR="00BC6C7C" w:rsidRPr="00ED2B0C">
        <w:rPr>
          <w:rFonts w:cs="Times New Roman"/>
          <w:shd w:val="clear" w:color="auto" w:fill="FFFFFF"/>
        </w:rPr>
        <w:t>I</w:t>
      </w:r>
      <w:proofErr w:type="spellEnd"/>
      <w:r w:rsidR="00BC6C7C" w:rsidRPr="00ED2B0C">
        <w:rPr>
          <w:rFonts w:cs="Times New Roman"/>
          <w:shd w:val="clear" w:color="auto" w:fill="FFFFFF"/>
        </w:rPr>
        <w:t xml:space="preserve">. H. </w:t>
      </w:r>
      <w:proofErr w:type="spellStart"/>
      <w:r w:rsidR="00BC6C7C" w:rsidRPr="00ED2B0C">
        <w:rPr>
          <w:rFonts w:cs="Times New Roman"/>
          <w:shd w:val="clear" w:color="auto" w:fill="FFFFFF"/>
        </w:rPr>
        <w:t>Witten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The</w:t>
      </w:r>
      <w:proofErr w:type="spellEnd"/>
      <w:r w:rsidR="00BC6C7C" w:rsidRPr="00ED2B0C">
        <w:rPr>
          <w:rFonts w:cs="Times New Roman"/>
          <w:shd w:val="clear" w:color="auto" w:fill="FFFFFF"/>
        </w:rPr>
        <w:t xml:space="preserve"> WEKA Data </w:t>
      </w:r>
      <w:proofErr w:type="spellStart"/>
      <w:r w:rsidR="00BC6C7C" w:rsidRPr="00ED2B0C">
        <w:rPr>
          <w:rFonts w:cs="Times New Roman"/>
          <w:shd w:val="clear" w:color="auto" w:fill="FFFFFF"/>
        </w:rPr>
        <w:t>Mining</w:t>
      </w:r>
      <w:proofErr w:type="spellEnd"/>
      <w:r w:rsidR="00BC6C7C" w:rsidRPr="00ED2B0C">
        <w:rPr>
          <w:rFonts w:cs="Times New Roman"/>
          <w:shd w:val="clear" w:color="auto" w:fill="FFFFFF"/>
        </w:rPr>
        <w:t xml:space="preserve"> Software: </w:t>
      </w:r>
      <w:proofErr w:type="spellStart"/>
      <w:r w:rsidR="00BC6C7C" w:rsidRPr="00ED2B0C">
        <w:rPr>
          <w:rFonts w:cs="Times New Roman"/>
          <w:shd w:val="clear" w:color="auto" w:fill="FFFFFF"/>
        </w:rPr>
        <w:t>An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Update</w:t>
      </w:r>
      <w:proofErr w:type="spellEnd"/>
      <w:r w:rsidR="00BC6C7C" w:rsidRPr="00ED2B0C">
        <w:rPr>
          <w:rFonts w:cs="Times New Roman"/>
          <w:shd w:val="clear" w:color="auto" w:fill="FFFFFF"/>
        </w:rPr>
        <w:t xml:space="preserve">, SIGKDD </w:t>
      </w:r>
      <w:proofErr w:type="spellStart"/>
      <w:r w:rsidR="00BC6C7C" w:rsidRPr="00ED2B0C">
        <w:rPr>
          <w:rFonts w:cs="Times New Roman"/>
          <w:shd w:val="clear" w:color="auto" w:fill="FFFFFF"/>
        </w:rPr>
        <w:t>Explorations</w:t>
      </w:r>
      <w:proofErr w:type="spellEnd"/>
      <w:r w:rsidR="00BC6C7C" w:rsidRPr="00ED2B0C">
        <w:rPr>
          <w:rFonts w:cs="Times New Roman"/>
          <w:shd w:val="clear" w:color="auto" w:fill="FFFFFF"/>
        </w:rPr>
        <w:t xml:space="preserve">, Vol. 11, </w:t>
      </w:r>
      <w:proofErr w:type="spellStart"/>
      <w:r w:rsidR="00BC6C7C" w:rsidRPr="00ED2B0C">
        <w:rPr>
          <w:rFonts w:cs="Times New Roman"/>
          <w:shd w:val="clear" w:color="auto" w:fill="FFFFFF"/>
        </w:rPr>
        <w:t>pp</w:t>
      </w:r>
      <w:proofErr w:type="spellEnd"/>
      <w:r w:rsidR="00BC6C7C" w:rsidRPr="00ED2B0C">
        <w:rPr>
          <w:rFonts w:cs="Times New Roman"/>
          <w:shd w:val="clear" w:color="auto" w:fill="FFFFFF"/>
        </w:rPr>
        <w:t>. 10-18, 2009</w:t>
      </w:r>
    </w:p>
    <w:p w14:paraId="34B35D87" w14:textId="7323436A" w:rsidR="00F91BA7" w:rsidRDefault="004C1831" w:rsidP="003735B1">
      <w:pPr>
        <w:pStyle w:val="Tijelo"/>
        <w:rPr>
          <w:rFonts w:cs="Times New Roman"/>
          <w:shd w:val="clear" w:color="auto" w:fill="FFFFFF"/>
        </w:rPr>
      </w:pPr>
      <w:r>
        <w:rPr>
          <w:rFonts w:cs="Times New Roman"/>
          <w:shd w:val="clear" w:color="auto" w:fill="FFFFFF"/>
        </w:rPr>
        <w:t>[22</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 xml:space="preserve">Kanade, T.,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 J. F., &amp; </w:t>
      </w:r>
      <w:proofErr w:type="spellStart"/>
      <w:r w:rsidR="00F91BA7" w:rsidRPr="00F91BA7">
        <w:rPr>
          <w:rFonts w:cs="Times New Roman"/>
          <w:shd w:val="clear" w:color="auto" w:fill="FFFFFF"/>
        </w:rPr>
        <w:t>Tian</w:t>
      </w:r>
      <w:proofErr w:type="spellEnd"/>
      <w:r w:rsidR="00F91BA7" w:rsidRPr="00F91BA7">
        <w:rPr>
          <w:rFonts w:cs="Times New Roman"/>
          <w:shd w:val="clear" w:color="auto" w:fill="FFFFFF"/>
        </w:rPr>
        <w:t xml:space="preserve">, Y. (2000). </w:t>
      </w:r>
      <w:proofErr w:type="spellStart"/>
      <w:r w:rsidR="00F91BA7" w:rsidRPr="00F91BA7">
        <w:rPr>
          <w:rFonts w:cs="Times New Roman"/>
          <w:shd w:val="clear" w:color="auto" w:fill="FFFFFF"/>
        </w:rPr>
        <w:t>Comprehensive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database</w:t>
      </w:r>
      <w:proofErr w:type="spellEnd"/>
      <w:r w:rsidR="00F91BA7" w:rsidRPr="00F91BA7">
        <w:rPr>
          <w:rFonts w:cs="Times New Roman"/>
          <w:shd w:val="clear" w:color="auto" w:fill="FFFFFF"/>
        </w:rPr>
        <w:t xml:space="preserve"> for </w:t>
      </w:r>
      <w:proofErr w:type="spellStart"/>
      <w:r w:rsidR="00F91BA7" w:rsidRPr="00F91BA7">
        <w:rPr>
          <w:rFonts w:cs="Times New Roman"/>
          <w:shd w:val="clear" w:color="auto" w:fill="FFFFFF"/>
        </w:rPr>
        <w:t>facial</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analysis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Proceedings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of</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Fourth</w:t>
      </w:r>
      <w:proofErr w:type="spellEnd"/>
      <w:r w:rsidR="00F91BA7" w:rsidRPr="00F91BA7">
        <w:rPr>
          <w:rFonts w:cs="Times New Roman"/>
          <w:shd w:val="clear" w:color="auto" w:fill="FFFFFF"/>
        </w:rPr>
        <w:t xml:space="preserve"> IEEE International </w:t>
      </w:r>
      <w:proofErr w:type="spellStart"/>
      <w:r w:rsidR="00F91BA7" w:rsidRPr="00F91BA7">
        <w:rPr>
          <w:rFonts w:cs="Times New Roman"/>
          <w:shd w:val="clear" w:color="auto" w:fill="FFFFFF"/>
        </w:rPr>
        <w:t>Conference</w:t>
      </w:r>
      <w:proofErr w:type="spellEnd"/>
      <w:r w:rsidR="00F91BA7" w:rsidRPr="00F91BA7">
        <w:rPr>
          <w:rFonts w:cs="Times New Roman"/>
          <w:shd w:val="clear" w:color="auto" w:fill="FFFFFF"/>
        </w:rPr>
        <w:t xml:space="preserve"> on Automatic Face </w:t>
      </w:r>
      <w:proofErr w:type="spellStart"/>
      <w:r w:rsidR="00F91BA7" w:rsidRPr="00F91BA7">
        <w:rPr>
          <w:rFonts w:cs="Times New Roman"/>
          <w:shd w:val="clear" w:color="auto" w:fill="FFFFFF"/>
        </w:rPr>
        <w:t>and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Gesture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Recognition</w:t>
      </w:r>
      <w:proofErr w:type="spellEnd"/>
      <w:r w:rsidR="00F91BA7" w:rsidRPr="00F91BA7">
        <w:rPr>
          <w:rFonts w:cs="Times New Roman"/>
          <w:shd w:val="clear" w:color="auto" w:fill="FFFFFF"/>
        </w:rPr>
        <w:t xml:space="preserve"> (FG'00), </w:t>
      </w:r>
      <w:proofErr w:type="spellStart"/>
      <w:r w:rsidR="00F91BA7" w:rsidRPr="00F91BA7">
        <w:rPr>
          <w:rFonts w:cs="Times New Roman"/>
          <w:shd w:val="clear" w:color="auto" w:fill="FFFFFF"/>
        </w:rPr>
        <w:t>Grenoble</w:t>
      </w:r>
      <w:proofErr w:type="spellEnd"/>
      <w:r w:rsidR="00F91BA7" w:rsidRPr="00F91BA7">
        <w:rPr>
          <w:rFonts w:cs="Times New Roman"/>
          <w:shd w:val="clear" w:color="auto" w:fill="FFFFFF"/>
        </w:rPr>
        <w:t>, France, 46-53.</w:t>
      </w:r>
    </w:p>
    <w:p w14:paraId="02D36B1F" w14:textId="62A761D5" w:rsidR="00312090" w:rsidRPr="00ED2B0C" w:rsidRDefault="004C1831" w:rsidP="00312090">
      <w:pPr>
        <w:pStyle w:val="Tijelo"/>
        <w:rPr>
          <w:rFonts w:cs="Times New Roman"/>
          <w:shd w:val="clear" w:color="auto" w:fill="FFFFFF"/>
        </w:rPr>
      </w:pPr>
      <w:r>
        <w:rPr>
          <w:rFonts w:cs="Times New Roman"/>
          <w:shd w:val="clear" w:color="auto" w:fill="FFFFFF"/>
        </w:rPr>
        <w:t>[23</w:t>
      </w:r>
      <w:r w:rsidR="00F91BA7">
        <w:rPr>
          <w:rFonts w:cs="Times New Roman"/>
          <w:shd w:val="clear" w:color="auto" w:fill="FFFFFF"/>
        </w:rPr>
        <w:t>]</w:t>
      </w:r>
      <w:r w:rsidR="00F91BA7">
        <w:rPr>
          <w:rFonts w:cs="Times New Roman"/>
          <w:shd w:val="clear" w:color="auto" w:fill="FFFFFF"/>
        </w:rPr>
        <w:tab/>
      </w:r>
      <w:proofErr w:type="spellStart"/>
      <w:r w:rsidR="00F91BA7" w:rsidRPr="00F91BA7">
        <w:rPr>
          <w:rFonts w:cs="Times New Roman"/>
          <w:shd w:val="clear" w:color="auto" w:fill="FFFFFF"/>
        </w:rPr>
        <w:t>Lucey</w:t>
      </w:r>
      <w:proofErr w:type="spellEnd"/>
      <w:r w:rsidR="00F91BA7" w:rsidRPr="00F91BA7">
        <w:rPr>
          <w:rFonts w:cs="Times New Roman"/>
          <w:shd w:val="clear" w:color="auto" w:fill="FFFFFF"/>
        </w:rPr>
        <w:t xml:space="preserve">, P.,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 J. F., Kanade, T., </w:t>
      </w:r>
      <w:proofErr w:type="spellStart"/>
      <w:r w:rsidR="00F91BA7" w:rsidRPr="00F91BA7">
        <w:rPr>
          <w:rFonts w:cs="Times New Roman"/>
          <w:shd w:val="clear" w:color="auto" w:fill="FFFFFF"/>
        </w:rPr>
        <w:t>Saragih</w:t>
      </w:r>
      <w:proofErr w:type="spellEnd"/>
      <w:r w:rsidR="00F91BA7" w:rsidRPr="00F91BA7">
        <w:rPr>
          <w:rFonts w:cs="Times New Roman"/>
          <w:shd w:val="clear" w:color="auto" w:fill="FFFFFF"/>
        </w:rPr>
        <w:t xml:space="preserve">, J., </w:t>
      </w:r>
      <w:proofErr w:type="spellStart"/>
      <w:r w:rsidR="00F91BA7" w:rsidRPr="00F91BA7">
        <w:rPr>
          <w:rFonts w:cs="Times New Roman"/>
          <w:shd w:val="clear" w:color="auto" w:fill="FFFFFF"/>
        </w:rPr>
        <w:t>Ambadar</w:t>
      </w:r>
      <w:proofErr w:type="spellEnd"/>
      <w:r w:rsidR="00F91BA7" w:rsidRPr="00F91BA7">
        <w:rPr>
          <w:rFonts w:cs="Times New Roman"/>
          <w:shd w:val="clear" w:color="auto" w:fill="FFFFFF"/>
        </w:rPr>
        <w:t xml:space="preserve">, Z., &amp; </w:t>
      </w:r>
      <w:proofErr w:type="spellStart"/>
      <w:r w:rsidR="00F91BA7" w:rsidRPr="00F91BA7">
        <w:rPr>
          <w:rFonts w:cs="Times New Roman"/>
          <w:shd w:val="clear" w:color="auto" w:fill="FFFFFF"/>
        </w:rPr>
        <w:t>Matthews</w:t>
      </w:r>
      <w:proofErr w:type="spellEnd"/>
      <w:r w:rsidR="00F91BA7" w:rsidRPr="00F91BA7">
        <w:rPr>
          <w:rFonts w:cs="Times New Roman"/>
          <w:shd w:val="clear" w:color="auto" w:fill="FFFFFF"/>
        </w:rPr>
        <w:t xml:space="preserve">, I. (2010).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Extended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-Kanade </w:t>
      </w:r>
      <w:proofErr w:type="spellStart"/>
      <w:r w:rsidR="00F91BA7" w:rsidRPr="00F91BA7">
        <w:rPr>
          <w:rFonts w:cs="Times New Roman"/>
          <w:shd w:val="clear" w:color="auto" w:fill="FFFFFF"/>
        </w:rPr>
        <w:t>Dataset</w:t>
      </w:r>
      <w:proofErr w:type="spellEnd"/>
      <w:r w:rsidR="00F91BA7" w:rsidRPr="00F91BA7">
        <w:rPr>
          <w:rFonts w:cs="Times New Roman"/>
          <w:shd w:val="clear" w:color="auto" w:fill="FFFFFF"/>
        </w:rPr>
        <w:t xml:space="preserve"> (CK+): A </w:t>
      </w:r>
      <w:proofErr w:type="spellStart"/>
      <w:r w:rsidR="00F91BA7" w:rsidRPr="00F91BA7">
        <w:rPr>
          <w:rFonts w:cs="Times New Roman"/>
          <w:shd w:val="clear" w:color="auto" w:fill="FFFFFF"/>
        </w:rPr>
        <w:t>complete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dataset</w:t>
      </w:r>
      <w:proofErr w:type="spellEnd"/>
      <w:r w:rsidR="00F91BA7" w:rsidRPr="00F91BA7">
        <w:rPr>
          <w:rFonts w:cs="Times New Roman"/>
          <w:shd w:val="clear" w:color="auto" w:fill="FFFFFF"/>
        </w:rPr>
        <w:t xml:space="preserve"> for </w:t>
      </w:r>
      <w:proofErr w:type="spellStart"/>
      <w:r w:rsidR="00F91BA7" w:rsidRPr="00F91BA7">
        <w:rPr>
          <w:rFonts w:cs="Times New Roman"/>
          <w:shd w:val="clear" w:color="auto" w:fill="FFFFFF"/>
        </w:rPr>
        <w:t>action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unit</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emotion-specified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Proceedings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of</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Third International Workshop on CVPR for Human </w:t>
      </w:r>
      <w:proofErr w:type="spellStart"/>
      <w:r w:rsidR="00F91BA7" w:rsidRPr="00F91BA7">
        <w:rPr>
          <w:rFonts w:cs="Times New Roman"/>
          <w:shd w:val="clear" w:color="auto" w:fill="FFFFFF"/>
        </w:rPr>
        <w:t>Communicative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Behavior</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Analysis</w:t>
      </w:r>
      <w:proofErr w:type="spellEnd"/>
      <w:r w:rsidR="00F91BA7" w:rsidRPr="00F91BA7">
        <w:rPr>
          <w:rFonts w:cs="Times New Roman"/>
          <w:shd w:val="clear" w:color="auto" w:fill="FFFFFF"/>
        </w:rPr>
        <w:t xml:space="preserve"> (CVPR4HB 2010), San Francisco, USA, 94-101.</w:t>
      </w:r>
    </w:p>
    <w:p w14:paraId="3819EB73" w14:textId="77777777" w:rsidR="00312090" w:rsidRPr="00ED2B0C" w:rsidRDefault="00312090" w:rsidP="003735B1">
      <w:pPr>
        <w:pStyle w:val="Tijelo"/>
        <w:rPr>
          <w:rFonts w:cs="Times New Roman"/>
          <w:shd w:val="clear" w:color="auto" w:fill="FFFFFF"/>
        </w:rPr>
      </w:pPr>
    </w:p>
    <w:p w14:paraId="0F3D720D" w14:textId="77777777" w:rsidR="00831A50" w:rsidRPr="00ED2B0C" w:rsidRDefault="004534BF" w:rsidP="007D70EC">
      <w:pPr>
        <w:pStyle w:val="Naslovpoglavlja"/>
      </w:pPr>
      <w:bookmarkStart w:id="117" w:name="_Toc478835417"/>
      <w:r w:rsidRPr="00ED2B0C">
        <w:lastRenderedPageBreak/>
        <w:t>SAŽETAK</w:t>
      </w:r>
      <w:bookmarkEnd w:id="117"/>
    </w:p>
    <w:p w14:paraId="434D1FA2" w14:textId="77777777" w:rsidR="00C646B0" w:rsidRPr="00ED2B0C" w:rsidRDefault="003A5C43" w:rsidP="00C646B0">
      <w:pPr>
        <w:pStyle w:val="Tijelo"/>
        <w:rPr>
          <w:rFonts w:cs="Times New Roman"/>
        </w:rPr>
      </w:pPr>
      <w:r>
        <w:rPr>
          <w:rFonts w:cs="Times New Roman"/>
        </w:rPr>
        <w:t xml:space="preserve">U radu je implementirana metoda za prepoznavanje emocija na slikama lica. Korišteni su </w:t>
      </w:r>
      <w:proofErr w:type="spellStart"/>
      <w:r>
        <w:rPr>
          <w:rFonts w:cs="Times New Roman"/>
        </w:rPr>
        <w:t>Gaborovi</w:t>
      </w:r>
      <w:proofErr w:type="spellEnd"/>
      <w:r>
        <w:rPr>
          <w:rFonts w:cs="Times New Roman"/>
        </w:rPr>
        <w:t xml:space="preserve">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77777777"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w:t>
      </w:r>
      <w:proofErr w:type="spellStart"/>
      <w:r w:rsidR="0086077B">
        <w:rPr>
          <w:rFonts w:cs="Times New Roman"/>
        </w:rPr>
        <w:t>Gaborovi</w:t>
      </w:r>
      <w:proofErr w:type="spellEnd"/>
      <w:r w:rsidR="0086077B">
        <w:rPr>
          <w:rFonts w:cs="Times New Roman"/>
        </w:rPr>
        <w:t xml:space="preserve"> filteri, PCA, SVM, </w:t>
      </w:r>
      <w:r w:rsidR="00011F94">
        <w:rPr>
          <w:rFonts w:cs="Times New Roman"/>
        </w:rPr>
        <w:t>izrazi lica</w:t>
      </w:r>
    </w:p>
    <w:p w14:paraId="64022164" w14:textId="77777777" w:rsidR="00871DF0" w:rsidRPr="00ED2B0C" w:rsidRDefault="00871DF0" w:rsidP="00A51F31">
      <w:pPr>
        <w:pStyle w:val="Tijelo"/>
        <w:rPr>
          <w:rFonts w:cs="Times New Roman"/>
        </w:rPr>
      </w:pPr>
    </w:p>
    <w:p w14:paraId="40C7EE5E" w14:textId="77777777" w:rsidR="00C646B0" w:rsidRPr="00ED2B0C" w:rsidRDefault="00C646B0" w:rsidP="00A61CE8">
      <w:pPr>
        <w:pStyle w:val="Tijelo"/>
        <w:spacing w:before="240" w:after="240"/>
        <w:rPr>
          <w:rFonts w:cs="Times New Roman"/>
          <w:b/>
          <w:sz w:val="28"/>
        </w:rPr>
      </w:pPr>
      <w:r w:rsidRPr="00ED2B0C">
        <w:rPr>
          <w:rFonts w:cs="Times New Roman"/>
          <w:b/>
          <w:sz w:val="28"/>
        </w:rPr>
        <w:t>ABSTRACT</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7777777"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14:paraId="5CC9F650" w14:textId="77777777" w:rsidR="00831A50" w:rsidRPr="00ED2B0C" w:rsidRDefault="00AE7349" w:rsidP="007D70EC">
      <w:pPr>
        <w:pStyle w:val="Naslovpoglavlja"/>
      </w:pPr>
      <w:bookmarkStart w:id="118" w:name="_Toc478835418"/>
      <w:r w:rsidRPr="00ED2B0C">
        <w:lastRenderedPageBreak/>
        <w:t>ŽIVOTOPIS</w:t>
      </w:r>
      <w:bookmarkEnd w:id="118"/>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119" w:name="_Toc478835419"/>
      <w:r w:rsidRPr="00ED2B0C">
        <w:lastRenderedPageBreak/>
        <w:t>PRILOZI</w:t>
      </w:r>
      <w:bookmarkEnd w:id="119"/>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48"/>
      <w:pgSz w:w="11906" w:h="16838"/>
      <w:pgMar w:top="1418" w:right="1134" w:bottom="1418" w:left="141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Zoric" w:date="2017-03-22T08:01:00Z" w:initials="Z">
    <w:p w14:paraId="62ABF684" w14:textId="77777777" w:rsidR="00BD5C8A" w:rsidRDefault="00BD5C8A">
      <w:pPr>
        <w:pStyle w:val="CommentText"/>
      </w:pPr>
      <w:r>
        <w:rPr>
          <w:rStyle w:val="CommentReference"/>
        </w:rPr>
        <w:annotationRef/>
      </w:r>
      <w:r>
        <w:t>Neformalno</w:t>
      </w:r>
    </w:p>
  </w:comment>
  <w:comment w:id="5" w:author="Zoric" w:date="2017-03-22T08:01:00Z" w:initials="Z">
    <w:p w14:paraId="7A1D0675" w14:textId="77777777" w:rsidR="00BD5C8A" w:rsidRDefault="00BD5C8A">
      <w:pPr>
        <w:pStyle w:val="CommentText"/>
      </w:pPr>
      <w:r>
        <w:rPr>
          <w:rStyle w:val="CommentReference"/>
        </w:rPr>
        <w:annotationRef/>
      </w:r>
      <w:r>
        <w:t xml:space="preserve">Imate poglavlje o emocijama i afektu, ali ne pravite razliku među tim pojmovima i odmah skačete na osnovne emocije. Uvedite najprije osnovne pojmove, a nakon toga prikažite teorije emocija, kotač emocija i tako dalje. </w:t>
      </w:r>
    </w:p>
  </w:comment>
  <w:comment w:id="6" w:author="Zoric" w:date="2017-03-22T08:04:00Z" w:initials="Z">
    <w:p w14:paraId="468DB4E8" w14:textId="77777777" w:rsidR="00BD5C8A" w:rsidRDefault="00BD5C8A">
      <w:pPr>
        <w:pStyle w:val="CommentText"/>
      </w:pPr>
      <w:r>
        <w:rPr>
          <w:rStyle w:val="CommentReference"/>
        </w:rPr>
        <w:annotationRef/>
      </w:r>
      <w:r>
        <w:t xml:space="preserve">Ranije ste u uvodu naveli dodatne stvari. Ovdje imate priliku prikazati emocije kroz različite detalje, počevši od stvari koje ne koristite, a na kraju poentirati s prikazom emocija na licima (to sve možete napraviti u idućem </w:t>
      </w:r>
      <w:proofErr w:type="spellStart"/>
      <w:r>
        <w:t>potpoglavlju</w:t>
      </w:r>
      <w:proofErr w:type="spellEnd"/>
      <w:r>
        <w:t>)</w:t>
      </w:r>
    </w:p>
  </w:comment>
  <w:comment w:id="7" w:author="Zoric" w:date="2017-03-22T08:06:00Z" w:initials="Z">
    <w:p w14:paraId="4562129B" w14:textId="77777777" w:rsidR="00BD5C8A" w:rsidRDefault="00BD5C8A">
      <w:pPr>
        <w:pStyle w:val="CommentText"/>
      </w:pPr>
      <w:r>
        <w:rPr>
          <w:rStyle w:val="CommentReference"/>
        </w:rPr>
        <w:annotationRef/>
      </w:r>
      <w:r>
        <w:t>Svi ovi opisi vezani su uz slike lica, ostavite to za kasnije.</w:t>
      </w:r>
    </w:p>
  </w:comment>
  <w:comment w:id="8" w:author="Zoric" w:date="2017-03-22T08:05:00Z" w:initials="Z">
    <w:p w14:paraId="5E70947B" w14:textId="77777777" w:rsidR="00BD5C8A" w:rsidRDefault="00BD5C8A">
      <w:pPr>
        <w:pStyle w:val="CommentText"/>
      </w:pPr>
      <w:r>
        <w:rPr>
          <w:rStyle w:val="CommentReference"/>
        </w:rPr>
        <w:annotationRef/>
      </w:r>
      <w:r>
        <w:t xml:space="preserve">Opet žurite, bacate se na </w:t>
      </w:r>
      <w:proofErr w:type="spellStart"/>
      <w:r>
        <w:t>Ekmana</w:t>
      </w:r>
      <w:proofErr w:type="spellEnd"/>
      <w:r>
        <w:t xml:space="preserve">, bez da ste uveli FACS, značenje, intenzitete, čak ni kodiranje općenito. </w:t>
      </w:r>
      <w:proofErr w:type="spellStart"/>
      <w:r>
        <w:t>Ekmanovi</w:t>
      </w:r>
      <w:proofErr w:type="spellEnd"/>
      <w:r>
        <w:t xml:space="preserve"> kodovi nisu jedini, a njih bi svakako trebali detaljnije prikazati.</w:t>
      </w:r>
    </w:p>
  </w:comment>
  <w:comment w:id="10" w:author="Zoric" w:date="2017-03-22T08:06:00Z" w:initials="Z">
    <w:p w14:paraId="1FFD1A29" w14:textId="77777777" w:rsidR="00BD5C8A" w:rsidRDefault="00BD5C8A">
      <w:pPr>
        <w:pStyle w:val="CommentText"/>
      </w:pPr>
      <w:r>
        <w:rPr>
          <w:rStyle w:val="CommentReference"/>
        </w:rPr>
        <w:annotationRef/>
      </w:r>
      <w:r>
        <w:t xml:space="preserve">Ne može </w:t>
      </w:r>
      <w:proofErr w:type="spellStart"/>
      <w:r>
        <w:t>potpoglavlje</w:t>
      </w:r>
      <w:proofErr w:type="spellEnd"/>
      <w:r>
        <w:t xml:space="preserve"> biti modaliteti i onda samo slike. </w:t>
      </w:r>
    </w:p>
  </w:comment>
  <w:comment w:id="11" w:author="Zoric" w:date="2017-03-22T08:07:00Z" w:initials="Z">
    <w:p w14:paraId="4BE16AD0" w14:textId="77777777" w:rsidR="00BD5C8A" w:rsidRDefault="00BD5C8A">
      <w:pPr>
        <w:pStyle w:val="CommentText"/>
      </w:pPr>
      <w:r>
        <w:rPr>
          <w:rStyle w:val="CommentReference"/>
        </w:rPr>
        <w:annotationRef/>
      </w:r>
      <w:r>
        <w:t>Premalo literature je citirano, na dosta mjesta se čini da ste nešto negdje pročitali i naveli, na tim mjestima nedostaje referenca. Primjerice, treća rečenica u ovom odlomku.</w:t>
      </w:r>
    </w:p>
  </w:comment>
  <w:comment w:id="13" w:author="Zoric" w:date="2017-03-22T08:08:00Z" w:initials="Z">
    <w:p w14:paraId="21CB9830" w14:textId="77777777" w:rsidR="00BD5C8A" w:rsidRDefault="00BD5C8A">
      <w:pPr>
        <w:pStyle w:val="CommentText"/>
      </w:pPr>
      <w:r>
        <w:rPr>
          <w:rStyle w:val="CommentReference"/>
        </w:rPr>
        <w:annotationRef/>
      </w:r>
      <w:r>
        <w:t xml:space="preserve">U priči o slikama skačete na klasifikaciju i ML. Ovdje pričajte samo o slikama lica i emocijama na njima. Kasnije odvojite posebno </w:t>
      </w:r>
      <w:proofErr w:type="spellStart"/>
      <w:r>
        <w:t>potpoglavlje</w:t>
      </w:r>
      <w:proofErr w:type="spellEnd"/>
      <w:r>
        <w:t xml:space="preserve"> koje opisuje klasifikaciju, podjelu skupova, podatke, izdvajanje značajki itd.</w:t>
      </w:r>
    </w:p>
  </w:comment>
  <w:comment w:id="14" w:author="Zoric" w:date="2017-03-22T08:09:00Z" w:initials="Z">
    <w:p w14:paraId="1A9A2F20" w14:textId="77777777" w:rsidR="00BD5C8A" w:rsidRDefault="00BD5C8A">
      <w:pPr>
        <w:pStyle w:val="CommentText"/>
      </w:pPr>
      <w:r>
        <w:rPr>
          <w:rStyle w:val="CommentReference"/>
        </w:rPr>
        <w:annotationRef/>
      </w:r>
      <w:r>
        <w:t>Ovo se ne radi na ovaj način, napišite u naslovu slike što je to (Emocije na slikama lica iz baze XY korištene u eksperimentu [5]) Ne navodite copyright znak i čije su, vidljivo je to iz reference</w:t>
      </w:r>
    </w:p>
  </w:comment>
  <w:comment w:id="16" w:author="Zoric" w:date="2017-03-22T08:10:00Z" w:initials="Z">
    <w:p w14:paraId="280E8F41" w14:textId="77777777" w:rsidR="00BD5C8A" w:rsidRDefault="00BD5C8A">
      <w:pPr>
        <w:pStyle w:val="CommentText"/>
      </w:pPr>
      <w:r>
        <w:rPr>
          <w:rStyle w:val="CommentReference"/>
        </w:rPr>
        <w:annotationRef/>
      </w:r>
      <w:r>
        <w:t xml:space="preserve">Previše </w:t>
      </w:r>
      <w:proofErr w:type="spellStart"/>
      <w:r>
        <w:t>generičan</w:t>
      </w:r>
      <w:proofErr w:type="spellEnd"/>
      <w:r>
        <w:t xml:space="preserve"> naslov, izbjegnite to. Detaljnije ih raspišite.</w:t>
      </w:r>
    </w:p>
  </w:comment>
  <w:comment w:id="17" w:author="Zoric" w:date="2017-03-22T08:11:00Z" w:initials="Z">
    <w:p w14:paraId="519A8608" w14:textId="77777777" w:rsidR="00BD5C8A" w:rsidRDefault="00BD5C8A">
      <w:pPr>
        <w:pStyle w:val="CommentText"/>
      </w:pPr>
      <w:r>
        <w:rPr>
          <w:rStyle w:val="CommentReference"/>
        </w:rPr>
        <w:annotationRef/>
      </w:r>
      <w:r>
        <w:t>Imate puno pojmova koje niste uveli. Malo općenitije napišite ovaj uvod.</w:t>
      </w:r>
    </w:p>
  </w:comment>
  <w:comment w:id="19" w:author="Zoric" w:date="2017-03-22T08:12:00Z" w:initials="Z">
    <w:p w14:paraId="3014BD72" w14:textId="77777777" w:rsidR="00BD5C8A" w:rsidRDefault="00BD5C8A">
      <w:pPr>
        <w:pStyle w:val="CommentText"/>
      </w:pPr>
      <w:r>
        <w:rPr>
          <w:rStyle w:val="CommentReference"/>
        </w:rPr>
        <w:annotationRef/>
      </w:r>
      <w:r>
        <w:t>Ubacite sliku koja prikazuje korake klasifikacijske procedure – čisto shematski prikaz.</w:t>
      </w:r>
    </w:p>
  </w:comment>
  <w:comment w:id="20" w:author="Zoric" w:date="2017-03-22T08:11:00Z" w:initials="Z">
    <w:p w14:paraId="26B47E68" w14:textId="77777777" w:rsidR="00BD5C8A" w:rsidRDefault="00BD5C8A">
      <w:pPr>
        <w:pStyle w:val="CommentText"/>
      </w:pPr>
      <w:r>
        <w:rPr>
          <w:rStyle w:val="CommentReference"/>
        </w:rPr>
        <w:annotationRef/>
      </w:r>
      <w:r>
        <w:t>Nije samo u tome. To je prvi problem, kasnije imate hrpu drugih, a s nekima od njih se i susrećete (PCA za odabir značajki, oblikovanje klasifikacijskog modela...)</w:t>
      </w:r>
    </w:p>
  </w:comment>
  <w:comment w:id="23" w:author="Zoric" w:date="2017-03-22T08:13:00Z" w:initials="Z">
    <w:p w14:paraId="756213E6" w14:textId="77777777" w:rsidR="00BD5C8A" w:rsidRDefault="00BD5C8A">
      <w:pPr>
        <w:pStyle w:val="CommentText"/>
      </w:pPr>
      <w:r>
        <w:rPr>
          <w:rStyle w:val="CommentReference"/>
        </w:rPr>
        <w:annotationRef/>
      </w:r>
      <w:r>
        <w:t xml:space="preserve">Ovo je tablica? Nemojte stavljati slike u tablice, stavite ih u </w:t>
      </w:r>
      <w:proofErr w:type="spellStart"/>
      <w:r>
        <w:t>textboxove</w:t>
      </w:r>
      <w:proofErr w:type="spellEnd"/>
      <w:r>
        <w:t xml:space="preserve"> zajedno s </w:t>
      </w:r>
      <w:proofErr w:type="spellStart"/>
      <w:r>
        <w:t>captionima</w:t>
      </w:r>
      <w:proofErr w:type="spellEnd"/>
      <w:r>
        <w:t>.</w:t>
      </w:r>
    </w:p>
  </w:comment>
  <w:comment w:id="24" w:author="Zoric" w:date="2017-03-22T08:14:00Z" w:initials="Z">
    <w:p w14:paraId="4EA260A1" w14:textId="77777777" w:rsidR="00BD5C8A" w:rsidRDefault="00BD5C8A">
      <w:pPr>
        <w:pStyle w:val="CommentText"/>
      </w:pPr>
      <w:r>
        <w:rPr>
          <w:rStyle w:val="CommentReference"/>
        </w:rPr>
        <w:annotationRef/>
      </w:r>
      <w:r>
        <w:t>Pojasniti što znači da se značajka povećava</w:t>
      </w:r>
    </w:p>
  </w:comment>
  <w:comment w:id="25" w:author="Zoric" w:date="2017-03-22T08:14:00Z" w:initials="Z">
    <w:p w14:paraId="4661E6EA" w14:textId="77777777" w:rsidR="00BD5C8A" w:rsidRDefault="00BD5C8A">
      <w:pPr>
        <w:pStyle w:val="CommentText"/>
      </w:pPr>
      <w:r>
        <w:rPr>
          <w:rStyle w:val="CommentReference"/>
        </w:rPr>
        <w:annotationRef/>
      </w:r>
      <w:r>
        <w:t>Koriste integralnu sliku</w:t>
      </w:r>
    </w:p>
  </w:comment>
  <w:comment w:id="26" w:author="Zoric" w:date="2017-03-22T08:14:00Z" w:initials="Z">
    <w:p w14:paraId="34E48476" w14:textId="77777777" w:rsidR="00BD5C8A" w:rsidRDefault="00BD5C8A">
      <w:pPr>
        <w:pStyle w:val="CommentText"/>
      </w:pPr>
      <w:r>
        <w:rPr>
          <w:rStyle w:val="CommentReference"/>
        </w:rPr>
        <w:annotationRef/>
      </w:r>
      <w:r>
        <w:t xml:space="preserve">Slika nije proces, njeno stvaranje jest. </w:t>
      </w:r>
    </w:p>
  </w:comment>
  <w:comment w:id="33" w:author="Zoric" w:date="2017-03-22T08:16:00Z" w:initials="Z">
    <w:p w14:paraId="3DBA7A75" w14:textId="77777777" w:rsidR="00BD5C8A" w:rsidRDefault="00BD5C8A">
      <w:pPr>
        <w:pStyle w:val="CommentText"/>
      </w:pPr>
      <w:r>
        <w:rPr>
          <w:rStyle w:val="CommentReference"/>
        </w:rPr>
        <w:annotationRef/>
      </w:r>
      <w:r>
        <w:t>Je li slika Vaša ili nečija?</w:t>
      </w:r>
    </w:p>
  </w:comment>
  <w:comment w:id="41" w:author="Zoric" w:date="2017-03-22T08:17:00Z" w:initials="Z">
    <w:p w14:paraId="35F8C14E" w14:textId="77777777" w:rsidR="00BD5C8A" w:rsidRDefault="00BD5C8A">
      <w:pPr>
        <w:pStyle w:val="CommentText"/>
      </w:pPr>
      <w:r>
        <w:rPr>
          <w:rStyle w:val="CommentReference"/>
        </w:rPr>
        <w:annotationRef/>
      </w:r>
      <w:r>
        <w:t>Ovo se podrazumijeva.</w:t>
      </w:r>
    </w:p>
  </w:comment>
  <w:comment w:id="44" w:author="Zoric" w:date="2017-03-22T08:19:00Z" w:initials="Z">
    <w:p w14:paraId="231CAF45" w14:textId="77777777" w:rsidR="00BD5C8A" w:rsidRDefault="00BD5C8A">
      <w:pPr>
        <w:pStyle w:val="CommentText"/>
      </w:pPr>
      <w:r>
        <w:rPr>
          <w:rStyle w:val="CommentReference"/>
        </w:rPr>
        <w:annotationRef/>
      </w:r>
      <w:r>
        <w:t xml:space="preserve">Slike mogu biti i manje, napravite ih u </w:t>
      </w:r>
      <w:proofErr w:type="spellStart"/>
      <w:r>
        <w:t>inkscapeu</w:t>
      </w:r>
      <w:proofErr w:type="spellEnd"/>
      <w:r>
        <w:t xml:space="preserve"> ili nekom alatu za vektorsku grafiku, ovo malo podsjeća na rukom crtano.</w:t>
      </w:r>
    </w:p>
  </w:comment>
  <w:comment w:id="49" w:author="Zoric" w:date="2017-03-22T08:20:00Z" w:initials="Z">
    <w:p w14:paraId="1E7CAD0E" w14:textId="77777777" w:rsidR="00BD5C8A" w:rsidRDefault="00BD5C8A">
      <w:pPr>
        <w:pStyle w:val="CommentText"/>
      </w:pPr>
      <w:r>
        <w:rPr>
          <w:rStyle w:val="CommentReference"/>
        </w:rPr>
        <w:annotationRef/>
      </w:r>
      <w:r>
        <w:t xml:space="preserve">Proširiti </w:t>
      </w:r>
      <w:proofErr w:type="spellStart"/>
      <w:r>
        <w:t>potpoglavlje</w:t>
      </w:r>
      <w:proofErr w:type="spellEnd"/>
    </w:p>
  </w:comment>
  <w:comment w:id="51" w:author="Zoric" w:date="2017-03-22T08:34:00Z" w:initials="Z">
    <w:p w14:paraId="3007B466" w14:textId="77777777" w:rsidR="00BD5C8A" w:rsidRDefault="00BD5C8A">
      <w:pPr>
        <w:pStyle w:val="CommentText"/>
      </w:pPr>
      <w:r>
        <w:rPr>
          <w:rStyle w:val="CommentReference"/>
        </w:rPr>
        <w:annotationRef/>
      </w:r>
      <w:r>
        <w:t xml:space="preserve">Navesti što aplikacija omogućuje, koji je rezultat. Preformulirati ostalo. </w:t>
      </w:r>
    </w:p>
  </w:comment>
  <w:comment w:id="56" w:author="Zoric" w:date="2017-03-22T08:35:00Z" w:initials="Z">
    <w:p w14:paraId="32A07D61" w14:textId="77777777" w:rsidR="00BD5C8A" w:rsidRDefault="00BD5C8A">
      <w:pPr>
        <w:pStyle w:val="CommentText"/>
      </w:pPr>
      <w:r>
        <w:rPr>
          <w:rStyle w:val="CommentReference"/>
        </w:rPr>
        <w:annotationRef/>
      </w:r>
      <w:r>
        <w:t xml:space="preserve">Navedite listu zahtjeva u obliku nekih use </w:t>
      </w:r>
      <w:proofErr w:type="spellStart"/>
      <w:r>
        <w:t>caseova</w:t>
      </w:r>
      <w:proofErr w:type="spellEnd"/>
      <w:r>
        <w:t xml:space="preserve"> da se vidi što Vaša aplikacija treba raditi. Ova podjela nije bitna, barem ne ovako detaljno razložena klasu po klasu. To uklonite, možete eventualno zamijeniti grafom komponenti i zavisnosti. Ostavite dijagram toka.</w:t>
      </w:r>
    </w:p>
  </w:comment>
  <w:comment w:id="58" w:author="Zoric" w:date="2017-03-22T08:37:00Z" w:initials="Z">
    <w:p w14:paraId="51F6C149" w14:textId="77777777" w:rsidR="00BD5C8A" w:rsidRDefault="00BD5C8A">
      <w:pPr>
        <w:pStyle w:val="CommentText"/>
      </w:pPr>
      <w:r>
        <w:rPr>
          <w:rStyle w:val="CommentReference"/>
        </w:rPr>
        <w:annotationRef/>
      </w:r>
      <w:r>
        <w:t xml:space="preserve">Ovo sve su biblioteke, a ako trebate pojam </w:t>
      </w:r>
      <w:proofErr w:type="spellStart"/>
      <w:r>
        <w:t>framework</w:t>
      </w:r>
      <w:proofErr w:type="spellEnd"/>
      <w:r>
        <w:t xml:space="preserve"> onda razvojni okvir</w:t>
      </w:r>
    </w:p>
  </w:comment>
  <w:comment w:id="62" w:author="Zoric" w:date="2017-03-22T08:38:00Z" w:initials="Z">
    <w:p w14:paraId="0261FF91" w14:textId="77777777" w:rsidR="00BD5C8A" w:rsidRDefault="00BD5C8A">
      <w:pPr>
        <w:pStyle w:val="CommentText"/>
      </w:pPr>
      <w:r>
        <w:rPr>
          <w:rStyle w:val="CommentReference"/>
        </w:rPr>
        <w:annotationRef/>
      </w:r>
      <w:r>
        <w:t>Uvijek ovako</w:t>
      </w:r>
    </w:p>
  </w:comment>
  <w:comment w:id="64" w:author="Zoric" w:date="2017-03-22T08:38:00Z" w:initials="Z">
    <w:p w14:paraId="0495FC53" w14:textId="77777777" w:rsidR="00BD5C8A" w:rsidRDefault="00BD5C8A">
      <w:pPr>
        <w:pStyle w:val="CommentText"/>
      </w:pPr>
      <w:r>
        <w:rPr>
          <w:rStyle w:val="CommentReference"/>
        </w:rPr>
        <w:annotationRef/>
      </w:r>
      <w:r>
        <w:t xml:space="preserve">Doslovce ste u zagradi naveli da je biblioteka </w:t>
      </w:r>
      <w:r>
        <w:sym w:font="Wingdings" w:char="F04A"/>
      </w:r>
      <w:r>
        <w:t xml:space="preserve"> </w:t>
      </w:r>
    </w:p>
  </w:comment>
  <w:comment w:id="71" w:author="Zoric" w:date="2017-03-22T08:39:00Z" w:initials="Z">
    <w:p w14:paraId="08FDBACC" w14:textId="77777777" w:rsidR="00BD5C8A" w:rsidRDefault="00BD5C8A">
      <w:pPr>
        <w:pStyle w:val="CommentText"/>
      </w:pPr>
      <w:r>
        <w:rPr>
          <w:rStyle w:val="CommentReference"/>
        </w:rPr>
        <w:annotationRef/>
      </w:r>
      <w:r>
        <w:t>Izbjegnite ... koristite itd. ili i dr.</w:t>
      </w:r>
    </w:p>
  </w:comment>
  <w:comment w:id="76" w:author="Zoric" w:date="2017-03-22T08:40:00Z" w:initials="Z">
    <w:p w14:paraId="08F3E8E3" w14:textId="77777777" w:rsidR="00BD5C8A" w:rsidRDefault="00BD5C8A">
      <w:pPr>
        <w:pStyle w:val="CommentText"/>
      </w:pPr>
      <w:r>
        <w:rPr>
          <w:rStyle w:val="CommentReference"/>
        </w:rPr>
        <w:annotationRef/>
      </w:r>
      <w:r>
        <w:t>Samo za klasifikacijske probleme. Matrica zabune je prijevod koji je u konačnici prihvaćen pa molim da to izmijenite.</w:t>
      </w:r>
    </w:p>
  </w:comment>
  <w:comment w:id="80" w:author="Zoric" w:date="2017-03-22T08:42:00Z" w:initials="Z">
    <w:p w14:paraId="103A0D4F" w14:textId="77777777" w:rsidR="00BD5C8A" w:rsidRDefault="00BD5C8A">
      <w:pPr>
        <w:pStyle w:val="CommentText"/>
      </w:pPr>
      <w:r>
        <w:rPr>
          <w:rStyle w:val="CommentReference"/>
        </w:rPr>
        <w:annotationRef/>
      </w:r>
      <w:proofErr w:type="spellStart"/>
      <w:r>
        <w:t>Teks</w:t>
      </w:r>
      <w:proofErr w:type="spellEnd"/>
      <w:r>
        <w:t xml:space="preserve"> je </w:t>
      </w:r>
      <w:proofErr w:type="spellStart"/>
      <w:r>
        <w:t>pre</w:t>
      </w:r>
      <w:proofErr w:type="spellEnd"/>
      <w:r>
        <w:t xml:space="preserve"> sitan, a kod svakako nemojte dodavati na ovaj način. Napravite tablicu s jednom ćelijom i u nju dodajte objekt </w:t>
      </w:r>
      <w:proofErr w:type="spellStart"/>
      <w:r>
        <w:t>open</w:t>
      </w:r>
      <w:proofErr w:type="spellEnd"/>
      <w:r>
        <w:t xml:space="preserve"> </w:t>
      </w:r>
      <w:proofErr w:type="spellStart"/>
      <w:r>
        <w:t>document</w:t>
      </w:r>
      <w:proofErr w:type="spellEnd"/>
      <w:r>
        <w:t xml:space="preserve">. U taj objekt izravno zalijepite kod iz editora. Ne treba vam prikaz </w:t>
      </w:r>
      <w:proofErr w:type="spellStart"/>
      <w:r>
        <w:t>getobject</w:t>
      </w:r>
      <w:proofErr w:type="spellEnd"/>
      <w:r>
        <w:t xml:space="preserve"> metode ovdje. Imate primjer niže.</w:t>
      </w:r>
    </w:p>
  </w:comment>
  <w:comment w:id="94" w:author="Zoric" w:date="2017-03-22T08:51:00Z" w:initials="Z">
    <w:p w14:paraId="1E1D4F28" w14:textId="77777777" w:rsidR="00BD5C8A" w:rsidRDefault="00BD5C8A">
      <w:pPr>
        <w:pStyle w:val="CommentText"/>
      </w:pPr>
      <w:r>
        <w:rPr>
          <w:rStyle w:val="CommentReference"/>
        </w:rPr>
        <w:annotationRef/>
      </w:r>
      <w:r>
        <w:t xml:space="preserve">Previše detaljno o </w:t>
      </w:r>
      <w:proofErr w:type="spellStart"/>
      <w:r>
        <w:t>singletonu</w:t>
      </w:r>
      <w:proofErr w:type="spellEnd"/>
      <w:r>
        <w:t xml:space="preserve">. Zašto ste koristili </w:t>
      </w:r>
      <w:proofErr w:type="spellStart"/>
      <w:r>
        <w:t>singleton</w:t>
      </w:r>
      <w:proofErr w:type="spellEnd"/>
      <w:r>
        <w:t xml:space="preserve"> uopće?</w:t>
      </w:r>
    </w:p>
  </w:comment>
  <w:comment w:id="95" w:author="Zoric" w:date="2017-03-22T08:51:00Z" w:initials="Z">
    <w:p w14:paraId="6572765A" w14:textId="77777777" w:rsidR="00BD5C8A" w:rsidRDefault="00BD5C8A">
      <w:pPr>
        <w:pStyle w:val="CommentText"/>
      </w:pPr>
      <w:r>
        <w:rPr>
          <w:rStyle w:val="CommentReference"/>
        </w:rPr>
        <w:annotationRef/>
      </w:r>
      <w:r>
        <w:t>Ovo nije baš algoritam, više način testiranja.</w:t>
      </w:r>
    </w:p>
  </w:comment>
  <w:comment w:id="96" w:author="Zoric" w:date="2017-03-22T08:52:00Z" w:initials="Z">
    <w:p w14:paraId="73334175" w14:textId="77777777" w:rsidR="00BD5C8A" w:rsidRDefault="00BD5C8A">
      <w:pPr>
        <w:pStyle w:val="CommentText"/>
      </w:pPr>
      <w:r>
        <w:rPr>
          <w:rStyle w:val="CommentReference"/>
        </w:rPr>
        <w:annotationRef/>
      </w:r>
      <w:r>
        <w:t xml:space="preserve">Niste komentirali ništa o parametrima SVM (c). Zašto baš k=10? Zašto imate 10 </w:t>
      </w:r>
      <w:proofErr w:type="spellStart"/>
      <w:r>
        <w:t>runova</w:t>
      </w:r>
      <w:proofErr w:type="spellEnd"/>
      <w:r>
        <w:t xml:space="preserve"> koji se ne koriste?</w:t>
      </w:r>
    </w:p>
  </w:comment>
  <w:comment w:id="98" w:author="Zoric" w:date="2017-03-22T08:53:00Z" w:initials="Z">
    <w:p w14:paraId="10631719" w14:textId="77777777" w:rsidR="00BD5C8A" w:rsidRDefault="00BD5C8A">
      <w:pPr>
        <w:pStyle w:val="CommentText"/>
      </w:pPr>
      <w:r>
        <w:rPr>
          <w:rStyle w:val="CommentReference"/>
        </w:rPr>
        <w:annotationRef/>
      </w:r>
      <w:r>
        <w:t>skup</w:t>
      </w:r>
    </w:p>
  </w:comment>
  <w:comment w:id="99" w:author="Zoric" w:date="2017-03-22T08:53:00Z" w:initials="Z">
    <w:p w14:paraId="4479DBA5" w14:textId="77777777" w:rsidR="00BD5C8A" w:rsidRDefault="00BD5C8A">
      <w:pPr>
        <w:pStyle w:val="CommentText"/>
      </w:pPr>
      <w:r>
        <w:rPr>
          <w:rStyle w:val="CommentReference"/>
        </w:rPr>
        <w:annotationRef/>
      </w:r>
      <w:r>
        <w:t>Ovo je apsolutno nepotrebno, jako velika slika prazne konzole.</w:t>
      </w:r>
    </w:p>
  </w:comment>
  <w:comment w:id="100" w:author="Zoric" w:date="2017-03-22T08:53:00Z" w:initials="Z">
    <w:p w14:paraId="11EC2050" w14:textId="77777777" w:rsidR="00BD5C8A" w:rsidRDefault="00BD5C8A">
      <w:pPr>
        <w:pStyle w:val="CommentText"/>
      </w:pPr>
      <w:r>
        <w:rPr>
          <w:rStyle w:val="CommentReference"/>
        </w:rPr>
        <w:annotationRef/>
      </w:r>
      <w:r>
        <w:t>Također, ako imate kasnije s učitanom slikom – to je dovoljno, ne treba vam duplikat.</w:t>
      </w:r>
    </w:p>
  </w:comment>
  <w:comment w:id="101" w:author="Zoric" w:date="2017-03-22T08:54:00Z" w:initials="Z">
    <w:p w14:paraId="2AA04899" w14:textId="77777777" w:rsidR="00BD5C8A" w:rsidRDefault="00BD5C8A">
      <w:pPr>
        <w:pStyle w:val="CommentText"/>
      </w:pPr>
      <w:r>
        <w:rPr>
          <w:rStyle w:val="CommentReference"/>
        </w:rPr>
        <w:annotationRef/>
      </w:r>
      <w:r>
        <w:t xml:space="preserve">Ovo ste mogli i trebali srediti </w:t>
      </w:r>
      <w:r>
        <w:sym w:font="Wingdings" w:char="F04A"/>
      </w:r>
      <w:r>
        <w:t xml:space="preserve"> </w:t>
      </w:r>
    </w:p>
  </w:comment>
  <w:comment w:id="103" w:author="Zoric" w:date="2017-03-22T08:55:00Z" w:initials="Z">
    <w:p w14:paraId="620DDD83" w14:textId="77777777" w:rsidR="00BD5C8A" w:rsidRDefault="00BD5C8A">
      <w:pPr>
        <w:pStyle w:val="CommentText"/>
      </w:pPr>
      <w:r>
        <w:rPr>
          <w:rStyle w:val="CommentReference"/>
        </w:rPr>
        <w:annotationRef/>
      </w:r>
      <w:r>
        <w:t>Ovo je sve od treniranja? Zašto ne mogu koristiti drugu bazu za treniranje?</w:t>
      </w:r>
    </w:p>
  </w:comment>
  <w:comment w:id="105" w:author="Zoric" w:date="2017-03-22T08:56:00Z" w:initials="Z">
    <w:p w14:paraId="48F7D2D1" w14:textId="77777777" w:rsidR="00BD5C8A" w:rsidRDefault="00BD5C8A">
      <w:pPr>
        <w:pStyle w:val="CommentText"/>
      </w:pPr>
      <w:r>
        <w:rPr>
          <w:rStyle w:val="CommentReference"/>
        </w:rPr>
        <w:annotationRef/>
      </w:r>
      <w:r>
        <w:t>Ovdje proširite, više na konzultacijama</w:t>
      </w:r>
    </w:p>
  </w:comment>
  <w:comment w:id="107" w:author="Zoric" w:date="2017-03-22T08:56:00Z" w:initials="Z">
    <w:p w14:paraId="665F68CD" w14:textId="77777777" w:rsidR="00BD5C8A" w:rsidRDefault="00BD5C8A">
      <w:pPr>
        <w:pStyle w:val="CommentText"/>
      </w:pPr>
      <w:r>
        <w:rPr>
          <w:rStyle w:val="CommentReference"/>
        </w:rPr>
        <w:annotationRef/>
      </w:r>
      <w:r>
        <w:t>Na kojoj bazi, niste nigdje opisali slike, ni koliko ih ima, ni distribuciju po emocijama...</w:t>
      </w:r>
    </w:p>
  </w:comment>
  <w:comment w:id="108" w:author="Zoric" w:date="2017-03-22T08:57:00Z" w:initials="Z">
    <w:p w14:paraId="7544683F" w14:textId="77777777" w:rsidR="00BD5C8A" w:rsidRDefault="00BD5C8A">
      <w:pPr>
        <w:pStyle w:val="CommentText"/>
      </w:pPr>
      <w:r>
        <w:rPr>
          <w:rStyle w:val="CommentReference"/>
        </w:rPr>
        <w:annotationRef/>
      </w:r>
      <w:r>
        <w:t xml:space="preserve">Ne može biti možda. </w:t>
      </w:r>
      <w:r>
        <w:sym w:font="Wingdings" w:char="F04A"/>
      </w:r>
      <w:r>
        <w:t xml:space="preserve"> Kako mislite da emocije odstupaju od drugih?</w:t>
      </w:r>
    </w:p>
  </w:comment>
  <w:comment w:id="112" w:author="Zoric" w:date="2017-03-22T08:58:00Z" w:initials="Z">
    <w:p w14:paraId="5C6028AE" w14:textId="77777777" w:rsidR="00BD5C8A" w:rsidRDefault="00BD5C8A">
      <w:pPr>
        <w:pStyle w:val="CommentText"/>
      </w:pPr>
      <w:r>
        <w:rPr>
          <w:rStyle w:val="CommentReference"/>
        </w:rPr>
        <w:annotationRef/>
      </w:r>
      <w:r>
        <w:t>???</w:t>
      </w:r>
    </w:p>
  </w:comment>
  <w:comment w:id="115" w:author="Zoric" w:date="2017-03-22T08:58:00Z" w:initials="Z">
    <w:p w14:paraId="70057559" w14:textId="77777777" w:rsidR="00BD5C8A" w:rsidRDefault="00BD5C8A">
      <w:pPr>
        <w:pStyle w:val="CommentText"/>
      </w:pPr>
      <w:r>
        <w:rPr>
          <w:rStyle w:val="CommentReference"/>
        </w:rPr>
        <w:annotationRef/>
      </w:r>
      <w:r>
        <w:t>Definitivno proširiti zaključak.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ABF684" w15:done="0"/>
  <w15:commentEx w15:paraId="7A1D0675" w15:done="0"/>
  <w15:commentEx w15:paraId="468DB4E8" w15:done="0"/>
  <w15:commentEx w15:paraId="4562129B" w15:done="0"/>
  <w15:commentEx w15:paraId="5E70947B" w15:done="0"/>
  <w15:commentEx w15:paraId="1FFD1A29" w15:done="0"/>
  <w15:commentEx w15:paraId="4BE16AD0" w15:done="0"/>
  <w15:commentEx w15:paraId="21CB9830" w15:done="0"/>
  <w15:commentEx w15:paraId="1A9A2F20" w15:done="0"/>
  <w15:commentEx w15:paraId="280E8F41" w15:done="0"/>
  <w15:commentEx w15:paraId="519A8608" w15:done="0"/>
  <w15:commentEx w15:paraId="3014BD72" w15:done="0"/>
  <w15:commentEx w15:paraId="26B47E68" w15:done="0"/>
  <w15:commentEx w15:paraId="756213E6" w15:done="0"/>
  <w15:commentEx w15:paraId="4EA260A1" w15:done="0"/>
  <w15:commentEx w15:paraId="4661E6EA" w15:done="0"/>
  <w15:commentEx w15:paraId="34E48476" w15:done="0"/>
  <w15:commentEx w15:paraId="3DBA7A75" w15:done="0"/>
  <w15:commentEx w15:paraId="35F8C14E" w15:done="0"/>
  <w15:commentEx w15:paraId="231CAF45" w15:done="0"/>
  <w15:commentEx w15:paraId="1E7CAD0E" w15:done="0"/>
  <w15:commentEx w15:paraId="3007B466" w15:done="0"/>
  <w15:commentEx w15:paraId="32A07D61" w15:done="0"/>
  <w15:commentEx w15:paraId="51F6C149" w15:done="0"/>
  <w15:commentEx w15:paraId="0261FF91" w15:done="0"/>
  <w15:commentEx w15:paraId="0495FC53" w15:done="0"/>
  <w15:commentEx w15:paraId="08FDBACC" w15:done="0"/>
  <w15:commentEx w15:paraId="08F3E8E3" w15:done="0"/>
  <w15:commentEx w15:paraId="103A0D4F" w15:done="0"/>
  <w15:commentEx w15:paraId="1E1D4F28" w15:done="0"/>
  <w15:commentEx w15:paraId="6572765A" w15:done="0"/>
  <w15:commentEx w15:paraId="73334175" w15:done="0"/>
  <w15:commentEx w15:paraId="10631719" w15:done="0"/>
  <w15:commentEx w15:paraId="4479DBA5" w15:done="0"/>
  <w15:commentEx w15:paraId="11EC2050" w15:done="0"/>
  <w15:commentEx w15:paraId="2AA04899" w15:done="0"/>
  <w15:commentEx w15:paraId="620DDD83" w15:done="0"/>
  <w15:commentEx w15:paraId="48F7D2D1" w15:done="0"/>
  <w15:commentEx w15:paraId="665F68CD" w15:done="0"/>
  <w15:commentEx w15:paraId="7544683F" w15:done="0"/>
  <w15:commentEx w15:paraId="5C6028AE" w15:done="0"/>
  <w15:commentEx w15:paraId="7005755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51CE3" w14:textId="77777777" w:rsidR="006F2523" w:rsidRDefault="006F2523" w:rsidP="007F6E4D">
      <w:pPr>
        <w:spacing w:after="0" w:line="240" w:lineRule="auto"/>
      </w:pPr>
      <w:r>
        <w:separator/>
      </w:r>
    </w:p>
  </w:endnote>
  <w:endnote w:type="continuationSeparator" w:id="0">
    <w:p w14:paraId="3EEC08FF" w14:textId="77777777" w:rsidR="006F2523" w:rsidRDefault="006F2523"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14:paraId="5DA12514" w14:textId="77777777" w:rsidR="00BD5C8A" w:rsidRDefault="00BD5C8A">
        <w:pPr>
          <w:pStyle w:val="Footer"/>
          <w:jc w:val="right"/>
        </w:pPr>
        <w:r>
          <w:fldChar w:fldCharType="begin"/>
        </w:r>
        <w:r>
          <w:instrText xml:space="preserve"> PAGE   \* MERGEFORMAT </w:instrText>
        </w:r>
        <w:r>
          <w:fldChar w:fldCharType="separate"/>
        </w:r>
        <w:r w:rsidR="00B22228">
          <w:rPr>
            <w:noProof/>
          </w:rPr>
          <w:t>19</w:t>
        </w:r>
        <w:r>
          <w:rPr>
            <w:noProof/>
          </w:rPr>
          <w:fldChar w:fldCharType="end"/>
        </w:r>
      </w:p>
    </w:sdtContent>
  </w:sdt>
  <w:p w14:paraId="0A186AC7" w14:textId="77777777" w:rsidR="00BD5C8A" w:rsidRDefault="00BD5C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17FAB" w14:textId="77777777" w:rsidR="006F2523" w:rsidRDefault="006F2523" w:rsidP="007F6E4D">
      <w:pPr>
        <w:spacing w:after="0" w:line="240" w:lineRule="auto"/>
      </w:pPr>
      <w:r>
        <w:separator/>
      </w:r>
    </w:p>
  </w:footnote>
  <w:footnote w:type="continuationSeparator" w:id="0">
    <w:p w14:paraId="067371EB" w14:textId="77777777" w:rsidR="006F2523" w:rsidRDefault="006F2523"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EECA4862"/>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3"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4"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2"/>
  </w:num>
  <w:num w:numId="19">
    <w:abstractNumId w:val="14"/>
  </w:num>
  <w:num w:numId="20">
    <w:abstractNumId w:val="25"/>
  </w:num>
  <w:num w:numId="21">
    <w:abstractNumId w:val="18"/>
  </w:num>
  <w:num w:numId="22">
    <w:abstractNumId w:val="19"/>
  </w:num>
  <w:num w:numId="23">
    <w:abstractNumId w:val="23"/>
  </w:num>
  <w:num w:numId="24">
    <w:abstractNumId w:val="12"/>
  </w:num>
  <w:num w:numId="25">
    <w:abstractNumId w:val="5"/>
  </w:num>
  <w:num w:numId="26">
    <w:abstractNumId w:val="24"/>
  </w:num>
  <w:num w:numId="27">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ric">
    <w15:presenceInfo w15:providerId="None" w15:userId="Zo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2322F"/>
    <w:rsid w:val="00026787"/>
    <w:rsid w:val="00032439"/>
    <w:rsid w:val="00037437"/>
    <w:rsid w:val="00037CB8"/>
    <w:rsid w:val="000440C0"/>
    <w:rsid w:val="000533D3"/>
    <w:rsid w:val="00053A2A"/>
    <w:rsid w:val="0005743C"/>
    <w:rsid w:val="000611C1"/>
    <w:rsid w:val="000679BE"/>
    <w:rsid w:val="00067D39"/>
    <w:rsid w:val="0008196F"/>
    <w:rsid w:val="00091FFE"/>
    <w:rsid w:val="00096B3E"/>
    <w:rsid w:val="000A031E"/>
    <w:rsid w:val="000A4BFD"/>
    <w:rsid w:val="000A5F3C"/>
    <w:rsid w:val="000C4B56"/>
    <w:rsid w:val="000C5D99"/>
    <w:rsid w:val="000D22DB"/>
    <w:rsid w:val="000E4E0B"/>
    <w:rsid w:val="000E6F6D"/>
    <w:rsid w:val="000E7635"/>
    <w:rsid w:val="000F0CA8"/>
    <w:rsid w:val="000F2E7C"/>
    <w:rsid w:val="00102600"/>
    <w:rsid w:val="00107CB0"/>
    <w:rsid w:val="0012246D"/>
    <w:rsid w:val="001306BB"/>
    <w:rsid w:val="001317C4"/>
    <w:rsid w:val="0013401E"/>
    <w:rsid w:val="00140701"/>
    <w:rsid w:val="0014197F"/>
    <w:rsid w:val="001471F1"/>
    <w:rsid w:val="00151E1F"/>
    <w:rsid w:val="0015667D"/>
    <w:rsid w:val="0015703C"/>
    <w:rsid w:val="001652C1"/>
    <w:rsid w:val="00170AB7"/>
    <w:rsid w:val="00176307"/>
    <w:rsid w:val="00176B7A"/>
    <w:rsid w:val="00181DB9"/>
    <w:rsid w:val="00183797"/>
    <w:rsid w:val="00185E66"/>
    <w:rsid w:val="001A5BEB"/>
    <w:rsid w:val="001E2165"/>
    <w:rsid w:val="001E411C"/>
    <w:rsid w:val="001E589F"/>
    <w:rsid w:val="001F64C0"/>
    <w:rsid w:val="00213AAA"/>
    <w:rsid w:val="0021691C"/>
    <w:rsid w:val="002209F8"/>
    <w:rsid w:val="00222449"/>
    <w:rsid w:val="00225919"/>
    <w:rsid w:val="00226DA6"/>
    <w:rsid w:val="002279C4"/>
    <w:rsid w:val="00227DA0"/>
    <w:rsid w:val="0023109C"/>
    <w:rsid w:val="00246EB8"/>
    <w:rsid w:val="0025236E"/>
    <w:rsid w:val="00254148"/>
    <w:rsid w:val="0025620E"/>
    <w:rsid w:val="0026003B"/>
    <w:rsid w:val="00263FD6"/>
    <w:rsid w:val="00264D99"/>
    <w:rsid w:val="00265C82"/>
    <w:rsid w:val="00276771"/>
    <w:rsid w:val="00286197"/>
    <w:rsid w:val="0028665F"/>
    <w:rsid w:val="002939F7"/>
    <w:rsid w:val="00295576"/>
    <w:rsid w:val="002B1042"/>
    <w:rsid w:val="002B1D3D"/>
    <w:rsid w:val="002B64C9"/>
    <w:rsid w:val="002C2B2C"/>
    <w:rsid w:val="002C57BE"/>
    <w:rsid w:val="002C637B"/>
    <w:rsid w:val="002D57B4"/>
    <w:rsid w:val="002D6D61"/>
    <w:rsid w:val="002D76D5"/>
    <w:rsid w:val="002D78A8"/>
    <w:rsid w:val="002E01D7"/>
    <w:rsid w:val="002E4A6C"/>
    <w:rsid w:val="002E65E6"/>
    <w:rsid w:val="002E7CBC"/>
    <w:rsid w:val="002F18B2"/>
    <w:rsid w:val="00312090"/>
    <w:rsid w:val="00320283"/>
    <w:rsid w:val="00320292"/>
    <w:rsid w:val="0032547F"/>
    <w:rsid w:val="00336537"/>
    <w:rsid w:val="00337A80"/>
    <w:rsid w:val="0034247C"/>
    <w:rsid w:val="00351B6F"/>
    <w:rsid w:val="00352865"/>
    <w:rsid w:val="00363EE8"/>
    <w:rsid w:val="00364DB9"/>
    <w:rsid w:val="0037049C"/>
    <w:rsid w:val="003735B1"/>
    <w:rsid w:val="00374377"/>
    <w:rsid w:val="00375C96"/>
    <w:rsid w:val="0038372E"/>
    <w:rsid w:val="003877E4"/>
    <w:rsid w:val="0039327A"/>
    <w:rsid w:val="00397A39"/>
    <w:rsid w:val="003A5C43"/>
    <w:rsid w:val="003B4F01"/>
    <w:rsid w:val="003C2B10"/>
    <w:rsid w:val="003C4ACD"/>
    <w:rsid w:val="003C6755"/>
    <w:rsid w:val="003E017D"/>
    <w:rsid w:val="003E1AE2"/>
    <w:rsid w:val="003E3D16"/>
    <w:rsid w:val="00400DCA"/>
    <w:rsid w:val="004034D7"/>
    <w:rsid w:val="00404983"/>
    <w:rsid w:val="0040686D"/>
    <w:rsid w:val="0040765D"/>
    <w:rsid w:val="00410D47"/>
    <w:rsid w:val="0042025C"/>
    <w:rsid w:val="00431148"/>
    <w:rsid w:val="0043262F"/>
    <w:rsid w:val="00442B0C"/>
    <w:rsid w:val="00443EFA"/>
    <w:rsid w:val="0045075B"/>
    <w:rsid w:val="004534BF"/>
    <w:rsid w:val="00453856"/>
    <w:rsid w:val="00463339"/>
    <w:rsid w:val="004666A2"/>
    <w:rsid w:val="0047667A"/>
    <w:rsid w:val="004819C9"/>
    <w:rsid w:val="0048459D"/>
    <w:rsid w:val="00487A5C"/>
    <w:rsid w:val="0049186E"/>
    <w:rsid w:val="00493297"/>
    <w:rsid w:val="0049506E"/>
    <w:rsid w:val="00495F35"/>
    <w:rsid w:val="0049784D"/>
    <w:rsid w:val="004A27CC"/>
    <w:rsid w:val="004A4294"/>
    <w:rsid w:val="004B1FCF"/>
    <w:rsid w:val="004B2DB8"/>
    <w:rsid w:val="004B5EAA"/>
    <w:rsid w:val="004C0137"/>
    <w:rsid w:val="004C1831"/>
    <w:rsid w:val="004D0350"/>
    <w:rsid w:val="004D11A1"/>
    <w:rsid w:val="004D6C6F"/>
    <w:rsid w:val="004D7EB6"/>
    <w:rsid w:val="004E35A3"/>
    <w:rsid w:val="004E5EDA"/>
    <w:rsid w:val="004F632F"/>
    <w:rsid w:val="004F7D7A"/>
    <w:rsid w:val="005021B6"/>
    <w:rsid w:val="0051213E"/>
    <w:rsid w:val="00513174"/>
    <w:rsid w:val="00517EE6"/>
    <w:rsid w:val="005324AC"/>
    <w:rsid w:val="00534240"/>
    <w:rsid w:val="00535352"/>
    <w:rsid w:val="00536345"/>
    <w:rsid w:val="00574B71"/>
    <w:rsid w:val="00574D52"/>
    <w:rsid w:val="00576BB4"/>
    <w:rsid w:val="00580F32"/>
    <w:rsid w:val="00594C3D"/>
    <w:rsid w:val="005A194D"/>
    <w:rsid w:val="005A4F4D"/>
    <w:rsid w:val="005A5746"/>
    <w:rsid w:val="005E3BF6"/>
    <w:rsid w:val="005F6FDB"/>
    <w:rsid w:val="005F7A78"/>
    <w:rsid w:val="00602211"/>
    <w:rsid w:val="006028DD"/>
    <w:rsid w:val="0060377C"/>
    <w:rsid w:val="00617B67"/>
    <w:rsid w:val="006320A4"/>
    <w:rsid w:val="00637327"/>
    <w:rsid w:val="0064149F"/>
    <w:rsid w:val="00641DD9"/>
    <w:rsid w:val="0064779F"/>
    <w:rsid w:val="00664E03"/>
    <w:rsid w:val="00667041"/>
    <w:rsid w:val="00671F42"/>
    <w:rsid w:val="0067206E"/>
    <w:rsid w:val="00682FA9"/>
    <w:rsid w:val="00683631"/>
    <w:rsid w:val="00684C5A"/>
    <w:rsid w:val="006867F3"/>
    <w:rsid w:val="006903A0"/>
    <w:rsid w:val="0069218E"/>
    <w:rsid w:val="00695477"/>
    <w:rsid w:val="006A1CE6"/>
    <w:rsid w:val="006B2808"/>
    <w:rsid w:val="006C0015"/>
    <w:rsid w:val="006D23C7"/>
    <w:rsid w:val="006D5D9E"/>
    <w:rsid w:val="006E1357"/>
    <w:rsid w:val="006E27EE"/>
    <w:rsid w:val="006E7391"/>
    <w:rsid w:val="006F0EE6"/>
    <w:rsid w:val="006F2523"/>
    <w:rsid w:val="006F4A07"/>
    <w:rsid w:val="006F4A3C"/>
    <w:rsid w:val="007120E5"/>
    <w:rsid w:val="00714E52"/>
    <w:rsid w:val="0072176B"/>
    <w:rsid w:val="00727151"/>
    <w:rsid w:val="007306CA"/>
    <w:rsid w:val="00730C2F"/>
    <w:rsid w:val="00734FF0"/>
    <w:rsid w:val="007404DD"/>
    <w:rsid w:val="0074730B"/>
    <w:rsid w:val="0075047B"/>
    <w:rsid w:val="007522F1"/>
    <w:rsid w:val="00754F8B"/>
    <w:rsid w:val="007616CF"/>
    <w:rsid w:val="007767FA"/>
    <w:rsid w:val="00777FB8"/>
    <w:rsid w:val="00781CA5"/>
    <w:rsid w:val="00791232"/>
    <w:rsid w:val="00794359"/>
    <w:rsid w:val="007964E0"/>
    <w:rsid w:val="007976D1"/>
    <w:rsid w:val="007A1B9C"/>
    <w:rsid w:val="007A2F53"/>
    <w:rsid w:val="007A43D8"/>
    <w:rsid w:val="007A498E"/>
    <w:rsid w:val="007A63DB"/>
    <w:rsid w:val="007B62EA"/>
    <w:rsid w:val="007C14A9"/>
    <w:rsid w:val="007C3571"/>
    <w:rsid w:val="007C3B27"/>
    <w:rsid w:val="007D1938"/>
    <w:rsid w:val="007D70EC"/>
    <w:rsid w:val="007E3BAA"/>
    <w:rsid w:val="007F305D"/>
    <w:rsid w:val="007F6E4D"/>
    <w:rsid w:val="00801A33"/>
    <w:rsid w:val="008031C5"/>
    <w:rsid w:val="00812392"/>
    <w:rsid w:val="008143AC"/>
    <w:rsid w:val="0081668D"/>
    <w:rsid w:val="00823F1F"/>
    <w:rsid w:val="00831A50"/>
    <w:rsid w:val="008365A6"/>
    <w:rsid w:val="008377F3"/>
    <w:rsid w:val="0084151B"/>
    <w:rsid w:val="00852B88"/>
    <w:rsid w:val="00857CF8"/>
    <w:rsid w:val="0086077B"/>
    <w:rsid w:val="0086147F"/>
    <w:rsid w:val="008650AD"/>
    <w:rsid w:val="00871DF0"/>
    <w:rsid w:val="00894CC3"/>
    <w:rsid w:val="008A6DAD"/>
    <w:rsid w:val="008B120B"/>
    <w:rsid w:val="008B3072"/>
    <w:rsid w:val="008B6E0F"/>
    <w:rsid w:val="008C40F1"/>
    <w:rsid w:val="008C73BA"/>
    <w:rsid w:val="008D6020"/>
    <w:rsid w:val="008F0362"/>
    <w:rsid w:val="008F25C0"/>
    <w:rsid w:val="008F5E33"/>
    <w:rsid w:val="0090292E"/>
    <w:rsid w:val="00925AAD"/>
    <w:rsid w:val="0092650E"/>
    <w:rsid w:val="00926FEB"/>
    <w:rsid w:val="0092774F"/>
    <w:rsid w:val="00933EC5"/>
    <w:rsid w:val="00937B35"/>
    <w:rsid w:val="00947F91"/>
    <w:rsid w:val="009811BD"/>
    <w:rsid w:val="0098663F"/>
    <w:rsid w:val="00991472"/>
    <w:rsid w:val="00997382"/>
    <w:rsid w:val="009A13B6"/>
    <w:rsid w:val="009B06F5"/>
    <w:rsid w:val="009B401E"/>
    <w:rsid w:val="009C0AC9"/>
    <w:rsid w:val="009C765B"/>
    <w:rsid w:val="009D2AC8"/>
    <w:rsid w:val="009E042C"/>
    <w:rsid w:val="009E21F0"/>
    <w:rsid w:val="009E4666"/>
    <w:rsid w:val="009F176F"/>
    <w:rsid w:val="009F2CA0"/>
    <w:rsid w:val="009F320F"/>
    <w:rsid w:val="00A159C1"/>
    <w:rsid w:val="00A206B1"/>
    <w:rsid w:val="00A230D5"/>
    <w:rsid w:val="00A234F9"/>
    <w:rsid w:val="00A262CC"/>
    <w:rsid w:val="00A42E08"/>
    <w:rsid w:val="00A4304F"/>
    <w:rsid w:val="00A43412"/>
    <w:rsid w:val="00A46BE8"/>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D3002"/>
    <w:rsid w:val="00AD3A67"/>
    <w:rsid w:val="00AE530E"/>
    <w:rsid w:val="00AE5F4B"/>
    <w:rsid w:val="00AE707B"/>
    <w:rsid w:val="00AE7349"/>
    <w:rsid w:val="00AF5D86"/>
    <w:rsid w:val="00B0601F"/>
    <w:rsid w:val="00B1597E"/>
    <w:rsid w:val="00B22228"/>
    <w:rsid w:val="00B313B0"/>
    <w:rsid w:val="00B3684F"/>
    <w:rsid w:val="00B567A7"/>
    <w:rsid w:val="00B61503"/>
    <w:rsid w:val="00B61639"/>
    <w:rsid w:val="00B6316F"/>
    <w:rsid w:val="00B65803"/>
    <w:rsid w:val="00B81B6C"/>
    <w:rsid w:val="00B8310B"/>
    <w:rsid w:val="00B84547"/>
    <w:rsid w:val="00B91F41"/>
    <w:rsid w:val="00B935B9"/>
    <w:rsid w:val="00B9547D"/>
    <w:rsid w:val="00BA24DE"/>
    <w:rsid w:val="00BA2882"/>
    <w:rsid w:val="00BA44B8"/>
    <w:rsid w:val="00BB0992"/>
    <w:rsid w:val="00BB6826"/>
    <w:rsid w:val="00BC2F9A"/>
    <w:rsid w:val="00BC6C7C"/>
    <w:rsid w:val="00BD5C8A"/>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3D31"/>
    <w:rsid w:val="00C646B0"/>
    <w:rsid w:val="00C7123D"/>
    <w:rsid w:val="00C76190"/>
    <w:rsid w:val="00C81120"/>
    <w:rsid w:val="00C913EA"/>
    <w:rsid w:val="00C9258C"/>
    <w:rsid w:val="00CA3A86"/>
    <w:rsid w:val="00CA3EBF"/>
    <w:rsid w:val="00CB3752"/>
    <w:rsid w:val="00CB6211"/>
    <w:rsid w:val="00CB7559"/>
    <w:rsid w:val="00CC6E33"/>
    <w:rsid w:val="00CD182A"/>
    <w:rsid w:val="00CD352A"/>
    <w:rsid w:val="00CE20B8"/>
    <w:rsid w:val="00D03E93"/>
    <w:rsid w:val="00D101E0"/>
    <w:rsid w:val="00D14282"/>
    <w:rsid w:val="00D14366"/>
    <w:rsid w:val="00D1458C"/>
    <w:rsid w:val="00D21033"/>
    <w:rsid w:val="00D30EDD"/>
    <w:rsid w:val="00D32032"/>
    <w:rsid w:val="00D40C27"/>
    <w:rsid w:val="00D41010"/>
    <w:rsid w:val="00D451C7"/>
    <w:rsid w:val="00D4675D"/>
    <w:rsid w:val="00D50EC1"/>
    <w:rsid w:val="00D770EF"/>
    <w:rsid w:val="00D82EC4"/>
    <w:rsid w:val="00D83A86"/>
    <w:rsid w:val="00D844D7"/>
    <w:rsid w:val="00D93AD0"/>
    <w:rsid w:val="00DA5C71"/>
    <w:rsid w:val="00DB08F2"/>
    <w:rsid w:val="00DB5B91"/>
    <w:rsid w:val="00DB73A6"/>
    <w:rsid w:val="00DC6674"/>
    <w:rsid w:val="00DC7E36"/>
    <w:rsid w:val="00DD304E"/>
    <w:rsid w:val="00DD3403"/>
    <w:rsid w:val="00DD34C4"/>
    <w:rsid w:val="00DE1873"/>
    <w:rsid w:val="00DF74B5"/>
    <w:rsid w:val="00E11737"/>
    <w:rsid w:val="00E17340"/>
    <w:rsid w:val="00E32ACC"/>
    <w:rsid w:val="00E34158"/>
    <w:rsid w:val="00E40888"/>
    <w:rsid w:val="00E409BF"/>
    <w:rsid w:val="00E40C34"/>
    <w:rsid w:val="00E46418"/>
    <w:rsid w:val="00E5006F"/>
    <w:rsid w:val="00E502C8"/>
    <w:rsid w:val="00E63A4C"/>
    <w:rsid w:val="00E76888"/>
    <w:rsid w:val="00E82528"/>
    <w:rsid w:val="00E91936"/>
    <w:rsid w:val="00E922E9"/>
    <w:rsid w:val="00E929D4"/>
    <w:rsid w:val="00EA015B"/>
    <w:rsid w:val="00EC1DE2"/>
    <w:rsid w:val="00EC276E"/>
    <w:rsid w:val="00EC4CEF"/>
    <w:rsid w:val="00ED2B0C"/>
    <w:rsid w:val="00ED491B"/>
    <w:rsid w:val="00ED7738"/>
    <w:rsid w:val="00EE0666"/>
    <w:rsid w:val="00EE1ED5"/>
    <w:rsid w:val="00EE6836"/>
    <w:rsid w:val="00EF303C"/>
    <w:rsid w:val="00EF606E"/>
    <w:rsid w:val="00EF7A26"/>
    <w:rsid w:val="00F02D01"/>
    <w:rsid w:val="00F05485"/>
    <w:rsid w:val="00F13871"/>
    <w:rsid w:val="00F22A7A"/>
    <w:rsid w:val="00F27748"/>
    <w:rsid w:val="00F33754"/>
    <w:rsid w:val="00F45572"/>
    <w:rsid w:val="00F51B15"/>
    <w:rsid w:val="00F52A95"/>
    <w:rsid w:val="00F573F8"/>
    <w:rsid w:val="00F7053C"/>
    <w:rsid w:val="00F709BE"/>
    <w:rsid w:val="00F70CC7"/>
    <w:rsid w:val="00F712EF"/>
    <w:rsid w:val="00F75480"/>
    <w:rsid w:val="00F91BA7"/>
    <w:rsid w:val="00FA10DE"/>
    <w:rsid w:val="00FA5277"/>
    <w:rsid w:val="00FC0943"/>
    <w:rsid w:val="00FD0241"/>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5A194D"/>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5A194D"/>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29557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1.bin"/><Relationship Id="rId39" Type="http://schemas.openxmlformats.org/officeDocument/2006/relationships/hyperlink" Target="http://www.humintell.com/2010/06/the-seven-basic-emotions-do-you-know-them/"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kairos.com/" TargetMode="External"/><Relationship Id="rId47" Type="http://schemas.openxmlformats.org/officeDocument/2006/relationships/hyperlink" Target="http://www.aforgenet.com/framework/"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affectiva.com/" TargetMode="External"/><Relationship Id="rId45" Type="http://schemas.openxmlformats.org/officeDocument/2006/relationships/hyperlink" Target="http://www.emg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opencv.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icrosoft.com/cognitive-services/" TargetMode="External"/><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accord-framework.net/" TargetMode="External"/><Relationship Id="rId20" Type="http://schemas.openxmlformats.org/officeDocument/2006/relationships/image" Target="media/image11.png"/><Relationship Id="rId41" Type="http://schemas.openxmlformats.org/officeDocument/2006/relationships/hyperlink" Target="http://emovu.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B1143-B5C9-4014-B807-771C26002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4094</TotalTime>
  <Pages>37</Pages>
  <Words>7734</Words>
  <Characters>44088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334</cp:revision>
  <dcterms:created xsi:type="dcterms:W3CDTF">2016-11-25T21:08:00Z</dcterms:created>
  <dcterms:modified xsi:type="dcterms:W3CDTF">2017-04-01T18:24:00Z</dcterms:modified>
</cp:coreProperties>
</file>
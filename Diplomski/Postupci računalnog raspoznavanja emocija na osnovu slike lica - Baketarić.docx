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A2DDCD0" w14:textId="77777777" w:rsidR="00DD34C4" w:rsidRPr="00ED2B0C" w:rsidRDefault="00DD34C4" w:rsidP="00DD34C4">
      <w:pPr>
        <w:jc w:val="center"/>
        <w:rPr>
          <w:rFonts w:ascii="Times New Roman" w:hAnsi="Times New Roman" w:cs="Times New Roman"/>
          <w:b/>
          <w:sz w:val="28"/>
          <w:szCs w:val="28"/>
        </w:rPr>
      </w:pPr>
      <w:r w:rsidRPr="00ED2B0C">
        <w:rPr>
          <w:rFonts w:ascii="Times New Roman" w:hAnsi="Times New Roman" w:cs="Times New Roman"/>
          <w:b/>
          <w:sz w:val="28"/>
          <w:szCs w:val="28"/>
        </w:rPr>
        <w:t>SVEUČILIŠTE JOSIPA JURJA STROSSMAYERA U OSIJEKU FAKULTET ELEKTROTEHNIKE, RAČUNARSTVA I INFORMACIJSKIH TEHNOLOGIJA</w:t>
      </w:r>
    </w:p>
    <w:p w14:paraId="4C7D0914" w14:textId="77777777" w:rsidR="00801A33" w:rsidRPr="00ED2B0C" w:rsidRDefault="00801A33" w:rsidP="00DD34C4">
      <w:pPr>
        <w:jc w:val="center"/>
        <w:rPr>
          <w:rFonts w:ascii="Times New Roman" w:hAnsi="Times New Roman" w:cs="Times New Roman"/>
          <w:b/>
          <w:sz w:val="28"/>
          <w:szCs w:val="28"/>
        </w:rPr>
      </w:pPr>
    </w:p>
    <w:p w14:paraId="73D2254C" w14:textId="77777777" w:rsidR="00DD34C4" w:rsidRPr="00ED2B0C" w:rsidRDefault="00DD34C4" w:rsidP="00DD34C4">
      <w:pPr>
        <w:jc w:val="center"/>
        <w:rPr>
          <w:rFonts w:ascii="Times New Roman" w:hAnsi="Times New Roman" w:cs="Times New Roman"/>
          <w:b/>
          <w:sz w:val="28"/>
          <w:szCs w:val="28"/>
        </w:rPr>
      </w:pPr>
      <w:r w:rsidRPr="00ED2B0C">
        <w:rPr>
          <w:rFonts w:ascii="Times New Roman" w:hAnsi="Times New Roman" w:cs="Times New Roman"/>
          <w:b/>
          <w:sz w:val="28"/>
          <w:szCs w:val="28"/>
        </w:rPr>
        <w:t>Sveučilišni studij</w:t>
      </w:r>
    </w:p>
    <w:p w14:paraId="5FEDB710" w14:textId="77777777" w:rsidR="00DD34C4" w:rsidRPr="00ED2B0C" w:rsidRDefault="00DD34C4" w:rsidP="00DD34C4">
      <w:pPr>
        <w:jc w:val="center"/>
        <w:rPr>
          <w:rFonts w:ascii="Times New Roman" w:hAnsi="Times New Roman" w:cs="Times New Roman"/>
          <w:b/>
          <w:sz w:val="28"/>
          <w:szCs w:val="28"/>
        </w:rPr>
      </w:pPr>
    </w:p>
    <w:p w14:paraId="3D94D4BA" w14:textId="77777777" w:rsidR="00DD34C4" w:rsidRPr="00ED2B0C" w:rsidRDefault="00DD34C4" w:rsidP="00DD34C4">
      <w:pPr>
        <w:jc w:val="center"/>
        <w:rPr>
          <w:rFonts w:ascii="Times New Roman" w:hAnsi="Times New Roman" w:cs="Times New Roman"/>
          <w:b/>
          <w:sz w:val="28"/>
          <w:szCs w:val="28"/>
        </w:rPr>
      </w:pPr>
    </w:p>
    <w:p w14:paraId="11B1BD56" w14:textId="77777777" w:rsidR="00DD34C4" w:rsidRPr="00ED2B0C" w:rsidRDefault="00DD34C4" w:rsidP="00DD34C4">
      <w:pPr>
        <w:jc w:val="center"/>
        <w:rPr>
          <w:rFonts w:ascii="Times New Roman" w:hAnsi="Times New Roman" w:cs="Times New Roman"/>
          <w:b/>
          <w:sz w:val="28"/>
          <w:szCs w:val="28"/>
        </w:rPr>
      </w:pPr>
    </w:p>
    <w:p w14:paraId="6AB956F2" w14:textId="77777777" w:rsidR="00DD34C4" w:rsidRPr="00ED2B0C" w:rsidRDefault="00DD34C4" w:rsidP="00DD34C4">
      <w:pPr>
        <w:jc w:val="center"/>
        <w:rPr>
          <w:rFonts w:ascii="Times New Roman" w:hAnsi="Times New Roman" w:cs="Times New Roman"/>
          <w:b/>
          <w:sz w:val="28"/>
          <w:szCs w:val="28"/>
        </w:rPr>
      </w:pPr>
    </w:p>
    <w:p w14:paraId="63495F6C" w14:textId="77777777" w:rsidR="00DD34C4" w:rsidRPr="00ED2B0C" w:rsidRDefault="00DD34C4" w:rsidP="00DD34C4">
      <w:pPr>
        <w:jc w:val="center"/>
        <w:rPr>
          <w:rFonts w:ascii="Times New Roman" w:hAnsi="Times New Roman" w:cs="Times New Roman"/>
          <w:b/>
          <w:sz w:val="28"/>
          <w:szCs w:val="28"/>
        </w:rPr>
      </w:pPr>
    </w:p>
    <w:p w14:paraId="10DEA674" w14:textId="77777777" w:rsidR="00DD34C4" w:rsidRPr="00ED2B0C" w:rsidRDefault="00A46BE8" w:rsidP="00DD34C4">
      <w:pPr>
        <w:jc w:val="center"/>
        <w:rPr>
          <w:rFonts w:ascii="Times New Roman" w:hAnsi="Times New Roman" w:cs="Times New Roman"/>
          <w:b/>
          <w:sz w:val="36"/>
          <w:szCs w:val="36"/>
        </w:rPr>
      </w:pPr>
      <w:r>
        <w:rPr>
          <w:rFonts w:ascii="Times New Roman" w:hAnsi="Times New Roman" w:cs="Times New Roman"/>
          <w:b/>
          <w:sz w:val="36"/>
          <w:szCs w:val="36"/>
        </w:rPr>
        <w:t>KLASIFIKACIJA EMOCIJA NA OSNOVI SLIKE LICA</w:t>
      </w:r>
    </w:p>
    <w:p w14:paraId="48A4590D" w14:textId="77777777" w:rsidR="00801A33" w:rsidRPr="00ED2B0C" w:rsidRDefault="00801A33" w:rsidP="00DD34C4">
      <w:pPr>
        <w:jc w:val="center"/>
        <w:rPr>
          <w:rFonts w:ascii="Times New Roman" w:hAnsi="Times New Roman" w:cs="Times New Roman"/>
          <w:b/>
          <w:sz w:val="36"/>
          <w:szCs w:val="36"/>
        </w:rPr>
      </w:pPr>
    </w:p>
    <w:p w14:paraId="63F9284E" w14:textId="77777777" w:rsidR="00DD34C4" w:rsidRPr="00ED2B0C" w:rsidRDefault="00DD34C4" w:rsidP="00DD34C4">
      <w:pPr>
        <w:jc w:val="center"/>
        <w:rPr>
          <w:rFonts w:ascii="Times New Roman" w:hAnsi="Times New Roman" w:cs="Times New Roman"/>
          <w:b/>
          <w:sz w:val="28"/>
          <w:szCs w:val="28"/>
        </w:rPr>
      </w:pPr>
      <w:r w:rsidRPr="00ED2B0C">
        <w:rPr>
          <w:rFonts w:ascii="Times New Roman" w:hAnsi="Times New Roman" w:cs="Times New Roman"/>
          <w:b/>
          <w:sz w:val="28"/>
          <w:szCs w:val="28"/>
        </w:rPr>
        <w:t>Diplomski rad</w:t>
      </w:r>
    </w:p>
    <w:p w14:paraId="688C1758" w14:textId="77777777" w:rsidR="00DD34C4" w:rsidRPr="00ED2B0C" w:rsidRDefault="00DD34C4" w:rsidP="00DD34C4">
      <w:pPr>
        <w:jc w:val="center"/>
        <w:rPr>
          <w:rFonts w:ascii="Times New Roman" w:hAnsi="Times New Roman" w:cs="Times New Roman"/>
          <w:b/>
          <w:sz w:val="28"/>
          <w:szCs w:val="28"/>
        </w:rPr>
      </w:pPr>
    </w:p>
    <w:p w14:paraId="61687118" w14:textId="77777777" w:rsidR="00DD34C4" w:rsidRPr="00ED2B0C" w:rsidRDefault="00DD34C4" w:rsidP="00DD34C4">
      <w:pPr>
        <w:jc w:val="center"/>
        <w:rPr>
          <w:rFonts w:ascii="Times New Roman" w:hAnsi="Times New Roman" w:cs="Times New Roman"/>
          <w:b/>
          <w:sz w:val="32"/>
          <w:szCs w:val="32"/>
        </w:rPr>
      </w:pPr>
    </w:p>
    <w:p w14:paraId="7EC795A8" w14:textId="77777777" w:rsidR="00DD34C4" w:rsidRPr="00ED2B0C" w:rsidRDefault="00DD34C4" w:rsidP="00DD34C4">
      <w:pPr>
        <w:jc w:val="center"/>
        <w:rPr>
          <w:rFonts w:ascii="Times New Roman" w:hAnsi="Times New Roman" w:cs="Times New Roman"/>
          <w:b/>
          <w:sz w:val="32"/>
          <w:szCs w:val="32"/>
        </w:rPr>
      </w:pPr>
    </w:p>
    <w:p w14:paraId="49C55C78" w14:textId="77777777" w:rsidR="00801A33" w:rsidRPr="00ED2B0C" w:rsidRDefault="00801A33" w:rsidP="00DD34C4">
      <w:pPr>
        <w:jc w:val="center"/>
        <w:rPr>
          <w:rFonts w:ascii="Times New Roman" w:hAnsi="Times New Roman" w:cs="Times New Roman"/>
          <w:b/>
          <w:sz w:val="32"/>
          <w:szCs w:val="32"/>
        </w:rPr>
      </w:pPr>
    </w:p>
    <w:p w14:paraId="33794CF9" w14:textId="77777777" w:rsidR="00801A33" w:rsidRPr="00ED2B0C" w:rsidRDefault="00801A33" w:rsidP="00801A33">
      <w:pPr>
        <w:jc w:val="center"/>
        <w:rPr>
          <w:rFonts w:ascii="Times New Roman" w:hAnsi="Times New Roman" w:cs="Times New Roman"/>
          <w:b/>
          <w:sz w:val="32"/>
          <w:szCs w:val="32"/>
        </w:rPr>
      </w:pPr>
    </w:p>
    <w:p w14:paraId="4F8ABD14" w14:textId="77777777" w:rsidR="00DD34C4" w:rsidRPr="00ED2B0C" w:rsidRDefault="00DD34C4" w:rsidP="00DD34C4">
      <w:pPr>
        <w:jc w:val="center"/>
        <w:rPr>
          <w:rFonts w:ascii="Times New Roman" w:hAnsi="Times New Roman" w:cs="Times New Roman"/>
          <w:b/>
          <w:sz w:val="32"/>
          <w:szCs w:val="32"/>
        </w:rPr>
      </w:pPr>
      <w:r w:rsidRPr="00ED2B0C">
        <w:rPr>
          <w:rFonts w:ascii="Times New Roman" w:hAnsi="Times New Roman" w:cs="Times New Roman"/>
          <w:b/>
          <w:sz w:val="32"/>
          <w:szCs w:val="32"/>
        </w:rPr>
        <w:t>Josip Baketarić</w:t>
      </w:r>
    </w:p>
    <w:p w14:paraId="18849331" w14:textId="77777777" w:rsidR="00DD34C4" w:rsidRPr="00ED2B0C" w:rsidRDefault="00DD34C4" w:rsidP="00DD34C4">
      <w:pPr>
        <w:jc w:val="center"/>
        <w:rPr>
          <w:rFonts w:ascii="Times New Roman" w:hAnsi="Times New Roman" w:cs="Times New Roman"/>
          <w:b/>
          <w:sz w:val="32"/>
          <w:szCs w:val="32"/>
        </w:rPr>
      </w:pPr>
    </w:p>
    <w:p w14:paraId="310F79FF" w14:textId="77777777" w:rsidR="00DD34C4" w:rsidRPr="00ED2B0C" w:rsidRDefault="00DD34C4" w:rsidP="00DD34C4">
      <w:pPr>
        <w:jc w:val="center"/>
        <w:rPr>
          <w:rFonts w:ascii="Times New Roman" w:hAnsi="Times New Roman" w:cs="Times New Roman"/>
          <w:b/>
          <w:sz w:val="32"/>
          <w:szCs w:val="32"/>
        </w:rPr>
      </w:pPr>
    </w:p>
    <w:p w14:paraId="39C7F225" w14:textId="77777777" w:rsidR="00DD34C4" w:rsidRPr="00ED2B0C" w:rsidRDefault="00DD34C4" w:rsidP="00DD34C4">
      <w:pPr>
        <w:jc w:val="center"/>
        <w:rPr>
          <w:rFonts w:ascii="Times New Roman" w:hAnsi="Times New Roman" w:cs="Times New Roman"/>
          <w:b/>
          <w:sz w:val="32"/>
          <w:szCs w:val="32"/>
        </w:rPr>
      </w:pPr>
    </w:p>
    <w:p w14:paraId="46A14C5C" w14:textId="77777777" w:rsidR="00DD34C4" w:rsidRPr="00ED2B0C" w:rsidRDefault="00DD34C4" w:rsidP="00DD34C4">
      <w:pPr>
        <w:jc w:val="center"/>
        <w:rPr>
          <w:rFonts w:ascii="Times New Roman" w:hAnsi="Times New Roman" w:cs="Times New Roman"/>
          <w:b/>
          <w:sz w:val="32"/>
          <w:szCs w:val="32"/>
        </w:rPr>
      </w:pPr>
    </w:p>
    <w:p w14:paraId="34FB33DF" w14:textId="77777777" w:rsidR="00801A33" w:rsidRPr="00ED2B0C" w:rsidRDefault="00801A33" w:rsidP="00DD34C4">
      <w:pPr>
        <w:jc w:val="center"/>
        <w:rPr>
          <w:rFonts w:ascii="Times New Roman" w:hAnsi="Times New Roman" w:cs="Times New Roman"/>
          <w:b/>
          <w:sz w:val="32"/>
          <w:szCs w:val="32"/>
        </w:rPr>
      </w:pPr>
    </w:p>
    <w:p w14:paraId="2401D2AC" w14:textId="77777777" w:rsidR="00801A33" w:rsidRPr="00ED2B0C" w:rsidRDefault="00801A33" w:rsidP="00DD34C4">
      <w:pPr>
        <w:jc w:val="center"/>
        <w:rPr>
          <w:rFonts w:ascii="Times New Roman" w:hAnsi="Times New Roman" w:cs="Times New Roman"/>
          <w:b/>
          <w:sz w:val="32"/>
          <w:szCs w:val="32"/>
        </w:rPr>
      </w:pPr>
    </w:p>
    <w:p w14:paraId="74FBD018" w14:textId="77777777" w:rsidR="007F6E4D" w:rsidRPr="00ED2B0C" w:rsidRDefault="00DD34C4" w:rsidP="007F6E4D">
      <w:pPr>
        <w:pStyle w:val="Tijelo"/>
        <w:jc w:val="center"/>
        <w:rPr>
          <w:rFonts w:cs="Times New Roman"/>
          <w:b/>
          <w:sz w:val="28"/>
          <w:szCs w:val="28"/>
        </w:rPr>
      </w:pPr>
      <w:r w:rsidRPr="00ED2B0C">
        <w:rPr>
          <w:rFonts w:cs="Times New Roman"/>
          <w:b/>
          <w:sz w:val="28"/>
          <w:szCs w:val="28"/>
        </w:rPr>
        <w:t>Osijek, 2017.</w:t>
      </w:r>
      <w:r w:rsidR="007F6E4D" w:rsidRPr="00ED2B0C">
        <w:rPr>
          <w:rFonts w:cs="Times New Roman"/>
          <w:b/>
          <w:sz w:val="28"/>
          <w:szCs w:val="28"/>
        </w:rPr>
        <w:br w:type="page"/>
      </w:r>
    </w:p>
    <w:sdt>
      <w:sdtPr>
        <w:rPr>
          <w:rFonts w:cs="Times New Roman"/>
        </w:rPr>
        <w:id w:val="543413904"/>
        <w:docPartObj>
          <w:docPartGallery w:val="Table of Contents"/>
          <w:docPartUnique/>
        </w:docPartObj>
      </w:sdtPr>
      <w:sdtEndPr>
        <w:rPr>
          <w:noProof/>
        </w:rPr>
      </w:sdtEndPr>
      <w:sdtContent>
        <w:p w14:paraId="7B6B3116" w14:textId="77777777" w:rsidR="007F6E4D" w:rsidRPr="00ED2B0C" w:rsidRDefault="000C5D99" w:rsidP="007F6E4D">
          <w:pPr>
            <w:pStyle w:val="Tijelo"/>
            <w:rPr>
              <w:rFonts w:cs="Times New Roman"/>
              <w:b/>
              <w:sz w:val="28"/>
            </w:rPr>
          </w:pPr>
          <w:r w:rsidRPr="00ED2B0C">
            <w:rPr>
              <w:rFonts w:cs="Times New Roman"/>
              <w:b/>
              <w:sz w:val="28"/>
            </w:rPr>
            <w:t>Sadržaj</w:t>
          </w:r>
        </w:p>
        <w:p w14:paraId="0C201E9B" w14:textId="77777777" w:rsidR="00E60C3A" w:rsidRDefault="007F6E4D">
          <w:pPr>
            <w:pStyle w:val="TOC1"/>
            <w:tabs>
              <w:tab w:val="left" w:pos="440"/>
              <w:tab w:val="right" w:leader="dot" w:pos="9344"/>
            </w:tabs>
            <w:rPr>
              <w:rFonts w:eastAsiaTheme="minorEastAsia"/>
              <w:noProof/>
              <w:lang w:val="hr-BA" w:eastAsia="hr-BA"/>
            </w:rPr>
          </w:pPr>
          <w:r w:rsidRPr="00ED2B0C">
            <w:rPr>
              <w:rFonts w:ascii="Times New Roman" w:hAnsi="Times New Roman" w:cs="Times New Roman"/>
            </w:rPr>
            <w:fldChar w:fldCharType="begin"/>
          </w:r>
          <w:r w:rsidRPr="00ED2B0C">
            <w:rPr>
              <w:rFonts w:ascii="Times New Roman" w:hAnsi="Times New Roman" w:cs="Times New Roman"/>
            </w:rPr>
            <w:instrText xml:space="preserve"> TOC \o "1-3" \h \z \u </w:instrText>
          </w:r>
          <w:r w:rsidRPr="00ED2B0C">
            <w:rPr>
              <w:rFonts w:ascii="Times New Roman" w:hAnsi="Times New Roman" w:cs="Times New Roman"/>
            </w:rPr>
            <w:fldChar w:fldCharType="separate"/>
          </w:r>
          <w:hyperlink w:anchor="_Toc478939178" w:history="1">
            <w:r w:rsidR="00E60C3A" w:rsidRPr="00BB341A">
              <w:rPr>
                <w:rStyle w:val="Hyperlink"/>
                <w:noProof/>
              </w:rPr>
              <w:t>1.</w:t>
            </w:r>
            <w:r w:rsidR="00E60C3A">
              <w:rPr>
                <w:rFonts w:eastAsiaTheme="minorEastAsia"/>
                <w:noProof/>
                <w:lang w:val="hr-BA" w:eastAsia="hr-BA"/>
              </w:rPr>
              <w:tab/>
            </w:r>
            <w:r w:rsidR="00E60C3A" w:rsidRPr="00BB341A">
              <w:rPr>
                <w:rStyle w:val="Hyperlink"/>
                <w:noProof/>
              </w:rPr>
              <w:t>UVOD</w:t>
            </w:r>
            <w:r w:rsidR="00E60C3A">
              <w:rPr>
                <w:noProof/>
                <w:webHidden/>
              </w:rPr>
              <w:tab/>
            </w:r>
            <w:r w:rsidR="00E60C3A">
              <w:rPr>
                <w:noProof/>
                <w:webHidden/>
              </w:rPr>
              <w:fldChar w:fldCharType="begin"/>
            </w:r>
            <w:r w:rsidR="00E60C3A">
              <w:rPr>
                <w:noProof/>
                <w:webHidden/>
              </w:rPr>
              <w:instrText xml:space="preserve"> PAGEREF _Toc478939178 \h </w:instrText>
            </w:r>
            <w:r w:rsidR="00E60C3A">
              <w:rPr>
                <w:noProof/>
                <w:webHidden/>
              </w:rPr>
            </w:r>
            <w:r w:rsidR="00E60C3A">
              <w:rPr>
                <w:noProof/>
                <w:webHidden/>
              </w:rPr>
              <w:fldChar w:fldCharType="separate"/>
            </w:r>
            <w:r w:rsidR="00E60C3A">
              <w:rPr>
                <w:noProof/>
                <w:webHidden/>
              </w:rPr>
              <w:t>1</w:t>
            </w:r>
            <w:r w:rsidR="00E60C3A">
              <w:rPr>
                <w:noProof/>
                <w:webHidden/>
              </w:rPr>
              <w:fldChar w:fldCharType="end"/>
            </w:r>
          </w:hyperlink>
        </w:p>
        <w:p w14:paraId="4742D116" w14:textId="77777777" w:rsidR="00E60C3A" w:rsidRDefault="005F2E99">
          <w:pPr>
            <w:pStyle w:val="TOC1"/>
            <w:tabs>
              <w:tab w:val="left" w:pos="440"/>
              <w:tab w:val="right" w:leader="dot" w:pos="9344"/>
            </w:tabs>
            <w:rPr>
              <w:rFonts w:eastAsiaTheme="minorEastAsia"/>
              <w:noProof/>
              <w:lang w:val="hr-BA" w:eastAsia="hr-BA"/>
            </w:rPr>
          </w:pPr>
          <w:hyperlink w:anchor="_Toc478939179" w:history="1">
            <w:r w:rsidR="00E60C3A" w:rsidRPr="00BB341A">
              <w:rPr>
                <w:rStyle w:val="Hyperlink"/>
                <w:noProof/>
              </w:rPr>
              <w:t>2.</w:t>
            </w:r>
            <w:r w:rsidR="00E60C3A">
              <w:rPr>
                <w:rFonts w:eastAsiaTheme="minorEastAsia"/>
                <w:noProof/>
                <w:lang w:val="hr-BA" w:eastAsia="hr-BA"/>
              </w:rPr>
              <w:tab/>
            </w:r>
            <w:r w:rsidR="00E60C3A" w:rsidRPr="00BB341A">
              <w:rPr>
                <w:rStyle w:val="Hyperlink"/>
                <w:noProof/>
              </w:rPr>
              <w:t>RAČUNALNO RASPOZNAVANJE EMOCIJA</w:t>
            </w:r>
            <w:r w:rsidR="00E60C3A">
              <w:rPr>
                <w:noProof/>
                <w:webHidden/>
              </w:rPr>
              <w:tab/>
            </w:r>
            <w:r w:rsidR="00E60C3A">
              <w:rPr>
                <w:noProof/>
                <w:webHidden/>
              </w:rPr>
              <w:fldChar w:fldCharType="begin"/>
            </w:r>
            <w:r w:rsidR="00E60C3A">
              <w:rPr>
                <w:noProof/>
                <w:webHidden/>
              </w:rPr>
              <w:instrText xml:space="preserve"> PAGEREF _Toc478939179 \h </w:instrText>
            </w:r>
            <w:r w:rsidR="00E60C3A">
              <w:rPr>
                <w:noProof/>
                <w:webHidden/>
              </w:rPr>
            </w:r>
            <w:r w:rsidR="00E60C3A">
              <w:rPr>
                <w:noProof/>
                <w:webHidden/>
              </w:rPr>
              <w:fldChar w:fldCharType="separate"/>
            </w:r>
            <w:r w:rsidR="00E60C3A">
              <w:rPr>
                <w:noProof/>
                <w:webHidden/>
              </w:rPr>
              <w:t>2</w:t>
            </w:r>
            <w:r w:rsidR="00E60C3A">
              <w:rPr>
                <w:noProof/>
                <w:webHidden/>
              </w:rPr>
              <w:fldChar w:fldCharType="end"/>
            </w:r>
          </w:hyperlink>
        </w:p>
        <w:p w14:paraId="695C1C58" w14:textId="77777777" w:rsidR="00E60C3A" w:rsidRDefault="005F2E99">
          <w:pPr>
            <w:pStyle w:val="TOC2"/>
            <w:tabs>
              <w:tab w:val="left" w:pos="880"/>
              <w:tab w:val="right" w:leader="dot" w:pos="9344"/>
            </w:tabs>
            <w:rPr>
              <w:rFonts w:eastAsiaTheme="minorEastAsia"/>
              <w:noProof/>
              <w:lang w:val="hr-BA" w:eastAsia="hr-BA"/>
            </w:rPr>
          </w:pPr>
          <w:hyperlink w:anchor="_Toc478939180" w:history="1">
            <w:r w:rsidR="00E60C3A" w:rsidRPr="00BB341A">
              <w:rPr>
                <w:rStyle w:val="Hyperlink"/>
                <w:noProof/>
              </w:rPr>
              <w:t>2.1.</w:t>
            </w:r>
            <w:r w:rsidR="00E60C3A">
              <w:rPr>
                <w:rFonts w:eastAsiaTheme="minorEastAsia"/>
                <w:noProof/>
                <w:lang w:val="hr-BA" w:eastAsia="hr-BA"/>
              </w:rPr>
              <w:tab/>
            </w:r>
            <w:r w:rsidR="00E60C3A" w:rsidRPr="00BB341A">
              <w:rPr>
                <w:rStyle w:val="Hyperlink"/>
                <w:noProof/>
              </w:rPr>
              <w:t>Emocije i afekt</w:t>
            </w:r>
            <w:r w:rsidR="00E60C3A">
              <w:rPr>
                <w:noProof/>
                <w:webHidden/>
              </w:rPr>
              <w:tab/>
            </w:r>
            <w:r w:rsidR="00E60C3A">
              <w:rPr>
                <w:noProof/>
                <w:webHidden/>
              </w:rPr>
              <w:fldChar w:fldCharType="begin"/>
            </w:r>
            <w:r w:rsidR="00E60C3A">
              <w:rPr>
                <w:noProof/>
                <w:webHidden/>
              </w:rPr>
              <w:instrText xml:space="preserve"> PAGEREF _Toc478939180 \h </w:instrText>
            </w:r>
            <w:r w:rsidR="00E60C3A">
              <w:rPr>
                <w:noProof/>
                <w:webHidden/>
              </w:rPr>
            </w:r>
            <w:r w:rsidR="00E60C3A">
              <w:rPr>
                <w:noProof/>
                <w:webHidden/>
              </w:rPr>
              <w:fldChar w:fldCharType="separate"/>
            </w:r>
            <w:r w:rsidR="00E60C3A">
              <w:rPr>
                <w:noProof/>
                <w:webHidden/>
              </w:rPr>
              <w:t>2</w:t>
            </w:r>
            <w:r w:rsidR="00E60C3A">
              <w:rPr>
                <w:noProof/>
                <w:webHidden/>
              </w:rPr>
              <w:fldChar w:fldCharType="end"/>
            </w:r>
          </w:hyperlink>
        </w:p>
        <w:p w14:paraId="0DB856A1" w14:textId="77777777" w:rsidR="00E60C3A" w:rsidRDefault="005F2E99">
          <w:pPr>
            <w:pStyle w:val="TOC2"/>
            <w:tabs>
              <w:tab w:val="left" w:pos="880"/>
              <w:tab w:val="right" w:leader="dot" w:pos="9344"/>
            </w:tabs>
            <w:rPr>
              <w:rFonts w:eastAsiaTheme="minorEastAsia"/>
              <w:noProof/>
              <w:lang w:val="hr-BA" w:eastAsia="hr-BA"/>
            </w:rPr>
          </w:pPr>
          <w:hyperlink w:anchor="_Toc478939181" w:history="1">
            <w:r w:rsidR="00E60C3A" w:rsidRPr="00BB341A">
              <w:rPr>
                <w:rStyle w:val="Hyperlink"/>
                <w:noProof/>
              </w:rPr>
              <w:t>2.2.</w:t>
            </w:r>
            <w:r w:rsidR="00E60C3A">
              <w:rPr>
                <w:rFonts w:eastAsiaTheme="minorEastAsia"/>
                <w:noProof/>
                <w:lang w:val="hr-BA" w:eastAsia="hr-BA"/>
              </w:rPr>
              <w:tab/>
            </w:r>
            <w:r w:rsidR="00E60C3A" w:rsidRPr="00BB341A">
              <w:rPr>
                <w:rStyle w:val="Hyperlink"/>
                <w:noProof/>
              </w:rPr>
              <w:t>Modaliteti podataka</w:t>
            </w:r>
            <w:r w:rsidR="00E60C3A">
              <w:rPr>
                <w:noProof/>
                <w:webHidden/>
              </w:rPr>
              <w:tab/>
            </w:r>
            <w:r w:rsidR="00E60C3A">
              <w:rPr>
                <w:noProof/>
                <w:webHidden/>
              </w:rPr>
              <w:fldChar w:fldCharType="begin"/>
            </w:r>
            <w:r w:rsidR="00E60C3A">
              <w:rPr>
                <w:noProof/>
                <w:webHidden/>
              </w:rPr>
              <w:instrText xml:space="preserve"> PAGEREF _Toc478939181 \h </w:instrText>
            </w:r>
            <w:r w:rsidR="00E60C3A">
              <w:rPr>
                <w:noProof/>
                <w:webHidden/>
              </w:rPr>
            </w:r>
            <w:r w:rsidR="00E60C3A">
              <w:rPr>
                <w:noProof/>
                <w:webHidden/>
              </w:rPr>
              <w:fldChar w:fldCharType="separate"/>
            </w:r>
            <w:r w:rsidR="00E60C3A">
              <w:rPr>
                <w:noProof/>
                <w:webHidden/>
              </w:rPr>
              <w:t>3</w:t>
            </w:r>
            <w:r w:rsidR="00E60C3A">
              <w:rPr>
                <w:noProof/>
                <w:webHidden/>
              </w:rPr>
              <w:fldChar w:fldCharType="end"/>
            </w:r>
          </w:hyperlink>
        </w:p>
        <w:p w14:paraId="73E01F39" w14:textId="77777777" w:rsidR="00E60C3A" w:rsidRDefault="005F2E99">
          <w:pPr>
            <w:pStyle w:val="TOC3"/>
            <w:tabs>
              <w:tab w:val="left" w:pos="1320"/>
              <w:tab w:val="right" w:leader="dot" w:pos="9344"/>
            </w:tabs>
            <w:rPr>
              <w:rFonts w:eastAsiaTheme="minorEastAsia"/>
              <w:noProof/>
              <w:lang w:val="hr-BA" w:eastAsia="hr-BA"/>
            </w:rPr>
          </w:pPr>
          <w:hyperlink w:anchor="_Toc478939182" w:history="1">
            <w:r w:rsidR="00E60C3A" w:rsidRPr="00BB341A">
              <w:rPr>
                <w:rStyle w:val="Hyperlink"/>
                <w:noProof/>
              </w:rPr>
              <w:t>2.2.1.</w:t>
            </w:r>
            <w:r w:rsidR="00E60C3A">
              <w:rPr>
                <w:rFonts w:eastAsiaTheme="minorEastAsia"/>
                <w:noProof/>
                <w:lang w:val="hr-BA" w:eastAsia="hr-BA"/>
              </w:rPr>
              <w:tab/>
            </w:r>
            <w:r w:rsidR="00E60C3A" w:rsidRPr="00BB341A">
              <w:rPr>
                <w:rStyle w:val="Hyperlink"/>
                <w:noProof/>
              </w:rPr>
              <w:t>Psihološki modaliteti podataka</w:t>
            </w:r>
            <w:r w:rsidR="00E60C3A">
              <w:rPr>
                <w:noProof/>
                <w:webHidden/>
              </w:rPr>
              <w:tab/>
            </w:r>
            <w:r w:rsidR="00E60C3A">
              <w:rPr>
                <w:noProof/>
                <w:webHidden/>
              </w:rPr>
              <w:fldChar w:fldCharType="begin"/>
            </w:r>
            <w:r w:rsidR="00E60C3A">
              <w:rPr>
                <w:noProof/>
                <w:webHidden/>
              </w:rPr>
              <w:instrText xml:space="preserve"> PAGEREF _Toc478939182 \h </w:instrText>
            </w:r>
            <w:r w:rsidR="00E60C3A">
              <w:rPr>
                <w:noProof/>
                <w:webHidden/>
              </w:rPr>
            </w:r>
            <w:r w:rsidR="00E60C3A">
              <w:rPr>
                <w:noProof/>
                <w:webHidden/>
              </w:rPr>
              <w:fldChar w:fldCharType="separate"/>
            </w:r>
            <w:r w:rsidR="00E60C3A">
              <w:rPr>
                <w:noProof/>
                <w:webHidden/>
              </w:rPr>
              <w:t>3</w:t>
            </w:r>
            <w:r w:rsidR="00E60C3A">
              <w:rPr>
                <w:noProof/>
                <w:webHidden/>
              </w:rPr>
              <w:fldChar w:fldCharType="end"/>
            </w:r>
          </w:hyperlink>
        </w:p>
        <w:p w14:paraId="781ACB82" w14:textId="77777777" w:rsidR="00E60C3A" w:rsidRDefault="005F2E99">
          <w:pPr>
            <w:pStyle w:val="TOC3"/>
            <w:tabs>
              <w:tab w:val="left" w:pos="1320"/>
              <w:tab w:val="right" w:leader="dot" w:pos="9344"/>
            </w:tabs>
            <w:rPr>
              <w:rFonts w:eastAsiaTheme="minorEastAsia"/>
              <w:noProof/>
              <w:lang w:val="hr-BA" w:eastAsia="hr-BA"/>
            </w:rPr>
          </w:pPr>
          <w:hyperlink w:anchor="_Toc478939183" w:history="1">
            <w:r w:rsidR="00E60C3A" w:rsidRPr="00BB341A">
              <w:rPr>
                <w:rStyle w:val="Hyperlink"/>
                <w:noProof/>
              </w:rPr>
              <w:t>2.2.2.</w:t>
            </w:r>
            <w:r w:rsidR="00E60C3A">
              <w:rPr>
                <w:rFonts w:eastAsiaTheme="minorEastAsia"/>
                <w:noProof/>
                <w:lang w:val="hr-BA" w:eastAsia="hr-BA"/>
              </w:rPr>
              <w:tab/>
            </w:r>
            <w:r w:rsidR="00E60C3A" w:rsidRPr="00BB341A">
              <w:rPr>
                <w:rStyle w:val="Hyperlink"/>
                <w:noProof/>
              </w:rPr>
              <w:t>Fiziološki modaliteti podataka</w:t>
            </w:r>
            <w:r w:rsidR="00E60C3A">
              <w:rPr>
                <w:noProof/>
                <w:webHidden/>
              </w:rPr>
              <w:tab/>
            </w:r>
            <w:r w:rsidR="00E60C3A">
              <w:rPr>
                <w:noProof/>
                <w:webHidden/>
              </w:rPr>
              <w:fldChar w:fldCharType="begin"/>
            </w:r>
            <w:r w:rsidR="00E60C3A">
              <w:rPr>
                <w:noProof/>
                <w:webHidden/>
              </w:rPr>
              <w:instrText xml:space="preserve"> PAGEREF _Toc478939183 \h </w:instrText>
            </w:r>
            <w:r w:rsidR="00E60C3A">
              <w:rPr>
                <w:noProof/>
                <w:webHidden/>
              </w:rPr>
            </w:r>
            <w:r w:rsidR="00E60C3A">
              <w:rPr>
                <w:noProof/>
                <w:webHidden/>
              </w:rPr>
              <w:fldChar w:fldCharType="separate"/>
            </w:r>
            <w:r w:rsidR="00E60C3A">
              <w:rPr>
                <w:noProof/>
                <w:webHidden/>
              </w:rPr>
              <w:t>4</w:t>
            </w:r>
            <w:r w:rsidR="00E60C3A">
              <w:rPr>
                <w:noProof/>
                <w:webHidden/>
              </w:rPr>
              <w:fldChar w:fldCharType="end"/>
            </w:r>
          </w:hyperlink>
        </w:p>
        <w:p w14:paraId="36FE3988" w14:textId="77777777" w:rsidR="00E60C3A" w:rsidRDefault="005F2E99">
          <w:pPr>
            <w:pStyle w:val="TOC2"/>
            <w:tabs>
              <w:tab w:val="left" w:pos="880"/>
              <w:tab w:val="right" w:leader="dot" w:pos="9344"/>
            </w:tabs>
            <w:rPr>
              <w:rFonts w:eastAsiaTheme="minorEastAsia"/>
              <w:noProof/>
              <w:lang w:val="hr-BA" w:eastAsia="hr-BA"/>
            </w:rPr>
          </w:pPr>
          <w:hyperlink w:anchor="_Toc478939184" w:history="1">
            <w:r w:rsidR="00E60C3A" w:rsidRPr="00BB341A">
              <w:rPr>
                <w:rStyle w:val="Hyperlink"/>
                <w:noProof/>
              </w:rPr>
              <w:t>2.3.</w:t>
            </w:r>
            <w:r w:rsidR="00E60C3A">
              <w:rPr>
                <w:rFonts w:eastAsiaTheme="minorEastAsia"/>
                <w:noProof/>
                <w:lang w:val="hr-BA" w:eastAsia="hr-BA"/>
              </w:rPr>
              <w:tab/>
            </w:r>
            <w:r w:rsidR="00E60C3A" w:rsidRPr="00BB341A">
              <w:rPr>
                <w:rStyle w:val="Hyperlink"/>
                <w:noProof/>
              </w:rPr>
              <w:t>Klasifikacija</w:t>
            </w:r>
            <w:r w:rsidR="00E60C3A">
              <w:rPr>
                <w:noProof/>
                <w:webHidden/>
              </w:rPr>
              <w:tab/>
            </w:r>
            <w:r w:rsidR="00E60C3A">
              <w:rPr>
                <w:noProof/>
                <w:webHidden/>
              </w:rPr>
              <w:fldChar w:fldCharType="begin"/>
            </w:r>
            <w:r w:rsidR="00E60C3A">
              <w:rPr>
                <w:noProof/>
                <w:webHidden/>
              </w:rPr>
              <w:instrText xml:space="preserve"> PAGEREF _Toc478939184 \h </w:instrText>
            </w:r>
            <w:r w:rsidR="00E60C3A">
              <w:rPr>
                <w:noProof/>
                <w:webHidden/>
              </w:rPr>
            </w:r>
            <w:r w:rsidR="00E60C3A">
              <w:rPr>
                <w:noProof/>
                <w:webHidden/>
              </w:rPr>
              <w:fldChar w:fldCharType="separate"/>
            </w:r>
            <w:r w:rsidR="00E60C3A">
              <w:rPr>
                <w:noProof/>
                <w:webHidden/>
              </w:rPr>
              <w:t>5</w:t>
            </w:r>
            <w:r w:rsidR="00E60C3A">
              <w:rPr>
                <w:noProof/>
                <w:webHidden/>
              </w:rPr>
              <w:fldChar w:fldCharType="end"/>
            </w:r>
          </w:hyperlink>
        </w:p>
        <w:p w14:paraId="51F1E142" w14:textId="77777777" w:rsidR="00E60C3A" w:rsidRDefault="005F2E99">
          <w:pPr>
            <w:pStyle w:val="TOC2"/>
            <w:tabs>
              <w:tab w:val="left" w:pos="880"/>
              <w:tab w:val="right" w:leader="dot" w:pos="9344"/>
            </w:tabs>
            <w:rPr>
              <w:rFonts w:eastAsiaTheme="minorEastAsia"/>
              <w:noProof/>
              <w:lang w:val="hr-BA" w:eastAsia="hr-BA"/>
            </w:rPr>
          </w:pPr>
          <w:hyperlink w:anchor="_Toc478939185" w:history="1">
            <w:r w:rsidR="00E60C3A" w:rsidRPr="00BB341A">
              <w:rPr>
                <w:rStyle w:val="Hyperlink"/>
                <w:noProof/>
              </w:rPr>
              <w:t>2.4.</w:t>
            </w:r>
            <w:r w:rsidR="00E60C3A">
              <w:rPr>
                <w:rFonts w:eastAsiaTheme="minorEastAsia"/>
                <w:noProof/>
                <w:lang w:val="hr-BA" w:eastAsia="hr-BA"/>
              </w:rPr>
              <w:tab/>
            </w:r>
            <w:r w:rsidR="00E60C3A" w:rsidRPr="00BB341A">
              <w:rPr>
                <w:rStyle w:val="Hyperlink"/>
                <w:noProof/>
              </w:rPr>
              <w:t>Postupci dohvaćanja značajki</w:t>
            </w:r>
            <w:r w:rsidR="00E60C3A">
              <w:rPr>
                <w:noProof/>
                <w:webHidden/>
              </w:rPr>
              <w:tab/>
            </w:r>
            <w:r w:rsidR="00E60C3A">
              <w:rPr>
                <w:noProof/>
                <w:webHidden/>
              </w:rPr>
              <w:fldChar w:fldCharType="begin"/>
            </w:r>
            <w:r w:rsidR="00E60C3A">
              <w:rPr>
                <w:noProof/>
                <w:webHidden/>
              </w:rPr>
              <w:instrText xml:space="preserve"> PAGEREF _Toc478939185 \h </w:instrText>
            </w:r>
            <w:r w:rsidR="00E60C3A">
              <w:rPr>
                <w:noProof/>
                <w:webHidden/>
              </w:rPr>
            </w:r>
            <w:r w:rsidR="00E60C3A">
              <w:rPr>
                <w:noProof/>
                <w:webHidden/>
              </w:rPr>
              <w:fldChar w:fldCharType="separate"/>
            </w:r>
            <w:r w:rsidR="00E60C3A">
              <w:rPr>
                <w:noProof/>
                <w:webHidden/>
              </w:rPr>
              <w:t>6</w:t>
            </w:r>
            <w:r w:rsidR="00E60C3A">
              <w:rPr>
                <w:noProof/>
                <w:webHidden/>
              </w:rPr>
              <w:fldChar w:fldCharType="end"/>
            </w:r>
          </w:hyperlink>
        </w:p>
        <w:p w14:paraId="475B8C6C" w14:textId="77777777" w:rsidR="00E60C3A" w:rsidRDefault="005F2E99">
          <w:pPr>
            <w:pStyle w:val="TOC3"/>
            <w:tabs>
              <w:tab w:val="left" w:pos="1320"/>
              <w:tab w:val="right" w:leader="dot" w:pos="9344"/>
            </w:tabs>
            <w:rPr>
              <w:rFonts w:eastAsiaTheme="minorEastAsia"/>
              <w:noProof/>
              <w:lang w:val="hr-BA" w:eastAsia="hr-BA"/>
            </w:rPr>
          </w:pPr>
          <w:hyperlink w:anchor="_Toc478939186" w:history="1">
            <w:r w:rsidR="00E60C3A" w:rsidRPr="00BB341A">
              <w:rPr>
                <w:rStyle w:val="Hyperlink"/>
                <w:noProof/>
              </w:rPr>
              <w:t>2.4.1.</w:t>
            </w:r>
            <w:r w:rsidR="00E60C3A">
              <w:rPr>
                <w:rFonts w:eastAsiaTheme="minorEastAsia"/>
                <w:noProof/>
                <w:lang w:val="hr-BA" w:eastAsia="hr-BA"/>
              </w:rPr>
              <w:tab/>
            </w:r>
            <w:r w:rsidR="00E60C3A" w:rsidRPr="00BB341A">
              <w:rPr>
                <w:rStyle w:val="Hyperlink"/>
                <w:noProof/>
              </w:rPr>
              <w:t>Histogram</w:t>
            </w:r>
            <w:r w:rsidR="00E60C3A">
              <w:rPr>
                <w:noProof/>
                <w:webHidden/>
              </w:rPr>
              <w:tab/>
            </w:r>
            <w:r w:rsidR="00E60C3A">
              <w:rPr>
                <w:noProof/>
                <w:webHidden/>
              </w:rPr>
              <w:fldChar w:fldCharType="begin"/>
            </w:r>
            <w:r w:rsidR="00E60C3A">
              <w:rPr>
                <w:noProof/>
                <w:webHidden/>
              </w:rPr>
              <w:instrText xml:space="preserve"> PAGEREF _Toc478939186 \h </w:instrText>
            </w:r>
            <w:r w:rsidR="00E60C3A">
              <w:rPr>
                <w:noProof/>
                <w:webHidden/>
              </w:rPr>
            </w:r>
            <w:r w:rsidR="00E60C3A">
              <w:rPr>
                <w:noProof/>
                <w:webHidden/>
              </w:rPr>
              <w:fldChar w:fldCharType="separate"/>
            </w:r>
            <w:r w:rsidR="00E60C3A">
              <w:rPr>
                <w:noProof/>
                <w:webHidden/>
              </w:rPr>
              <w:t>6</w:t>
            </w:r>
            <w:r w:rsidR="00E60C3A">
              <w:rPr>
                <w:noProof/>
                <w:webHidden/>
              </w:rPr>
              <w:fldChar w:fldCharType="end"/>
            </w:r>
          </w:hyperlink>
        </w:p>
        <w:p w14:paraId="1E26F735" w14:textId="77777777" w:rsidR="00E60C3A" w:rsidRDefault="005F2E99">
          <w:pPr>
            <w:pStyle w:val="TOC3"/>
            <w:tabs>
              <w:tab w:val="left" w:pos="1320"/>
              <w:tab w:val="right" w:leader="dot" w:pos="9344"/>
            </w:tabs>
            <w:rPr>
              <w:rFonts w:eastAsiaTheme="minorEastAsia"/>
              <w:noProof/>
              <w:lang w:val="hr-BA" w:eastAsia="hr-BA"/>
            </w:rPr>
          </w:pPr>
          <w:hyperlink w:anchor="_Toc478939187" w:history="1">
            <w:r w:rsidR="00E60C3A" w:rsidRPr="00BB341A">
              <w:rPr>
                <w:rStyle w:val="Hyperlink"/>
                <w:noProof/>
              </w:rPr>
              <w:t>2.4.2.</w:t>
            </w:r>
            <w:r w:rsidR="00E60C3A">
              <w:rPr>
                <w:rFonts w:eastAsiaTheme="minorEastAsia"/>
                <w:noProof/>
                <w:lang w:val="hr-BA" w:eastAsia="hr-BA"/>
              </w:rPr>
              <w:tab/>
            </w:r>
            <w:r w:rsidR="00E60C3A" w:rsidRPr="00BB341A">
              <w:rPr>
                <w:rStyle w:val="Hyperlink"/>
                <w:noProof/>
              </w:rPr>
              <w:t>Lokalni binarni uzorci</w:t>
            </w:r>
            <w:r w:rsidR="00E60C3A">
              <w:rPr>
                <w:noProof/>
                <w:webHidden/>
              </w:rPr>
              <w:tab/>
            </w:r>
            <w:r w:rsidR="00E60C3A">
              <w:rPr>
                <w:noProof/>
                <w:webHidden/>
              </w:rPr>
              <w:fldChar w:fldCharType="begin"/>
            </w:r>
            <w:r w:rsidR="00E60C3A">
              <w:rPr>
                <w:noProof/>
                <w:webHidden/>
              </w:rPr>
              <w:instrText xml:space="preserve"> PAGEREF _Toc478939187 \h </w:instrText>
            </w:r>
            <w:r w:rsidR="00E60C3A">
              <w:rPr>
                <w:noProof/>
                <w:webHidden/>
              </w:rPr>
            </w:r>
            <w:r w:rsidR="00E60C3A">
              <w:rPr>
                <w:noProof/>
                <w:webHidden/>
              </w:rPr>
              <w:fldChar w:fldCharType="separate"/>
            </w:r>
            <w:r w:rsidR="00E60C3A">
              <w:rPr>
                <w:noProof/>
                <w:webHidden/>
              </w:rPr>
              <w:t>7</w:t>
            </w:r>
            <w:r w:rsidR="00E60C3A">
              <w:rPr>
                <w:noProof/>
                <w:webHidden/>
              </w:rPr>
              <w:fldChar w:fldCharType="end"/>
            </w:r>
          </w:hyperlink>
        </w:p>
        <w:p w14:paraId="57E67C47" w14:textId="77777777" w:rsidR="00E60C3A" w:rsidRDefault="005F2E99">
          <w:pPr>
            <w:pStyle w:val="TOC3"/>
            <w:tabs>
              <w:tab w:val="left" w:pos="1320"/>
              <w:tab w:val="right" w:leader="dot" w:pos="9344"/>
            </w:tabs>
            <w:rPr>
              <w:rFonts w:eastAsiaTheme="minorEastAsia"/>
              <w:noProof/>
              <w:lang w:val="hr-BA" w:eastAsia="hr-BA"/>
            </w:rPr>
          </w:pPr>
          <w:hyperlink w:anchor="_Toc478939188" w:history="1">
            <w:r w:rsidR="00E60C3A" w:rsidRPr="00BB341A">
              <w:rPr>
                <w:rStyle w:val="Hyperlink"/>
                <w:noProof/>
              </w:rPr>
              <w:t>2.4.3.</w:t>
            </w:r>
            <w:r w:rsidR="00E60C3A">
              <w:rPr>
                <w:rFonts w:eastAsiaTheme="minorEastAsia"/>
                <w:noProof/>
                <w:lang w:val="hr-BA" w:eastAsia="hr-BA"/>
              </w:rPr>
              <w:tab/>
            </w:r>
            <w:r w:rsidR="00E60C3A" w:rsidRPr="00BB341A">
              <w:rPr>
                <w:rStyle w:val="Hyperlink"/>
                <w:noProof/>
              </w:rPr>
              <w:t>Gaborovi filteri</w:t>
            </w:r>
            <w:r w:rsidR="00E60C3A">
              <w:rPr>
                <w:noProof/>
                <w:webHidden/>
              </w:rPr>
              <w:tab/>
            </w:r>
            <w:r w:rsidR="00E60C3A">
              <w:rPr>
                <w:noProof/>
                <w:webHidden/>
              </w:rPr>
              <w:fldChar w:fldCharType="begin"/>
            </w:r>
            <w:r w:rsidR="00E60C3A">
              <w:rPr>
                <w:noProof/>
                <w:webHidden/>
              </w:rPr>
              <w:instrText xml:space="preserve"> PAGEREF _Toc478939188 \h </w:instrText>
            </w:r>
            <w:r w:rsidR="00E60C3A">
              <w:rPr>
                <w:noProof/>
                <w:webHidden/>
              </w:rPr>
            </w:r>
            <w:r w:rsidR="00E60C3A">
              <w:rPr>
                <w:noProof/>
                <w:webHidden/>
              </w:rPr>
              <w:fldChar w:fldCharType="separate"/>
            </w:r>
            <w:r w:rsidR="00E60C3A">
              <w:rPr>
                <w:noProof/>
                <w:webHidden/>
              </w:rPr>
              <w:t>7</w:t>
            </w:r>
            <w:r w:rsidR="00E60C3A">
              <w:rPr>
                <w:noProof/>
                <w:webHidden/>
              </w:rPr>
              <w:fldChar w:fldCharType="end"/>
            </w:r>
          </w:hyperlink>
        </w:p>
        <w:p w14:paraId="403A8955" w14:textId="77777777" w:rsidR="00E60C3A" w:rsidRDefault="005F2E99">
          <w:pPr>
            <w:pStyle w:val="TOC3"/>
            <w:tabs>
              <w:tab w:val="left" w:pos="1320"/>
              <w:tab w:val="right" w:leader="dot" w:pos="9344"/>
            </w:tabs>
            <w:rPr>
              <w:rFonts w:eastAsiaTheme="minorEastAsia"/>
              <w:noProof/>
              <w:lang w:val="hr-BA" w:eastAsia="hr-BA"/>
            </w:rPr>
          </w:pPr>
          <w:hyperlink w:anchor="_Toc478939189" w:history="1">
            <w:r w:rsidR="00E60C3A" w:rsidRPr="00BB341A">
              <w:rPr>
                <w:rStyle w:val="Hyperlink"/>
                <w:noProof/>
              </w:rPr>
              <w:t>2.4.4.</w:t>
            </w:r>
            <w:r w:rsidR="00E60C3A">
              <w:rPr>
                <w:rFonts w:eastAsiaTheme="minorEastAsia"/>
                <w:noProof/>
                <w:lang w:val="hr-BA" w:eastAsia="hr-BA"/>
              </w:rPr>
              <w:tab/>
            </w:r>
            <w:r w:rsidR="00E60C3A" w:rsidRPr="00BB341A">
              <w:rPr>
                <w:rStyle w:val="Hyperlink"/>
                <w:noProof/>
              </w:rPr>
              <w:t>Analiza glavnih komponenti</w:t>
            </w:r>
            <w:r w:rsidR="00E60C3A">
              <w:rPr>
                <w:noProof/>
                <w:webHidden/>
              </w:rPr>
              <w:tab/>
            </w:r>
            <w:r w:rsidR="00E60C3A">
              <w:rPr>
                <w:noProof/>
                <w:webHidden/>
              </w:rPr>
              <w:fldChar w:fldCharType="begin"/>
            </w:r>
            <w:r w:rsidR="00E60C3A">
              <w:rPr>
                <w:noProof/>
                <w:webHidden/>
              </w:rPr>
              <w:instrText xml:space="preserve"> PAGEREF _Toc478939189 \h </w:instrText>
            </w:r>
            <w:r w:rsidR="00E60C3A">
              <w:rPr>
                <w:noProof/>
                <w:webHidden/>
              </w:rPr>
            </w:r>
            <w:r w:rsidR="00E60C3A">
              <w:rPr>
                <w:noProof/>
                <w:webHidden/>
              </w:rPr>
              <w:fldChar w:fldCharType="separate"/>
            </w:r>
            <w:r w:rsidR="00E60C3A">
              <w:rPr>
                <w:noProof/>
                <w:webHidden/>
              </w:rPr>
              <w:t>8</w:t>
            </w:r>
            <w:r w:rsidR="00E60C3A">
              <w:rPr>
                <w:noProof/>
                <w:webHidden/>
              </w:rPr>
              <w:fldChar w:fldCharType="end"/>
            </w:r>
          </w:hyperlink>
        </w:p>
        <w:p w14:paraId="20B35E0B" w14:textId="77777777" w:rsidR="00E60C3A" w:rsidRDefault="005F2E99">
          <w:pPr>
            <w:pStyle w:val="TOC2"/>
            <w:tabs>
              <w:tab w:val="left" w:pos="880"/>
              <w:tab w:val="right" w:leader="dot" w:pos="9344"/>
            </w:tabs>
            <w:rPr>
              <w:rFonts w:eastAsiaTheme="minorEastAsia"/>
              <w:noProof/>
              <w:lang w:val="hr-BA" w:eastAsia="hr-BA"/>
            </w:rPr>
          </w:pPr>
          <w:hyperlink w:anchor="_Toc478939190" w:history="1">
            <w:r w:rsidR="00E60C3A" w:rsidRPr="00BB341A">
              <w:rPr>
                <w:rStyle w:val="Hyperlink"/>
                <w:noProof/>
              </w:rPr>
              <w:t>2.5.</w:t>
            </w:r>
            <w:r w:rsidR="00E60C3A">
              <w:rPr>
                <w:rFonts w:eastAsiaTheme="minorEastAsia"/>
                <w:noProof/>
                <w:lang w:val="hr-BA" w:eastAsia="hr-BA"/>
              </w:rPr>
              <w:tab/>
            </w:r>
            <w:r w:rsidR="00E60C3A" w:rsidRPr="00BB341A">
              <w:rPr>
                <w:rStyle w:val="Hyperlink"/>
                <w:noProof/>
              </w:rPr>
              <w:t>Klasifikatori</w:t>
            </w:r>
            <w:r w:rsidR="00E60C3A">
              <w:rPr>
                <w:noProof/>
                <w:webHidden/>
              </w:rPr>
              <w:tab/>
            </w:r>
            <w:r w:rsidR="00E60C3A">
              <w:rPr>
                <w:noProof/>
                <w:webHidden/>
              </w:rPr>
              <w:fldChar w:fldCharType="begin"/>
            </w:r>
            <w:r w:rsidR="00E60C3A">
              <w:rPr>
                <w:noProof/>
                <w:webHidden/>
              </w:rPr>
              <w:instrText xml:space="preserve"> PAGEREF _Toc478939190 \h </w:instrText>
            </w:r>
            <w:r w:rsidR="00E60C3A">
              <w:rPr>
                <w:noProof/>
                <w:webHidden/>
              </w:rPr>
            </w:r>
            <w:r w:rsidR="00E60C3A">
              <w:rPr>
                <w:noProof/>
                <w:webHidden/>
              </w:rPr>
              <w:fldChar w:fldCharType="separate"/>
            </w:r>
            <w:r w:rsidR="00E60C3A">
              <w:rPr>
                <w:noProof/>
                <w:webHidden/>
              </w:rPr>
              <w:t>9</w:t>
            </w:r>
            <w:r w:rsidR="00E60C3A">
              <w:rPr>
                <w:noProof/>
                <w:webHidden/>
              </w:rPr>
              <w:fldChar w:fldCharType="end"/>
            </w:r>
          </w:hyperlink>
        </w:p>
        <w:p w14:paraId="1C2B8F82" w14:textId="77777777" w:rsidR="00E60C3A" w:rsidRDefault="005F2E99">
          <w:pPr>
            <w:pStyle w:val="TOC3"/>
            <w:tabs>
              <w:tab w:val="left" w:pos="1320"/>
              <w:tab w:val="right" w:leader="dot" w:pos="9344"/>
            </w:tabs>
            <w:rPr>
              <w:rFonts w:eastAsiaTheme="minorEastAsia"/>
              <w:noProof/>
              <w:lang w:val="hr-BA" w:eastAsia="hr-BA"/>
            </w:rPr>
          </w:pPr>
          <w:hyperlink w:anchor="_Toc478939191" w:history="1">
            <w:r w:rsidR="00E60C3A" w:rsidRPr="00BB341A">
              <w:rPr>
                <w:rStyle w:val="Hyperlink"/>
                <w:noProof/>
              </w:rPr>
              <w:t>2.5.1.</w:t>
            </w:r>
            <w:r w:rsidR="00E60C3A">
              <w:rPr>
                <w:rFonts w:eastAsiaTheme="minorEastAsia"/>
                <w:noProof/>
                <w:lang w:val="hr-BA" w:eastAsia="hr-BA"/>
              </w:rPr>
              <w:tab/>
            </w:r>
            <w:r w:rsidR="00E60C3A" w:rsidRPr="00BB341A">
              <w:rPr>
                <w:rStyle w:val="Hyperlink"/>
                <w:noProof/>
              </w:rPr>
              <w:t>Naivni Bayesov klasifikator</w:t>
            </w:r>
            <w:r w:rsidR="00E60C3A">
              <w:rPr>
                <w:noProof/>
                <w:webHidden/>
              </w:rPr>
              <w:tab/>
            </w:r>
            <w:r w:rsidR="00E60C3A">
              <w:rPr>
                <w:noProof/>
                <w:webHidden/>
              </w:rPr>
              <w:fldChar w:fldCharType="begin"/>
            </w:r>
            <w:r w:rsidR="00E60C3A">
              <w:rPr>
                <w:noProof/>
                <w:webHidden/>
              </w:rPr>
              <w:instrText xml:space="preserve"> PAGEREF _Toc478939191 \h </w:instrText>
            </w:r>
            <w:r w:rsidR="00E60C3A">
              <w:rPr>
                <w:noProof/>
                <w:webHidden/>
              </w:rPr>
            </w:r>
            <w:r w:rsidR="00E60C3A">
              <w:rPr>
                <w:noProof/>
                <w:webHidden/>
              </w:rPr>
              <w:fldChar w:fldCharType="separate"/>
            </w:r>
            <w:r w:rsidR="00E60C3A">
              <w:rPr>
                <w:noProof/>
                <w:webHidden/>
              </w:rPr>
              <w:t>9</w:t>
            </w:r>
            <w:r w:rsidR="00E60C3A">
              <w:rPr>
                <w:noProof/>
                <w:webHidden/>
              </w:rPr>
              <w:fldChar w:fldCharType="end"/>
            </w:r>
          </w:hyperlink>
        </w:p>
        <w:p w14:paraId="4E2D3AF4" w14:textId="77777777" w:rsidR="00E60C3A" w:rsidRDefault="005F2E99">
          <w:pPr>
            <w:pStyle w:val="TOC3"/>
            <w:tabs>
              <w:tab w:val="left" w:pos="1320"/>
              <w:tab w:val="right" w:leader="dot" w:pos="9344"/>
            </w:tabs>
            <w:rPr>
              <w:rFonts w:eastAsiaTheme="minorEastAsia"/>
              <w:noProof/>
              <w:lang w:val="hr-BA" w:eastAsia="hr-BA"/>
            </w:rPr>
          </w:pPr>
          <w:hyperlink w:anchor="_Toc478939192" w:history="1">
            <w:r w:rsidR="00E60C3A" w:rsidRPr="00BB341A">
              <w:rPr>
                <w:rStyle w:val="Hyperlink"/>
                <w:noProof/>
              </w:rPr>
              <w:t>2.5.2.</w:t>
            </w:r>
            <w:r w:rsidR="00E60C3A">
              <w:rPr>
                <w:rFonts w:eastAsiaTheme="minorEastAsia"/>
                <w:noProof/>
                <w:lang w:val="hr-BA" w:eastAsia="hr-BA"/>
              </w:rPr>
              <w:tab/>
            </w:r>
            <w:r w:rsidR="00E60C3A" w:rsidRPr="00BB341A">
              <w:rPr>
                <w:rStyle w:val="Hyperlink"/>
                <w:noProof/>
              </w:rPr>
              <w:t>Metoda najbližih susjeda</w:t>
            </w:r>
            <w:r w:rsidR="00E60C3A">
              <w:rPr>
                <w:noProof/>
                <w:webHidden/>
              </w:rPr>
              <w:tab/>
            </w:r>
            <w:r w:rsidR="00E60C3A">
              <w:rPr>
                <w:noProof/>
                <w:webHidden/>
              </w:rPr>
              <w:fldChar w:fldCharType="begin"/>
            </w:r>
            <w:r w:rsidR="00E60C3A">
              <w:rPr>
                <w:noProof/>
                <w:webHidden/>
              </w:rPr>
              <w:instrText xml:space="preserve"> PAGEREF _Toc478939192 \h </w:instrText>
            </w:r>
            <w:r w:rsidR="00E60C3A">
              <w:rPr>
                <w:noProof/>
                <w:webHidden/>
              </w:rPr>
            </w:r>
            <w:r w:rsidR="00E60C3A">
              <w:rPr>
                <w:noProof/>
                <w:webHidden/>
              </w:rPr>
              <w:fldChar w:fldCharType="separate"/>
            </w:r>
            <w:r w:rsidR="00E60C3A">
              <w:rPr>
                <w:noProof/>
                <w:webHidden/>
              </w:rPr>
              <w:t>9</w:t>
            </w:r>
            <w:r w:rsidR="00E60C3A">
              <w:rPr>
                <w:noProof/>
                <w:webHidden/>
              </w:rPr>
              <w:fldChar w:fldCharType="end"/>
            </w:r>
          </w:hyperlink>
        </w:p>
        <w:p w14:paraId="383B7C7B" w14:textId="77777777" w:rsidR="00E60C3A" w:rsidRDefault="005F2E99">
          <w:pPr>
            <w:pStyle w:val="TOC3"/>
            <w:tabs>
              <w:tab w:val="left" w:pos="1320"/>
              <w:tab w:val="right" w:leader="dot" w:pos="9344"/>
            </w:tabs>
            <w:rPr>
              <w:rFonts w:eastAsiaTheme="minorEastAsia"/>
              <w:noProof/>
              <w:lang w:val="hr-BA" w:eastAsia="hr-BA"/>
            </w:rPr>
          </w:pPr>
          <w:hyperlink w:anchor="_Toc478939193" w:history="1">
            <w:r w:rsidR="00E60C3A" w:rsidRPr="00BB341A">
              <w:rPr>
                <w:rStyle w:val="Hyperlink"/>
                <w:noProof/>
              </w:rPr>
              <w:t>2.5.3.</w:t>
            </w:r>
            <w:r w:rsidR="00E60C3A">
              <w:rPr>
                <w:rFonts w:eastAsiaTheme="minorEastAsia"/>
                <w:noProof/>
                <w:lang w:val="hr-BA" w:eastAsia="hr-BA"/>
              </w:rPr>
              <w:tab/>
            </w:r>
            <w:r w:rsidR="00E60C3A" w:rsidRPr="00BB341A">
              <w:rPr>
                <w:rStyle w:val="Hyperlink"/>
                <w:noProof/>
              </w:rPr>
              <w:t>Umjetna neuronska mreža</w:t>
            </w:r>
            <w:r w:rsidR="00E60C3A">
              <w:rPr>
                <w:noProof/>
                <w:webHidden/>
              </w:rPr>
              <w:tab/>
            </w:r>
            <w:r w:rsidR="00E60C3A">
              <w:rPr>
                <w:noProof/>
                <w:webHidden/>
              </w:rPr>
              <w:fldChar w:fldCharType="begin"/>
            </w:r>
            <w:r w:rsidR="00E60C3A">
              <w:rPr>
                <w:noProof/>
                <w:webHidden/>
              </w:rPr>
              <w:instrText xml:space="preserve"> PAGEREF _Toc478939193 \h </w:instrText>
            </w:r>
            <w:r w:rsidR="00E60C3A">
              <w:rPr>
                <w:noProof/>
                <w:webHidden/>
              </w:rPr>
            </w:r>
            <w:r w:rsidR="00E60C3A">
              <w:rPr>
                <w:noProof/>
                <w:webHidden/>
              </w:rPr>
              <w:fldChar w:fldCharType="separate"/>
            </w:r>
            <w:r w:rsidR="00E60C3A">
              <w:rPr>
                <w:noProof/>
                <w:webHidden/>
              </w:rPr>
              <w:t>10</w:t>
            </w:r>
            <w:r w:rsidR="00E60C3A">
              <w:rPr>
                <w:noProof/>
                <w:webHidden/>
              </w:rPr>
              <w:fldChar w:fldCharType="end"/>
            </w:r>
          </w:hyperlink>
        </w:p>
        <w:p w14:paraId="5D234C5B" w14:textId="77777777" w:rsidR="00E60C3A" w:rsidRDefault="005F2E99">
          <w:pPr>
            <w:pStyle w:val="TOC3"/>
            <w:tabs>
              <w:tab w:val="left" w:pos="1320"/>
              <w:tab w:val="right" w:leader="dot" w:pos="9344"/>
            </w:tabs>
            <w:rPr>
              <w:rFonts w:eastAsiaTheme="minorEastAsia"/>
              <w:noProof/>
              <w:lang w:val="hr-BA" w:eastAsia="hr-BA"/>
            </w:rPr>
          </w:pPr>
          <w:hyperlink w:anchor="_Toc478939194" w:history="1">
            <w:r w:rsidR="00E60C3A" w:rsidRPr="00BB341A">
              <w:rPr>
                <w:rStyle w:val="Hyperlink"/>
                <w:noProof/>
              </w:rPr>
              <w:t>2.5.4.</w:t>
            </w:r>
            <w:r w:rsidR="00E60C3A">
              <w:rPr>
                <w:rFonts w:eastAsiaTheme="minorEastAsia"/>
                <w:noProof/>
                <w:lang w:val="hr-BA" w:eastAsia="hr-BA"/>
              </w:rPr>
              <w:tab/>
            </w:r>
            <w:r w:rsidR="00E60C3A" w:rsidRPr="00BB341A">
              <w:rPr>
                <w:rStyle w:val="Hyperlink"/>
                <w:noProof/>
              </w:rPr>
              <w:t>Stabla odluke</w:t>
            </w:r>
            <w:r w:rsidR="00E60C3A">
              <w:rPr>
                <w:noProof/>
                <w:webHidden/>
              </w:rPr>
              <w:tab/>
            </w:r>
            <w:r w:rsidR="00E60C3A">
              <w:rPr>
                <w:noProof/>
                <w:webHidden/>
              </w:rPr>
              <w:fldChar w:fldCharType="begin"/>
            </w:r>
            <w:r w:rsidR="00E60C3A">
              <w:rPr>
                <w:noProof/>
                <w:webHidden/>
              </w:rPr>
              <w:instrText xml:space="preserve"> PAGEREF _Toc478939194 \h </w:instrText>
            </w:r>
            <w:r w:rsidR="00E60C3A">
              <w:rPr>
                <w:noProof/>
                <w:webHidden/>
              </w:rPr>
            </w:r>
            <w:r w:rsidR="00E60C3A">
              <w:rPr>
                <w:noProof/>
                <w:webHidden/>
              </w:rPr>
              <w:fldChar w:fldCharType="separate"/>
            </w:r>
            <w:r w:rsidR="00E60C3A">
              <w:rPr>
                <w:noProof/>
                <w:webHidden/>
              </w:rPr>
              <w:t>11</w:t>
            </w:r>
            <w:r w:rsidR="00E60C3A">
              <w:rPr>
                <w:noProof/>
                <w:webHidden/>
              </w:rPr>
              <w:fldChar w:fldCharType="end"/>
            </w:r>
          </w:hyperlink>
        </w:p>
        <w:p w14:paraId="2E351873" w14:textId="77777777" w:rsidR="00E60C3A" w:rsidRDefault="005F2E99">
          <w:pPr>
            <w:pStyle w:val="TOC3"/>
            <w:tabs>
              <w:tab w:val="left" w:pos="1320"/>
              <w:tab w:val="right" w:leader="dot" w:pos="9344"/>
            </w:tabs>
            <w:rPr>
              <w:rFonts w:eastAsiaTheme="minorEastAsia"/>
              <w:noProof/>
              <w:lang w:val="hr-BA" w:eastAsia="hr-BA"/>
            </w:rPr>
          </w:pPr>
          <w:hyperlink w:anchor="_Toc478939195" w:history="1">
            <w:r w:rsidR="00E60C3A" w:rsidRPr="00BB341A">
              <w:rPr>
                <w:rStyle w:val="Hyperlink"/>
                <w:noProof/>
              </w:rPr>
              <w:t>2.5.5.</w:t>
            </w:r>
            <w:r w:rsidR="00E60C3A">
              <w:rPr>
                <w:rFonts w:eastAsiaTheme="minorEastAsia"/>
                <w:noProof/>
                <w:lang w:val="hr-BA" w:eastAsia="hr-BA"/>
              </w:rPr>
              <w:tab/>
            </w:r>
            <w:r w:rsidR="00E60C3A" w:rsidRPr="00BB341A">
              <w:rPr>
                <w:rStyle w:val="Hyperlink"/>
                <w:noProof/>
              </w:rPr>
              <w:t>Šume odluke</w:t>
            </w:r>
            <w:r w:rsidR="00E60C3A">
              <w:rPr>
                <w:noProof/>
                <w:webHidden/>
              </w:rPr>
              <w:tab/>
            </w:r>
            <w:r w:rsidR="00E60C3A">
              <w:rPr>
                <w:noProof/>
                <w:webHidden/>
              </w:rPr>
              <w:fldChar w:fldCharType="begin"/>
            </w:r>
            <w:r w:rsidR="00E60C3A">
              <w:rPr>
                <w:noProof/>
                <w:webHidden/>
              </w:rPr>
              <w:instrText xml:space="preserve"> PAGEREF _Toc478939195 \h </w:instrText>
            </w:r>
            <w:r w:rsidR="00E60C3A">
              <w:rPr>
                <w:noProof/>
                <w:webHidden/>
              </w:rPr>
            </w:r>
            <w:r w:rsidR="00E60C3A">
              <w:rPr>
                <w:noProof/>
                <w:webHidden/>
              </w:rPr>
              <w:fldChar w:fldCharType="separate"/>
            </w:r>
            <w:r w:rsidR="00E60C3A">
              <w:rPr>
                <w:noProof/>
                <w:webHidden/>
              </w:rPr>
              <w:t>11</w:t>
            </w:r>
            <w:r w:rsidR="00E60C3A">
              <w:rPr>
                <w:noProof/>
                <w:webHidden/>
              </w:rPr>
              <w:fldChar w:fldCharType="end"/>
            </w:r>
          </w:hyperlink>
        </w:p>
        <w:p w14:paraId="45F7C201" w14:textId="77777777" w:rsidR="00E60C3A" w:rsidRDefault="005F2E99">
          <w:pPr>
            <w:pStyle w:val="TOC3"/>
            <w:tabs>
              <w:tab w:val="left" w:pos="1320"/>
              <w:tab w:val="right" w:leader="dot" w:pos="9344"/>
            </w:tabs>
            <w:rPr>
              <w:rFonts w:eastAsiaTheme="minorEastAsia"/>
              <w:noProof/>
              <w:lang w:val="hr-BA" w:eastAsia="hr-BA"/>
            </w:rPr>
          </w:pPr>
          <w:hyperlink w:anchor="_Toc478939196" w:history="1">
            <w:r w:rsidR="00E60C3A" w:rsidRPr="00BB341A">
              <w:rPr>
                <w:rStyle w:val="Hyperlink"/>
                <w:noProof/>
              </w:rPr>
              <w:t>2.5.6.</w:t>
            </w:r>
            <w:r w:rsidR="00E60C3A">
              <w:rPr>
                <w:rFonts w:eastAsiaTheme="minorEastAsia"/>
                <w:noProof/>
                <w:lang w:val="hr-BA" w:eastAsia="hr-BA"/>
              </w:rPr>
              <w:tab/>
            </w:r>
            <w:r w:rsidR="00E60C3A" w:rsidRPr="00BB341A">
              <w:rPr>
                <w:rStyle w:val="Hyperlink"/>
                <w:noProof/>
              </w:rPr>
              <w:t>Vektori podrške</w:t>
            </w:r>
            <w:r w:rsidR="00E60C3A">
              <w:rPr>
                <w:noProof/>
                <w:webHidden/>
              </w:rPr>
              <w:tab/>
            </w:r>
            <w:r w:rsidR="00E60C3A">
              <w:rPr>
                <w:noProof/>
                <w:webHidden/>
              </w:rPr>
              <w:fldChar w:fldCharType="begin"/>
            </w:r>
            <w:r w:rsidR="00E60C3A">
              <w:rPr>
                <w:noProof/>
                <w:webHidden/>
              </w:rPr>
              <w:instrText xml:space="preserve"> PAGEREF _Toc478939196 \h </w:instrText>
            </w:r>
            <w:r w:rsidR="00E60C3A">
              <w:rPr>
                <w:noProof/>
                <w:webHidden/>
              </w:rPr>
            </w:r>
            <w:r w:rsidR="00E60C3A">
              <w:rPr>
                <w:noProof/>
                <w:webHidden/>
              </w:rPr>
              <w:fldChar w:fldCharType="separate"/>
            </w:r>
            <w:r w:rsidR="00E60C3A">
              <w:rPr>
                <w:noProof/>
                <w:webHidden/>
              </w:rPr>
              <w:t>12</w:t>
            </w:r>
            <w:r w:rsidR="00E60C3A">
              <w:rPr>
                <w:noProof/>
                <w:webHidden/>
              </w:rPr>
              <w:fldChar w:fldCharType="end"/>
            </w:r>
          </w:hyperlink>
        </w:p>
        <w:p w14:paraId="4CDA6C1E" w14:textId="77777777" w:rsidR="00E60C3A" w:rsidRDefault="005F2E99">
          <w:pPr>
            <w:pStyle w:val="TOC2"/>
            <w:tabs>
              <w:tab w:val="left" w:pos="880"/>
              <w:tab w:val="right" w:leader="dot" w:pos="9344"/>
            </w:tabs>
            <w:rPr>
              <w:rFonts w:eastAsiaTheme="minorEastAsia"/>
              <w:noProof/>
              <w:lang w:val="hr-BA" w:eastAsia="hr-BA"/>
            </w:rPr>
          </w:pPr>
          <w:hyperlink w:anchor="_Toc478939197" w:history="1">
            <w:r w:rsidR="00E60C3A" w:rsidRPr="00BB341A">
              <w:rPr>
                <w:rStyle w:val="Hyperlink"/>
                <w:noProof/>
              </w:rPr>
              <w:t>2.6.</w:t>
            </w:r>
            <w:r w:rsidR="00E60C3A">
              <w:rPr>
                <w:rFonts w:eastAsiaTheme="minorEastAsia"/>
                <w:noProof/>
                <w:lang w:val="hr-BA" w:eastAsia="hr-BA"/>
              </w:rPr>
              <w:tab/>
            </w:r>
            <w:r w:rsidR="00E60C3A" w:rsidRPr="00BB341A">
              <w:rPr>
                <w:rStyle w:val="Hyperlink"/>
                <w:noProof/>
              </w:rPr>
              <w:t>Viola-Jones algoritam</w:t>
            </w:r>
            <w:r w:rsidR="00E60C3A">
              <w:rPr>
                <w:noProof/>
                <w:webHidden/>
              </w:rPr>
              <w:tab/>
            </w:r>
            <w:r w:rsidR="00E60C3A">
              <w:rPr>
                <w:noProof/>
                <w:webHidden/>
              </w:rPr>
              <w:fldChar w:fldCharType="begin"/>
            </w:r>
            <w:r w:rsidR="00E60C3A">
              <w:rPr>
                <w:noProof/>
                <w:webHidden/>
              </w:rPr>
              <w:instrText xml:space="preserve"> PAGEREF _Toc478939197 \h </w:instrText>
            </w:r>
            <w:r w:rsidR="00E60C3A">
              <w:rPr>
                <w:noProof/>
                <w:webHidden/>
              </w:rPr>
            </w:r>
            <w:r w:rsidR="00E60C3A">
              <w:rPr>
                <w:noProof/>
                <w:webHidden/>
              </w:rPr>
              <w:fldChar w:fldCharType="separate"/>
            </w:r>
            <w:r w:rsidR="00E60C3A">
              <w:rPr>
                <w:noProof/>
                <w:webHidden/>
              </w:rPr>
              <w:t>14</w:t>
            </w:r>
            <w:r w:rsidR="00E60C3A">
              <w:rPr>
                <w:noProof/>
                <w:webHidden/>
              </w:rPr>
              <w:fldChar w:fldCharType="end"/>
            </w:r>
          </w:hyperlink>
        </w:p>
        <w:p w14:paraId="727286DF" w14:textId="77777777" w:rsidR="00E60C3A" w:rsidRDefault="005F2E99">
          <w:pPr>
            <w:pStyle w:val="TOC2"/>
            <w:tabs>
              <w:tab w:val="left" w:pos="880"/>
              <w:tab w:val="right" w:leader="dot" w:pos="9344"/>
            </w:tabs>
            <w:rPr>
              <w:rFonts w:eastAsiaTheme="minorEastAsia"/>
              <w:noProof/>
              <w:lang w:val="hr-BA" w:eastAsia="hr-BA"/>
            </w:rPr>
          </w:pPr>
          <w:hyperlink w:anchor="_Toc478939198" w:history="1">
            <w:r w:rsidR="00E60C3A" w:rsidRPr="00BB341A">
              <w:rPr>
                <w:rStyle w:val="Hyperlink"/>
                <w:noProof/>
              </w:rPr>
              <w:t>2.7.</w:t>
            </w:r>
            <w:r w:rsidR="00E60C3A">
              <w:rPr>
                <w:rFonts w:eastAsiaTheme="minorEastAsia"/>
                <w:noProof/>
                <w:lang w:val="hr-BA" w:eastAsia="hr-BA"/>
              </w:rPr>
              <w:tab/>
            </w:r>
            <w:r w:rsidR="00E60C3A" w:rsidRPr="00BB341A">
              <w:rPr>
                <w:rStyle w:val="Hyperlink"/>
                <w:noProof/>
              </w:rPr>
              <w:t>Analiza performansi klasifikatora</w:t>
            </w:r>
            <w:r w:rsidR="00E60C3A">
              <w:rPr>
                <w:noProof/>
                <w:webHidden/>
              </w:rPr>
              <w:tab/>
            </w:r>
            <w:r w:rsidR="00E60C3A">
              <w:rPr>
                <w:noProof/>
                <w:webHidden/>
              </w:rPr>
              <w:fldChar w:fldCharType="begin"/>
            </w:r>
            <w:r w:rsidR="00E60C3A">
              <w:rPr>
                <w:noProof/>
                <w:webHidden/>
              </w:rPr>
              <w:instrText xml:space="preserve"> PAGEREF _Toc478939198 \h </w:instrText>
            </w:r>
            <w:r w:rsidR="00E60C3A">
              <w:rPr>
                <w:noProof/>
                <w:webHidden/>
              </w:rPr>
            </w:r>
            <w:r w:rsidR="00E60C3A">
              <w:rPr>
                <w:noProof/>
                <w:webHidden/>
              </w:rPr>
              <w:fldChar w:fldCharType="separate"/>
            </w:r>
            <w:r w:rsidR="00E60C3A">
              <w:rPr>
                <w:noProof/>
                <w:webHidden/>
              </w:rPr>
              <w:t>15</w:t>
            </w:r>
            <w:r w:rsidR="00E60C3A">
              <w:rPr>
                <w:noProof/>
                <w:webHidden/>
              </w:rPr>
              <w:fldChar w:fldCharType="end"/>
            </w:r>
          </w:hyperlink>
        </w:p>
        <w:p w14:paraId="2EAD2042" w14:textId="77777777" w:rsidR="00E60C3A" w:rsidRDefault="005F2E99">
          <w:pPr>
            <w:pStyle w:val="TOC2"/>
            <w:tabs>
              <w:tab w:val="left" w:pos="880"/>
              <w:tab w:val="right" w:leader="dot" w:pos="9344"/>
            </w:tabs>
            <w:rPr>
              <w:rFonts w:eastAsiaTheme="minorEastAsia"/>
              <w:noProof/>
              <w:lang w:val="hr-BA" w:eastAsia="hr-BA"/>
            </w:rPr>
          </w:pPr>
          <w:hyperlink w:anchor="_Toc478939199" w:history="1">
            <w:r w:rsidR="00E60C3A" w:rsidRPr="00BB341A">
              <w:rPr>
                <w:rStyle w:val="Hyperlink"/>
                <w:noProof/>
              </w:rPr>
              <w:t>2.8.</w:t>
            </w:r>
            <w:r w:rsidR="00E60C3A">
              <w:rPr>
                <w:rFonts w:eastAsiaTheme="minorEastAsia"/>
                <w:noProof/>
                <w:lang w:val="hr-BA" w:eastAsia="hr-BA"/>
              </w:rPr>
              <w:tab/>
            </w:r>
            <w:r w:rsidR="00E60C3A" w:rsidRPr="00BB341A">
              <w:rPr>
                <w:rStyle w:val="Hyperlink"/>
                <w:noProof/>
              </w:rPr>
              <w:t>Prikaz rezultata</w:t>
            </w:r>
            <w:r w:rsidR="00E60C3A">
              <w:rPr>
                <w:noProof/>
                <w:webHidden/>
              </w:rPr>
              <w:tab/>
            </w:r>
            <w:r w:rsidR="00E60C3A">
              <w:rPr>
                <w:noProof/>
                <w:webHidden/>
              </w:rPr>
              <w:fldChar w:fldCharType="begin"/>
            </w:r>
            <w:r w:rsidR="00E60C3A">
              <w:rPr>
                <w:noProof/>
                <w:webHidden/>
              </w:rPr>
              <w:instrText xml:space="preserve"> PAGEREF _Toc478939199 \h </w:instrText>
            </w:r>
            <w:r w:rsidR="00E60C3A">
              <w:rPr>
                <w:noProof/>
                <w:webHidden/>
              </w:rPr>
            </w:r>
            <w:r w:rsidR="00E60C3A">
              <w:rPr>
                <w:noProof/>
                <w:webHidden/>
              </w:rPr>
              <w:fldChar w:fldCharType="separate"/>
            </w:r>
            <w:r w:rsidR="00E60C3A">
              <w:rPr>
                <w:noProof/>
                <w:webHidden/>
              </w:rPr>
              <w:t>16</w:t>
            </w:r>
            <w:r w:rsidR="00E60C3A">
              <w:rPr>
                <w:noProof/>
                <w:webHidden/>
              </w:rPr>
              <w:fldChar w:fldCharType="end"/>
            </w:r>
          </w:hyperlink>
        </w:p>
        <w:p w14:paraId="42BB5892" w14:textId="77777777" w:rsidR="00E60C3A" w:rsidRDefault="005F2E99">
          <w:pPr>
            <w:pStyle w:val="TOC2"/>
            <w:tabs>
              <w:tab w:val="left" w:pos="880"/>
              <w:tab w:val="right" w:leader="dot" w:pos="9344"/>
            </w:tabs>
            <w:rPr>
              <w:rFonts w:eastAsiaTheme="minorEastAsia"/>
              <w:noProof/>
              <w:lang w:val="hr-BA" w:eastAsia="hr-BA"/>
            </w:rPr>
          </w:pPr>
          <w:hyperlink w:anchor="_Toc478939200" w:history="1">
            <w:r w:rsidR="00E60C3A" w:rsidRPr="00BB341A">
              <w:rPr>
                <w:rStyle w:val="Hyperlink"/>
                <w:noProof/>
              </w:rPr>
              <w:t>2.9.</w:t>
            </w:r>
            <w:r w:rsidR="00E60C3A">
              <w:rPr>
                <w:rFonts w:eastAsiaTheme="minorEastAsia"/>
                <w:noProof/>
                <w:lang w:val="hr-BA" w:eastAsia="hr-BA"/>
              </w:rPr>
              <w:tab/>
            </w:r>
            <w:r w:rsidR="00E60C3A" w:rsidRPr="00BB341A">
              <w:rPr>
                <w:rStyle w:val="Hyperlink"/>
                <w:noProof/>
              </w:rPr>
              <w:t>Komercijalna rješenja za računalno raspoznavanje emocija</w:t>
            </w:r>
            <w:r w:rsidR="00E60C3A">
              <w:rPr>
                <w:noProof/>
                <w:webHidden/>
              </w:rPr>
              <w:tab/>
            </w:r>
            <w:r w:rsidR="00E60C3A">
              <w:rPr>
                <w:noProof/>
                <w:webHidden/>
              </w:rPr>
              <w:fldChar w:fldCharType="begin"/>
            </w:r>
            <w:r w:rsidR="00E60C3A">
              <w:rPr>
                <w:noProof/>
                <w:webHidden/>
              </w:rPr>
              <w:instrText xml:space="preserve"> PAGEREF _Toc478939200 \h </w:instrText>
            </w:r>
            <w:r w:rsidR="00E60C3A">
              <w:rPr>
                <w:noProof/>
                <w:webHidden/>
              </w:rPr>
            </w:r>
            <w:r w:rsidR="00E60C3A">
              <w:rPr>
                <w:noProof/>
                <w:webHidden/>
              </w:rPr>
              <w:fldChar w:fldCharType="separate"/>
            </w:r>
            <w:r w:rsidR="00E60C3A">
              <w:rPr>
                <w:noProof/>
                <w:webHidden/>
              </w:rPr>
              <w:t>16</w:t>
            </w:r>
            <w:r w:rsidR="00E60C3A">
              <w:rPr>
                <w:noProof/>
                <w:webHidden/>
              </w:rPr>
              <w:fldChar w:fldCharType="end"/>
            </w:r>
          </w:hyperlink>
        </w:p>
        <w:p w14:paraId="2841B5A7" w14:textId="77777777" w:rsidR="00E60C3A" w:rsidRDefault="005F2E99">
          <w:pPr>
            <w:pStyle w:val="TOC1"/>
            <w:tabs>
              <w:tab w:val="left" w:pos="440"/>
              <w:tab w:val="right" w:leader="dot" w:pos="9344"/>
            </w:tabs>
            <w:rPr>
              <w:rFonts w:eastAsiaTheme="minorEastAsia"/>
              <w:noProof/>
              <w:lang w:val="hr-BA" w:eastAsia="hr-BA"/>
            </w:rPr>
          </w:pPr>
          <w:hyperlink w:anchor="_Toc478939201" w:history="1">
            <w:r w:rsidR="00E60C3A" w:rsidRPr="00BB341A">
              <w:rPr>
                <w:rStyle w:val="Hyperlink"/>
                <w:noProof/>
              </w:rPr>
              <w:t>3.</w:t>
            </w:r>
            <w:r w:rsidR="00E60C3A">
              <w:rPr>
                <w:rFonts w:eastAsiaTheme="minorEastAsia"/>
                <w:noProof/>
                <w:lang w:val="hr-BA" w:eastAsia="hr-BA"/>
              </w:rPr>
              <w:tab/>
            </w:r>
            <w:r w:rsidR="00E60C3A" w:rsidRPr="00BB341A">
              <w:rPr>
                <w:rStyle w:val="Hyperlink"/>
                <w:noProof/>
              </w:rPr>
              <w:t>RJEŠENJE ZA RASPOZNAVANJE EMOCIJA NA OSNOVI LICA</w:t>
            </w:r>
            <w:r w:rsidR="00E60C3A">
              <w:rPr>
                <w:noProof/>
                <w:webHidden/>
              </w:rPr>
              <w:tab/>
            </w:r>
            <w:r w:rsidR="00E60C3A">
              <w:rPr>
                <w:noProof/>
                <w:webHidden/>
              </w:rPr>
              <w:fldChar w:fldCharType="begin"/>
            </w:r>
            <w:r w:rsidR="00E60C3A">
              <w:rPr>
                <w:noProof/>
                <w:webHidden/>
              </w:rPr>
              <w:instrText xml:space="preserve"> PAGEREF _Toc478939201 \h </w:instrText>
            </w:r>
            <w:r w:rsidR="00E60C3A">
              <w:rPr>
                <w:noProof/>
                <w:webHidden/>
              </w:rPr>
            </w:r>
            <w:r w:rsidR="00E60C3A">
              <w:rPr>
                <w:noProof/>
                <w:webHidden/>
              </w:rPr>
              <w:fldChar w:fldCharType="separate"/>
            </w:r>
            <w:r w:rsidR="00E60C3A">
              <w:rPr>
                <w:noProof/>
                <w:webHidden/>
              </w:rPr>
              <w:t>17</w:t>
            </w:r>
            <w:r w:rsidR="00E60C3A">
              <w:rPr>
                <w:noProof/>
                <w:webHidden/>
              </w:rPr>
              <w:fldChar w:fldCharType="end"/>
            </w:r>
          </w:hyperlink>
        </w:p>
        <w:p w14:paraId="7BE28E9F" w14:textId="77777777" w:rsidR="00E60C3A" w:rsidRDefault="005F2E99">
          <w:pPr>
            <w:pStyle w:val="TOC2"/>
            <w:tabs>
              <w:tab w:val="left" w:pos="880"/>
              <w:tab w:val="right" w:leader="dot" w:pos="9344"/>
            </w:tabs>
            <w:rPr>
              <w:rFonts w:eastAsiaTheme="minorEastAsia"/>
              <w:noProof/>
              <w:lang w:val="hr-BA" w:eastAsia="hr-BA"/>
            </w:rPr>
          </w:pPr>
          <w:hyperlink w:anchor="_Toc478939202" w:history="1">
            <w:r w:rsidR="00E60C3A" w:rsidRPr="00BB341A">
              <w:rPr>
                <w:rStyle w:val="Hyperlink"/>
                <w:noProof/>
              </w:rPr>
              <w:t>3.1.</w:t>
            </w:r>
            <w:r w:rsidR="00E60C3A">
              <w:rPr>
                <w:rFonts w:eastAsiaTheme="minorEastAsia"/>
                <w:noProof/>
                <w:lang w:val="hr-BA" w:eastAsia="hr-BA"/>
              </w:rPr>
              <w:tab/>
            </w:r>
            <w:r w:rsidR="00E60C3A" w:rsidRPr="00BB341A">
              <w:rPr>
                <w:rStyle w:val="Hyperlink"/>
                <w:noProof/>
              </w:rPr>
              <w:t>Specifikacije i zahtjevi</w:t>
            </w:r>
            <w:r w:rsidR="00E60C3A">
              <w:rPr>
                <w:noProof/>
                <w:webHidden/>
              </w:rPr>
              <w:tab/>
            </w:r>
            <w:r w:rsidR="00E60C3A">
              <w:rPr>
                <w:noProof/>
                <w:webHidden/>
              </w:rPr>
              <w:fldChar w:fldCharType="begin"/>
            </w:r>
            <w:r w:rsidR="00E60C3A">
              <w:rPr>
                <w:noProof/>
                <w:webHidden/>
              </w:rPr>
              <w:instrText xml:space="preserve"> PAGEREF _Toc478939202 \h </w:instrText>
            </w:r>
            <w:r w:rsidR="00E60C3A">
              <w:rPr>
                <w:noProof/>
                <w:webHidden/>
              </w:rPr>
            </w:r>
            <w:r w:rsidR="00E60C3A">
              <w:rPr>
                <w:noProof/>
                <w:webHidden/>
              </w:rPr>
              <w:fldChar w:fldCharType="separate"/>
            </w:r>
            <w:r w:rsidR="00E60C3A">
              <w:rPr>
                <w:noProof/>
                <w:webHidden/>
              </w:rPr>
              <w:t>17</w:t>
            </w:r>
            <w:r w:rsidR="00E60C3A">
              <w:rPr>
                <w:noProof/>
                <w:webHidden/>
              </w:rPr>
              <w:fldChar w:fldCharType="end"/>
            </w:r>
          </w:hyperlink>
        </w:p>
        <w:p w14:paraId="3D866A7D" w14:textId="77777777" w:rsidR="00E60C3A" w:rsidRDefault="005F2E99">
          <w:pPr>
            <w:pStyle w:val="TOC2"/>
            <w:tabs>
              <w:tab w:val="left" w:pos="880"/>
              <w:tab w:val="right" w:leader="dot" w:pos="9344"/>
            </w:tabs>
            <w:rPr>
              <w:rFonts w:eastAsiaTheme="minorEastAsia"/>
              <w:noProof/>
              <w:lang w:val="hr-BA" w:eastAsia="hr-BA"/>
            </w:rPr>
          </w:pPr>
          <w:hyperlink w:anchor="_Toc478939203" w:history="1">
            <w:r w:rsidR="00E60C3A" w:rsidRPr="00BB341A">
              <w:rPr>
                <w:rStyle w:val="Hyperlink"/>
                <w:noProof/>
              </w:rPr>
              <w:t>3.2.</w:t>
            </w:r>
            <w:r w:rsidR="00E60C3A">
              <w:rPr>
                <w:rFonts w:eastAsiaTheme="minorEastAsia"/>
                <w:noProof/>
                <w:lang w:val="hr-BA" w:eastAsia="hr-BA"/>
              </w:rPr>
              <w:tab/>
            </w:r>
            <w:r w:rsidR="00E60C3A" w:rsidRPr="00BB341A">
              <w:rPr>
                <w:rStyle w:val="Hyperlink"/>
                <w:noProof/>
              </w:rPr>
              <w:t>Korišteni alati i tehnologije</w:t>
            </w:r>
            <w:r w:rsidR="00E60C3A">
              <w:rPr>
                <w:noProof/>
                <w:webHidden/>
              </w:rPr>
              <w:tab/>
            </w:r>
            <w:r w:rsidR="00E60C3A">
              <w:rPr>
                <w:noProof/>
                <w:webHidden/>
              </w:rPr>
              <w:fldChar w:fldCharType="begin"/>
            </w:r>
            <w:r w:rsidR="00E60C3A">
              <w:rPr>
                <w:noProof/>
                <w:webHidden/>
              </w:rPr>
              <w:instrText xml:space="preserve"> PAGEREF _Toc478939203 \h </w:instrText>
            </w:r>
            <w:r w:rsidR="00E60C3A">
              <w:rPr>
                <w:noProof/>
                <w:webHidden/>
              </w:rPr>
            </w:r>
            <w:r w:rsidR="00E60C3A">
              <w:rPr>
                <w:noProof/>
                <w:webHidden/>
              </w:rPr>
              <w:fldChar w:fldCharType="separate"/>
            </w:r>
            <w:r w:rsidR="00E60C3A">
              <w:rPr>
                <w:noProof/>
                <w:webHidden/>
              </w:rPr>
              <w:t>19</w:t>
            </w:r>
            <w:r w:rsidR="00E60C3A">
              <w:rPr>
                <w:noProof/>
                <w:webHidden/>
              </w:rPr>
              <w:fldChar w:fldCharType="end"/>
            </w:r>
          </w:hyperlink>
        </w:p>
        <w:p w14:paraId="68B019A5" w14:textId="77777777" w:rsidR="00E60C3A" w:rsidRDefault="005F2E99">
          <w:pPr>
            <w:pStyle w:val="TOC3"/>
            <w:tabs>
              <w:tab w:val="left" w:pos="1320"/>
              <w:tab w:val="right" w:leader="dot" w:pos="9344"/>
            </w:tabs>
            <w:rPr>
              <w:rFonts w:eastAsiaTheme="minorEastAsia"/>
              <w:noProof/>
              <w:lang w:val="hr-BA" w:eastAsia="hr-BA"/>
            </w:rPr>
          </w:pPr>
          <w:hyperlink w:anchor="_Toc478939204" w:history="1">
            <w:r w:rsidR="00E60C3A" w:rsidRPr="00BB341A">
              <w:rPr>
                <w:rStyle w:val="Hyperlink"/>
                <w:rFonts w:cs="Times New Roman"/>
                <w:noProof/>
              </w:rPr>
              <w:t>3.2.1.</w:t>
            </w:r>
            <w:r w:rsidR="00E60C3A">
              <w:rPr>
                <w:rFonts w:eastAsiaTheme="minorEastAsia"/>
                <w:noProof/>
                <w:lang w:val="hr-BA" w:eastAsia="hr-BA"/>
              </w:rPr>
              <w:tab/>
            </w:r>
            <w:r w:rsidR="00E60C3A" w:rsidRPr="00BB341A">
              <w:rPr>
                <w:rStyle w:val="Hyperlink"/>
                <w:rFonts w:cs="Times New Roman"/>
                <w:noProof/>
              </w:rPr>
              <w:t>OpenCV</w:t>
            </w:r>
            <w:r w:rsidR="00E60C3A">
              <w:rPr>
                <w:noProof/>
                <w:webHidden/>
              </w:rPr>
              <w:tab/>
            </w:r>
            <w:r w:rsidR="00E60C3A">
              <w:rPr>
                <w:noProof/>
                <w:webHidden/>
              </w:rPr>
              <w:fldChar w:fldCharType="begin"/>
            </w:r>
            <w:r w:rsidR="00E60C3A">
              <w:rPr>
                <w:noProof/>
                <w:webHidden/>
              </w:rPr>
              <w:instrText xml:space="preserve"> PAGEREF _Toc478939204 \h </w:instrText>
            </w:r>
            <w:r w:rsidR="00E60C3A">
              <w:rPr>
                <w:noProof/>
                <w:webHidden/>
              </w:rPr>
            </w:r>
            <w:r w:rsidR="00E60C3A">
              <w:rPr>
                <w:noProof/>
                <w:webHidden/>
              </w:rPr>
              <w:fldChar w:fldCharType="separate"/>
            </w:r>
            <w:r w:rsidR="00E60C3A">
              <w:rPr>
                <w:noProof/>
                <w:webHidden/>
              </w:rPr>
              <w:t>19</w:t>
            </w:r>
            <w:r w:rsidR="00E60C3A">
              <w:rPr>
                <w:noProof/>
                <w:webHidden/>
              </w:rPr>
              <w:fldChar w:fldCharType="end"/>
            </w:r>
          </w:hyperlink>
        </w:p>
        <w:p w14:paraId="46D4BFC9" w14:textId="77777777" w:rsidR="00E60C3A" w:rsidRDefault="005F2E99">
          <w:pPr>
            <w:pStyle w:val="TOC3"/>
            <w:tabs>
              <w:tab w:val="left" w:pos="1320"/>
              <w:tab w:val="right" w:leader="dot" w:pos="9344"/>
            </w:tabs>
            <w:rPr>
              <w:rFonts w:eastAsiaTheme="minorEastAsia"/>
              <w:noProof/>
              <w:lang w:val="hr-BA" w:eastAsia="hr-BA"/>
            </w:rPr>
          </w:pPr>
          <w:hyperlink w:anchor="_Toc478939205" w:history="1">
            <w:r w:rsidR="00E60C3A" w:rsidRPr="00BB341A">
              <w:rPr>
                <w:rStyle w:val="Hyperlink"/>
                <w:rFonts w:cs="Times New Roman"/>
                <w:noProof/>
              </w:rPr>
              <w:t>3.2.2.</w:t>
            </w:r>
            <w:r w:rsidR="00E60C3A">
              <w:rPr>
                <w:rFonts w:eastAsiaTheme="minorEastAsia"/>
                <w:noProof/>
                <w:lang w:val="hr-BA" w:eastAsia="hr-BA"/>
              </w:rPr>
              <w:tab/>
            </w:r>
            <w:r w:rsidR="00E60C3A" w:rsidRPr="00BB341A">
              <w:rPr>
                <w:rStyle w:val="Hyperlink"/>
                <w:rFonts w:cs="Times New Roman"/>
                <w:noProof/>
              </w:rPr>
              <w:t>EmguCV</w:t>
            </w:r>
            <w:r w:rsidR="00E60C3A">
              <w:rPr>
                <w:noProof/>
                <w:webHidden/>
              </w:rPr>
              <w:tab/>
            </w:r>
            <w:r w:rsidR="00E60C3A">
              <w:rPr>
                <w:noProof/>
                <w:webHidden/>
              </w:rPr>
              <w:fldChar w:fldCharType="begin"/>
            </w:r>
            <w:r w:rsidR="00E60C3A">
              <w:rPr>
                <w:noProof/>
                <w:webHidden/>
              </w:rPr>
              <w:instrText xml:space="preserve"> PAGEREF _Toc478939205 \h </w:instrText>
            </w:r>
            <w:r w:rsidR="00E60C3A">
              <w:rPr>
                <w:noProof/>
                <w:webHidden/>
              </w:rPr>
            </w:r>
            <w:r w:rsidR="00E60C3A">
              <w:rPr>
                <w:noProof/>
                <w:webHidden/>
              </w:rPr>
              <w:fldChar w:fldCharType="separate"/>
            </w:r>
            <w:r w:rsidR="00E60C3A">
              <w:rPr>
                <w:noProof/>
                <w:webHidden/>
              </w:rPr>
              <w:t>19</w:t>
            </w:r>
            <w:r w:rsidR="00E60C3A">
              <w:rPr>
                <w:noProof/>
                <w:webHidden/>
              </w:rPr>
              <w:fldChar w:fldCharType="end"/>
            </w:r>
          </w:hyperlink>
        </w:p>
        <w:p w14:paraId="6ACE4A9F" w14:textId="77777777" w:rsidR="00E60C3A" w:rsidRDefault="005F2E99">
          <w:pPr>
            <w:pStyle w:val="TOC3"/>
            <w:tabs>
              <w:tab w:val="left" w:pos="1320"/>
              <w:tab w:val="right" w:leader="dot" w:pos="9344"/>
            </w:tabs>
            <w:rPr>
              <w:rFonts w:eastAsiaTheme="minorEastAsia"/>
              <w:noProof/>
              <w:lang w:val="hr-BA" w:eastAsia="hr-BA"/>
            </w:rPr>
          </w:pPr>
          <w:hyperlink w:anchor="_Toc478939206" w:history="1">
            <w:r w:rsidR="00E60C3A" w:rsidRPr="00BB341A">
              <w:rPr>
                <w:rStyle w:val="Hyperlink"/>
                <w:rFonts w:cs="Times New Roman"/>
                <w:noProof/>
              </w:rPr>
              <w:t>3.2.3.</w:t>
            </w:r>
            <w:r w:rsidR="00E60C3A">
              <w:rPr>
                <w:rFonts w:eastAsiaTheme="minorEastAsia"/>
                <w:noProof/>
                <w:lang w:val="hr-BA" w:eastAsia="hr-BA"/>
              </w:rPr>
              <w:tab/>
            </w:r>
            <w:r w:rsidR="00E60C3A" w:rsidRPr="00BB341A">
              <w:rPr>
                <w:rStyle w:val="Hyperlink"/>
                <w:rFonts w:cs="Times New Roman"/>
                <w:noProof/>
              </w:rPr>
              <w:t>Accord.NET</w:t>
            </w:r>
            <w:r w:rsidR="00E60C3A">
              <w:rPr>
                <w:noProof/>
                <w:webHidden/>
              </w:rPr>
              <w:tab/>
            </w:r>
            <w:r w:rsidR="00E60C3A">
              <w:rPr>
                <w:noProof/>
                <w:webHidden/>
              </w:rPr>
              <w:fldChar w:fldCharType="begin"/>
            </w:r>
            <w:r w:rsidR="00E60C3A">
              <w:rPr>
                <w:noProof/>
                <w:webHidden/>
              </w:rPr>
              <w:instrText xml:space="preserve"> PAGEREF _Toc478939206 \h </w:instrText>
            </w:r>
            <w:r w:rsidR="00E60C3A">
              <w:rPr>
                <w:noProof/>
                <w:webHidden/>
              </w:rPr>
            </w:r>
            <w:r w:rsidR="00E60C3A">
              <w:rPr>
                <w:noProof/>
                <w:webHidden/>
              </w:rPr>
              <w:fldChar w:fldCharType="separate"/>
            </w:r>
            <w:r w:rsidR="00E60C3A">
              <w:rPr>
                <w:noProof/>
                <w:webHidden/>
              </w:rPr>
              <w:t>20</w:t>
            </w:r>
            <w:r w:rsidR="00E60C3A">
              <w:rPr>
                <w:noProof/>
                <w:webHidden/>
              </w:rPr>
              <w:fldChar w:fldCharType="end"/>
            </w:r>
          </w:hyperlink>
        </w:p>
        <w:p w14:paraId="0711B658" w14:textId="77777777" w:rsidR="00E60C3A" w:rsidRDefault="005F2E99">
          <w:pPr>
            <w:pStyle w:val="TOC3"/>
            <w:tabs>
              <w:tab w:val="left" w:pos="1320"/>
              <w:tab w:val="right" w:leader="dot" w:pos="9344"/>
            </w:tabs>
            <w:rPr>
              <w:rFonts w:eastAsiaTheme="minorEastAsia"/>
              <w:noProof/>
              <w:lang w:val="hr-BA" w:eastAsia="hr-BA"/>
            </w:rPr>
          </w:pPr>
          <w:hyperlink w:anchor="_Toc478939207" w:history="1">
            <w:r w:rsidR="00E60C3A" w:rsidRPr="00BB341A">
              <w:rPr>
                <w:rStyle w:val="Hyperlink"/>
                <w:rFonts w:cs="Times New Roman"/>
                <w:noProof/>
              </w:rPr>
              <w:t>3.2.4.</w:t>
            </w:r>
            <w:r w:rsidR="00E60C3A">
              <w:rPr>
                <w:rFonts w:eastAsiaTheme="minorEastAsia"/>
                <w:noProof/>
                <w:lang w:val="hr-BA" w:eastAsia="hr-BA"/>
              </w:rPr>
              <w:tab/>
            </w:r>
            <w:r w:rsidR="00E60C3A" w:rsidRPr="00BB341A">
              <w:rPr>
                <w:rStyle w:val="Hyperlink"/>
                <w:rFonts w:cs="Times New Roman"/>
                <w:noProof/>
              </w:rPr>
              <w:t>AForge.NET</w:t>
            </w:r>
            <w:r w:rsidR="00E60C3A">
              <w:rPr>
                <w:noProof/>
                <w:webHidden/>
              </w:rPr>
              <w:tab/>
            </w:r>
            <w:r w:rsidR="00E60C3A">
              <w:rPr>
                <w:noProof/>
                <w:webHidden/>
              </w:rPr>
              <w:fldChar w:fldCharType="begin"/>
            </w:r>
            <w:r w:rsidR="00E60C3A">
              <w:rPr>
                <w:noProof/>
                <w:webHidden/>
              </w:rPr>
              <w:instrText xml:space="preserve"> PAGEREF _Toc478939207 \h </w:instrText>
            </w:r>
            <w:r w:rsidR="00E60C3A">
              <w:rPr>
                <w:noProof/>
                <w:webHidden/>
              </w:rPr>
            </w:r>
            <w:r w:rsidR="00E60C3A">
              <w:rPr>
                <w:noProof/>
                <w:webHidden/>
              </w:rPr>
              <w:fldChar w:fldCharType="separate"/>
            </w:r>
            <w:r w:rsidR="00E60C3A">
              <w:rPr>
                <w:noProof/>
                <w:webHidden/>
              </w:rPr>
              <w:t>20</w:t>
            </w:r>
            <w:r w:rsidR="00E60C3A">
              <w:rPr>
                <w:noProof/>
                <w:webHidden/>
              </w:rPr>
              <w:fldChar w:fldCharType="end"/>
            </w:r>
          </w:hyperlink>
        </w:p>
        <w:p w14:paraId="4D8CF5C1" w14:textId="77777777" w:rsidR="00E60C3A" w:rsidRDefault="005F2E99">
          <w:pPr>
            <w:pStyle w:val="TOC3"/>
            <w:tabs>
              <w:tab w:val="left" w:pos="1320"/>
              <w:tab w:val="right" w:leader="dot" w:pos="9344"/>
            </w:tabs>
            <w:rPr>
              <w:rFonts w:eastAsiaTheme="minorEastAsia"/>
              <w:noProof/>
              <w:lang w:val="hr-BA" w:eastAsia="hr-BA"/>
            </w:rPr>
          </w:pPr>
          <w:hyperlink w:anchor="_Toc478939208" w:history="1">
            <w:r w:rsidR="00E60C3A" w:rsidRPr="00BB341A">
              <w:rPr>
                <w:rStyle w:val="Hyperlink"/>
                <w:rFonts w:cs="Times New Roman"/>
                <w:noProof/>
              </w:rPr>
              <w:t>3.2.5.</w:t>
            </w:r>
            <w:r w:rsidR="00E60C3A">
              <w:rPr>
                <w:rFonts w:eastAsiaTheme="minorEastAsia"/>
                <w:noProof/>
                <w:lang w:val="hr-BA" w:eastAsia="hr-BA"/>
              </w:rPr>
              <w:tab/>
            </w:r>
            <w:r w:rsidR="00E60C3A" w:rsidRPr="00BB341A">
              <w:rPr>
                <w:rStyle w:val="Hyperlink"/>
                <w:rFonts w:cs="Times New Roman"/>
                <w:noProof/>
              </w:rPr>
              <w:t>Weka</w:t>
            </w:r>
            <w:r w:rsidR="00E60C3A">
              <w:rPr>
                <w:noProof/>
                <w:webHidden/>
              </w:rPr>
              <w:tab/>
            </w:r>
            <w:r w:rsidR="00E60C3A">
              <w:rPr>
                <w:noProof/>
                <w:webHidden/>
              </w:rPr>
              <w:fldChar w:fldCharType="begin"/>
            </w:r>
            <w:r w:rsidR="00E60C3A">
              <w:rPr>
                <w:noProof/>
                <w:webHidden/>
              </w:rPr>
              <w:instrText xml:space="preserve"> PAGEREF _Toc478939208 \h </w:instrText>
            </w:r>
            <w:r w:rsidR="00E60C3A">
              <w:rPr>
                <w:noProof/>
                <w:webHidden/>
              </w:rPr>
            </w:r>
            <w:r w:rsidR="00E60C3A">
              <w:rPr>
                <w:noProof/>
                <w:webHidden/>
              </w:rPr>
              <w:fldChar w:fldCharType="separate"/>
            </w:r>
            <w:r w:rsidR="00E60C3A">
              <w:rPr>
                <w:noProof/>
                <w:webHidden/>
              </w:rPr>
              <w:t>20</w:t>
            </w:r>
            <w:r w:rsidR="00E60C3A">
              <w:rPr>
                <w:noProof/>
                <w:webHidden/>
              </w:rPr>
              <w:fldChar w:fldCharType="end"/>
            </w:r>
          </w:hyperlink>
        </w:p>
        <w:p w14:paraId="33BCD843" w14:textId="77777777" w:rsidR="00E60C3A" w:rsidRDefault="005F2E99">
          <w:pPr>
            <w:pStyle w:val="TOC3"/>
            <w:tabs>
              <w:tab w:val="left" w:pos="1320"/>
              <w:tab w:val="right" w:leader="dot" w:pos="9344"/>
            </w:tabs>
            <w:rPr>
              <w:rFonts w:eastAsiaTheme="minorEastAsia"/>
              <w:noProof/>
              <w:lang w:val="hr-BA" w:eastAsia="hr-BA"/>
            </w:rPr>
          </w:pPr>
          <w:hyperlink w:anchor="_Toc478939209" w:history="1">
            <w:r w:rsidR="00E60C3A" w:rsidRPr="00BB341A">
              <w:rPr>
                <w:rStyle w:val="Hyperlink"/>
                <w:rFonts w:cs="Times New Roman"/>
                <w:noProof/>
              </w:rPr>
              <w:t>3.2.6.</w:t>
            </w:r>
            <w:r w:rsidR="00E60C3A">
              <w:rPr>
                <w:rFonts w:eastAsiaTheme="minorEastAsia"/>
                <w:noProof/>
                <w:lang w:val="hr-BA" w:eastAsia="hr-BA"/>
              </w:rPr>
              <w:tab/>
            </w:r>
            <w:r w:rsidR="00E60C3A" w:rsidRPr="00BB341A">
              <w:rPr>
                <w:rStyle w:val="Hyperlink"/>
                <w:rFonts w:cs="Times New Roman"/>
                <w:noProof/>
              </w:rPr>
              <w:t>ARFF format</w:t>
            </w:r>
            <w:r w:rsidR="00E60C3A">
              <w:rPr>
                <w:noProof/>
                <w:webHidden/>
              </w:rPr>
              <w:tab/>
            </w:r>
            <w:r w:rsidR="00E60C3A">
              <w:rPr>
                <w:noProof/>
                <w:webHidden/>
              </w:rPr>
              <w:fldChar w:fldCharType="begin"/>
            </w:r>
            <w:r w:rsidR="00E60C3A">
              <w:rPr>
                <w:noProof/>
                <w:webHidden/>
              </w:rPr>
              <w:instrText xml:space="preserve"> PAGEREF _Toc478939209 \h </w:instrText>
            </w:r>
            <w:r w:rsidR="00E60C3A">
              <w:rPr>
                <w:noProof/>
                <w:webHidden/>
              </w:rPr>
            </w:r>
            <w:r w:rsidR="00E60C3A">
              <w:rPr>
                <w:noProof/>
                <w:webHidden/>
              </w:rPr>
              <w:fldChar w:fldCharType="separate"/>
            </w:r>
            <w:r w:rsidR="00E60C3A">
              <w:rPr>
                <w:noProof/>
                <w:webHidden/>
              </w:rPr>
              <w:t>22</w:t>
            </w:r>
            <w:r w:rsidR="00E60C3A">
              <w:rPr>
                <w:noProof/>
                <w:webHidden/>
              </w:rPr>
              <w:fldChar w:fldCharType="end"/>
            </w:r>
          </w:hyperlink>
        </w:p>
        <w:p w14:paraId="6EC15270" w14:textId="77777777" w:rsidR="00E60C3A" w:rsidRDefault="005F2E99">
          <w:pPr>
            <w:pStyle w:val="TOC2"/>
            <w:tabs>
              <w:tab w:val="left" w:pos="880"/>
              <w:tab w:val="right" w:leader="dot" w:pos="9344"/>
            </w:tabs>
            <w:rPr>
              <w:rFonts w:eastAsiaTheme="minorEastAsia"/>
              <w:noProof/>
              <w:lang w:val="hr-BA" w:eastAsia="hr-BA"/>
            </w:rPr>
          </w:pPr>
          <w:hyperlink w:anchor="_Toc478939210" w:history="1">
            <w:r w:rsidR="00E60C3A" w:rsidRPr="00BB341A">
              <w:rPr>
                <w:rStyle w:val="Hyperlink"/>
                <w:noProof/>
              </w:rPr>
              <w:t>3.3.</w:t>
            </w:r>
            <w:r w:rsidR="00E60C3A">
              <w:rPr>
                <w:rFonts w:eastAsiaTheme="minorEastAsia"/>
                <w:noProof/>
                <w:lang w:val="hr-BA" w:eastAsia="hr-BA"/>
              </w:rPr>
              <w:tab/>
            </w:r>
            <w:r w:rsidR="00E60C3A" w:rsidRPr="00BB341A">
              <w:rPr>
                <w:rStyle w:val="Hyperlink"/>
                <w:noProof/>
              </w:rPr>
              <w:t>Prikaz ključnih elemenata rješenja</w:t>
            </w:r>
            <w:r w:rsidR="00E60C3A">
              <w:rPr>
                <w:noProof/>
                <w:webHidden/>
              </w:rPr>
              <w:tab/>
            </w:r>
            <w:r w:rsidR="00E60C3A">
              <w:rPr>
                <w:noProof/>
                <w:webHidden/>
              </w:rPr>
              <w:fldChar w:fldCharType="begin"/>
            </w:r>
            <w:r w:rsidR="00E60C3A">
              <w:rPr>
                <w:noProof/>
                <w:webHidden/>
              </w:rPr>
              <w:instrText xml:space="preserve"> PAGEREF _Toc478939210 \h </w:instrText>
            </w:r>
            <w:r w:rsidR="00E60C3A">
              <w:rPr>
                <w:noProof/>
                <w:webHidden/>
              </w:rPr>
            </w:r>
            <w:r w:rsidR="00E60C3A">
              <w:rPr>
                <w:noProof/>
                <w:webHidden/>
              </w:rPr>
              <w:fldChar w:fldCharType="separate"/>
            </w:r>
            <w:r w:rsidR="00E60C3A">
              <w:rPr>
                <w:noProof/>
                <w:webHidden/>
              </w:rPr>
              <w:t>22</w:t>
            </w:r>
            <w:r w:rsidR="00E60C3A">
              <w:rPr>
                <w:noProof/>
                <w:webHidden/>
              </w:rPr>
              <w:fldChar w:fldCharType="end"/>
            </w:r>
          </w:hyperlink>
        </w:p>
        <w:p w14:paraId="09847333" w14:textId="77777777" w:rsidR="00E60C3A" w:rsidRDefault="005F2E99">
          <w:pPr>
            <w:pStyle w:val="TOC2"/>
            <w:tabs>
              <w:tab w:val="left" w:pos="880"/>
              <w:tab w:val="right" w:leader="dot" w:pos="9344"/>
            </w:tabs>
            <w:rPr>
              <w:rFonts w:eastAsiaTheme="minorEastAsia"/>
              <w:noProof/>
              <w:lang w:val="hr-BA" w:eastAsia="hr-BA"/>
            </w:rPr>
          </w:pPr>
          <w:hyperlink w:anchor="_Toc478939211" w:history="1">
            <w:r w:rsidR="00E60C3A" w:rsidRPr="00BB341A">
              <w:rPr>
                <w:rStyle w:val="Hyperlink"/>
                <w:noProof/>
              </w:rPr>
              <w:t>3.4.</w:t>
            </w:r>
            <w:r w:rsidR="00E60C3A">
              <w:rPr>
                <w:rFonts w:eastAsiaTheme="minorEastAsia"/>
                <w:noProof/>
                <w:lang w:val="hr-BA" w:eastAsia="hr-BA"/>
              </w:rPr>
              <w:tab/>
            </w:r>
            <w:r w:rsidR="00E60C3A" w:rsidRPr="00BB341A">
              <w:rPr>
                <w:rStyle w:val="Hyperlink"/>
                <w:noProof/>
              </w:rPr>
              <w:t>Prikaz izgleda, rad i uporaba rješenja</w:t>
            </w:r>
            <w:r w:rsidR="00E60C3A">
              <w:rPr>
                <w:noProof/>
                <w:webHidden/>
              </w:rPr>
              <w:tab/>
            </w:r>
            <w:r w:rsidR="00E60C3A">
              <w:rPr>
                <w:noProof/>
                <w:webHidden/>
              </w:rPr>
              <w:fldChar w:fldCharType="begin"/>
            </w:r>
            <w:r w:rsidR="00E60C3A">
              <w:rPr>
                <w:noProof/>
                <w:webHidden/>
              </w:rPr>
              <w:instrText xml:space="preserve"> PAGEREF _Toc478939211 \h </w:instrText>
            </w:r>
            <w:r w:rsidR="00E60C3A">
              <w:rPr>
                <w:noProof/>
                <w:webHidden/>
              </w:rPr>
            </w:r>
            <w:r w:rsidR="00E60C3A">
              <w:rPr>
                <w:noProof/>
                <w:webHidden/>
              </w:rPr>
              <w:fldChar w:fldCharType="separate"/>
            </w:r>
            <w:r w:rsidR="00E60C3A">
              <w:rPr>
                <w:noProof/>
                <w:webHidden/>
              </w:rPr>
              <w:t>26</w:t>
            </w:r>
            <w:r w:rsidR="00E60C3A">
              <w:rPr>
                <w:noProof/>
                <w:webHidden/>
              </w:rPr>
              <w:fldChar w:fldCharType="end"/>
            </w:r>
          </w:hyperlink>
        </w:p>
        <w:p w14:paraId="39441D35" w14:textId="77777777" w:rsidR="00E60C3A" w:rsidRDefault="005F2E99">
          <w:pPr>
            <w:pStyle w:val="TOC2"/>
            <w:tabs>
              <w:tab w:val="left" w:pos="880"/>
              <w:tab w:val="right" w:leader="dot" w:pos="9344"/>
            </w:tabs>
            <w:rPr>
              <w:rFonts w:eastAsiaTheme="minorEastAsia"/>
              <w:noProof/>
              <w:lang w:val="hr-BA" w:eastAsia="hr-BA"/>
            </w:rPr>
          </w:pPr>
          <w:hyperlink w:anchor="_Toc478939212" w:history="1">
            <w:r w:rsidR="00E60C3A" w:rsidRPr="00BB341A">
              <w:rPr>
                <w:rStyle w:val="Hyperlink"/>
                <w:noProof/>
              </w:rPr>
              <w:t>3.5.</w:t>
            </w:r>
            <w:r w:rsidR="00E60C3A">
              <w:rPr>
                <w:rFonts w:eastAsiaTheme="minorEastAsia"/>
                <w:noProof/>
                <w:lang w:val="hr-BA" w:eastAsia="hr-BA"/>
              </w:rPr>
              <w:tab/>
            </w:r>
            <w:r w:rsidR="00E60C3A" w:rsidRPr="00BB341A">
              <w:rPr>
                <w:rStyle w:val="Hyperlink"/>
                <w:noProof/>
              </w:rPr>
              <w:t>Analiza ponašanja i performansi</w:t>
            </w:r>
            <w:r w:rsidR="00E60C3A">
              <w:rPr>
                <w:noProof/>
                <w:webHidden/>
              </w:rPr>
              <w:tab/>
            </w:r>
            <w:r w:rsidR="00E60C3A">
              <w:rPr>
                <w:noProof/>
                <w:webHidden/>
              </w:rPr>
              <w:fldChar w:fldCharType="begin"/>
            </w:r>
            <w:r w:rsidR="00E60C3A">
              <w:rPr>
                <w:noProof/>
                <w:webHidden/>
              </w:rPr>
              <w:instrText xml:space="preserve"> PAGEREF _Toc478939212 \h </w:instrText>
            </w:r>
            <w:r w:rsidR="00E60C3A">
              <w:rPr>
                <w:noProof/>
                <w:webHidden/>
              </w:rPr>
            </w:r>
            <w:r w:rsidR="00E60C3A">
              <w:rPr>
                <w:noProof/>
                <w:webHidden/>
              </w:rPr>
              <w:fldChar w:fldCharType="separate"/>
            </w:r>
            <w:r w:rsidR="00E60C3A">
              <w:rPr>
                <w:noProof/>
                <w:webHidden/>
              </w:rPr>
              <w:t>30</w:t>
            </w:r>
            <w:r w:rsidR="00E60C3A">
              <w:rPr>
                <w:noProof/>
                <w:webHidden/>
              </w:rPr>
              <w:fldChar w:fldCharType="end"/>
            </w:r>
          </w:hyperlink>
        </w:p>
        <w:p w14:paraId="05213E25" w14:textId="77777777" w:rsidR="00E60C3A" w:rsidRDefault="005F2E99">
          <w:pPr>
            <w:pStyle w:val="TOC3"/>
            <w:tabs>
              <w:tab w:val="left" w:pos="1320"/>
              <w:tab w:val="right" w:leader="dot" w:pos="9344"/>
            </w:tabs>
            <w:rPr>
              <w:rFonts w:eastAsiaTheme="minorEastAsia"/>
              <w:noProof/>
              <w:lang w:val="hr-BA" w:eastAsia="hr-BA"/>
            </w:rPr>
          </w:pPr>
          <w:hyperlink w:anchor="_Toc478939213" w:history="1">
            <w:r w:rsidR="00E60C3A" w:rsidRPr="00BB341A">
              <w:rPr>
                <w:rStyle w:val="Hyperlink"/>
                <w:noProof/>
              </w:rPr>
              <w:t>3.5.1.</w:t>
            </w:r>
            <w:r w:rsidR="00E60C3A">
              <w:rPr>
                <w:rFonts w:eastAsiaTheme="minorEastAsia"/>
                <w:noProof/>
                <w:lang w:val="hr-BA" w:eastAsia="hr-BA"/>
              </w:rPr>
              <w:tab/>
            </w:r>
            <w:r w:rsidR="00E60C3A" w:rsidRPr="00BB341A">
              <w:rPr>
                <w:rStyle w:val="Hyperlink"/>
                <w:noProof/>
              </w:rPr>
              <w:t>Analiza rezultata na trening podatcima</w:t>
            </w:r>
            <w:r w:rsidR="00E60C3A">
              <w:rPr>
                <w:noProof/>
                <w:webHidden/>
              </w:rPr>
              <w:tab/>
            </w:r>
            <w:r w:rsidR="00E60C3A">
              <w:rPr>
                <w:noProof/>
                <w:webHidden/>
              </w:rPr>
              <w:fldChar w:fldCharType="begin"/>
            </w:r>
            <w:r w:rsidR="00E60C3A">
              <w:rPr>
                <w:noProof/>
                <w:webHidden/>
              </w:rPr>
              <w:instrText xml:space="preserve"> PAGEREF _Toc478939213 \h </w:instrText>
            </w:r>
            <w:r w:rsidR="00E60C3A">
              <w:rPr>
                <w:noProof/>
                <w:webHidden/>
              </w:rPr>
            </w:r>
            <w:r w:rsidR="00E60C3A">
              <w:rPr>
                <w:noProof/>
                <w:webHidden/>
              </w:rPr>
              <w:fldChar w:fldCharType="separate"/>
            </w:r>
            <w:r w:rsidR="00E60C3A">
              <w:rPr>
                <w:noProof/>
                <w:webHidden/>
              </w:rPr>
              <w:t>31</w:t>
            </w:r>
            <w:r w:rsidR="00E60C3A">
              <w:rPr>
                <w:noProof/>
                <w:webHidden/>
              </w:rPr>
              <w:fldChar w:fldCharType="end"/>
            </w:r>
          </w:hyperlink>
        </w:p>
        <w:p w14:paraId="6759B448" w14:textId="77777777" w:rsidR="00E60C3A" w:rsidRDefault="005F2E99">
          <w:pPr>
            <w:pStyle w:val="TOC3"/>
            <w:tabs>
              <w:tab w:val="left" w:pos="1320"/>
              <w:tab w:val="right" w:leader="dot" w:pos="9344"/>
            </w:tabs>
            <w:rPr>
              <w:rFonts w:eastAsiaTheme="minorEastAsia"/>
              <w:noProof/>
              <w:lang w:val="hr-BA" w:eastAsia="hr-BA"/>
            </w:rPr>
          </w:pPr>
          <w:hyperlink w:anchor="_Toc478939214" w:history="1">
            <w:r w:rsidR="00E60C3A" w:rsidRPr="00BB341A">
              <w:rPr>
                <w:rStyle w:val="Hyperlink"/>
                <w:noProof/>
              </w:rPr>
              <w:t>3.5.2.</w:t>
            </w:r>
            <w:r w:rsidR="00E60C3A">
              <w:rPr>
                <w:rFonts w:eastAsiaTheme="minorEastAsia"/>
                <w:noProof/>
                <w:lang w:val="hr-BA" w:eastAsia="hr-BA"/>
              </w:rPr>
              <w:tab/>
            </w:r>
            <w:r w:rsidR="00E60C3A" w:rsidRPr="00BB341A">
              <w:rPr>
                <w:rStyle w:val="Hyperlink"/>
                <w:noProof/>
              </w:rPr>
              <w:t>Analiza rezultata na nepoznatim podatcima</w:t>
            </w:r>
            <w:r w:rsidR="00E60C3A">
              <w:rPr>
                <w:noProof/>
                <w:webHidden/>
              </w:rPr>
              <w:tab/>
            </w:r>
            <w:r w:rsidR="00E60C3A">
              <w:rPr>
                <w:noProof/>
                <w:webHidden/>
              </w:rPr>
              <w:fldChar w:fldCharType="begin"/>
            </w:r>
            <w:r w:rsidR="00E60C3A">
              <w:rPr>
                <w:noProof/>
                <w:webHidden/>
              </w:rPr>
              <w:instrText xml:space="preserve"> PAGEREF _Toc478939214 \h </w:instrText>
            </w:r>
            <w:r w:rsidR="00E60C3A">
              <w:rPr>
                <w:noProof/>
                <w:webHidden/>
              </w:rPr>
            </w:r>
            <w:r w:rsidR="00E60C3A">
              <w:rPr>
                <w:noProof/>
                <w:webHidden/>
              </w:rPr>
              <w:fldChar w:fldCharType="separate"/>
            </w:r>
            <w:r w:rsidR="00E60C3A">
              <w:rPr>
                <w:noProof/>
                <w:webHidden/>
              </w:rPr>
              <w:t>32</w:t>
            </w:r>
            <w:r w:rsidR="00E60C3A">
              <w:rPr>
                <w:noProof/>
                <w:webHidden/>
              </w:rPr>
              <w:fldChar w:fldCharType="end"/>
            </w:r>
          </w:hyperlink>
        </w:p>
        <w:p w14:paraId="776619C0" w14:textId="77777777" w:rsidR="00E60C3A" w:rsidRDefault="005F2E99">
          <w:pPr>
            <w:pStyle w:val="TOC2"/>
            <w:tabs>
              <w:tab w:val="left" w:pos="880"/>
              <w:tab w:val="right" w:leader="dot" w:pos="9344"/>
            </w:tabs>
            <w:rPr>
              <w:rFonts w:eastAsiaTheme="minorEastAsia"/>
              <w:noProof/>
              <w:lang w:val="hr-BA" w:eastAsia="hr-BA"/>
            </w:rPr>
          </w:pPr>
          <w:hyperlink w:anchor="_Toc478939215" w:history="1">
            <w:r w:rsidR="00E60C3A" w:rsidRPr="00BB341A">
              <w:rPr>
                <w:rStyle w:val="Hyperlink"/>
                <w:noProof/>
              </w:rPr>
              <w:t>3.6.</w:t>
            </w:r>
            <w:r w:rsidR="00E60C3A">
              <w:rPr>
                <w:rFonts w:eastAsiaTheme="minorEastAsia"/>
                <w:noProof/>
                <w:lang w:val="hr-BA" w:eastAsia="hr-BA"/>
              </w:rPr>
              <w:tab/>
            </w:r>
            <w:r w:rsidR="00E60C3A" w:rsidRPr="00BB341A">
              <w:rPr>
                <w:rStyle w:val="Hyperlink"/>
                <w:noProof/>
              </w:rPr>
              <w:t>Osvrt i mogućnost unaprjeđenja</w:t>
            </w:r>
            <w:r w:rsidR="00E60C3A">
              <w:rPr>
                <w:noProof/>
                <w:webHidden/>
              </w:rPr>
              <w:tab/>
            </w:r>
            <w:r w:rsidR="00E60C3A">
              <w:rPr>
                <w:noProof/>
                <w:webHidden/>
              </w:rPr>
              <w:fldChar w:fldCharType="begin"/>
            </w:r>
            <w:r w:rsidR="00E60C3A">
              <w:rPr>
                <w:noProof/>
                <w:webHidden/>
              </w:rPr>
              <w:instrText xml:space="preserve"> PAGEREF _Toc478939215 \h </w:instrText>
            </w:r>
            <w:r w:rsidR="00E60C3A">
              <w:rPr>
                <w:noProof/>
                <w:webHidden/>
              </w:rPr>
            </w:r>
            <w:r w:rsidR="00E60C3A">
              <w:rPr>
                <w:noProof/>
                <w:webHidden/>
              </w:rPr>
              <w:fldChar w:fldCharType="separate"/>
            </w:r>
            <w:r w:rsidR="00E60C3A">
              <w:rPr>
                <w:noProof/>
                <w:webHidden/>
              </w:rPr>
              <w:t>33</w:t>
            </w:r>
            <w:r w:rsidR="00E60C3A">
              <w:rPr>
                <w:noProof/>
                <w:webHidden/>
              </w:rPr>
              <w:fldChar w:fldCharType="end"/>
            </w:r>
          </w:hyperlink>
        </w:p>
        <w:p w14:paraId="22F6D4A9" w14:textId="77777777" w:rsidR="00E60C3A" w:rsidRDefault="005F2E99">
          <w:pPr>
            <w:pStyle w:val="TOC1"/>
            <w:tabs>
              <w:tab w:val="left" w:pos="440"/>
              <w:tab w:val="right" w:leader="dot" w:pos="9344"/>
            </w:tabs>
            <w:rPr>
              <w:rFonts w:eastAsiaTheme="minorEastAsia"/>
              <w:noProof/>
              <w:lang w:val="hr-BA" w:eastAsia="hr-BA"/>
            </w:rPr>
          </w:pPr>
          <w:hyperlink w:anchor="_Toc478939216" w:history="1">
            <w:r w:rsidR="00E60C3A" w:rsidRPr="00BB341A">
              <w:rPr>
                <w:rStyle w:val="Hyperlink"/>
                <w:noProof/>
              </w:rPr>
              <w:t>4.</w:t>
            </w:r>
            <w:r w:rsidR="00E60C3A">
              <w:rPr>
                <w:rFonts w:eastAsiaTheme="minorEastAsia"/>
                <w:noProof/>
                <w:lang w:val="hr-BA" w:eastAsia="hr-BA"/>
              </w:rPr>
              <w:tab/>
            </w:r>
            <w:r w:rsidR="00E60C3A" w:rsidRPr="00BB341A">
              <w:rPr>
                <w:rStyle w:val="Hyperlink"/>
                <w:noProof/>
              </w:rPr>
              <w:t>ZAKLJUČAK</w:t>
            </w:r>
            <w:r w:rsidR="00E60C3A">
              <w:rPr>
                <w:noProof/>
                <w:webHidden/>
              </w:rPr>
              <w:tab/>
            </w:r>
            <w:r w:rsidR="00E60C3A">
              <w:rPr>
                <w:noProof/>
                <w:webHidden/>
              </w:rPr>
              <w:fldChar w:fldCharType="begin"/>
            </w:r>
            <w:r w:rsidR="00E60C3A">
              <w:rPr>
                <w:noProof/>
                <w:webHidden/>
              </w:rPr>
              <w:instrText xml:space="preserve"> PAGEREF _Toc478939216 \h </w:instrText>
            </w:r>
            <w:r w:rsidR="00E60C3A">
              <w:rPr>
                <w:noProof/>
                <w:webHidden/>
              </w:rPr>
            </w:r>
            <w:r w:rsidR="00E60C3A">
              <w:rPr>
                <w:noProof/>
                <w:webHidden/>
              </w:rPr>
              <w:fldChar w:fldCharType="separate"/>
            </w:r>
            <w:r w:rsidR="00E60C3A">
              <w:rPr>
                <w:noProof/>
                <w:webHidden/>
              </w:rPr>
              <w:t>35</w:t>
            </w:r>
            <w:r w:rsidR="00E60C3A">
              <w:rPr>
                <w:noProof/>
                <w:webHidden/>
              </w:rPr>
              <w:fldChar w:fldCharType="end"/>
            </w:r>
          </w:hyperlink>
        </w:p>
        <w:p w14:paraId="72491F3F" w14:textId="77777777" w:rsidR="00E60C3A" w:rsidRDefault="005F2E99">
          <w:pPr>
            <w:pStyle w:val="TOC1"/>
            <w:tabs>
              <w:tab w:val="left" w:pos="440"/>
              <w:tab w:val="right" w:leader="dot" w:pos="9344"/>
            </w:tabs>
            <w:rPr>
              <w:rFonts w:eastAsiaTheme="minorEastAsia"/>
              <w:noProof/>
              <w:lang w:val="hr-BA" w:eastAsia="hr-BA"/>
            </w:rPr>
          </w:pPr>
          <w:hyperlink w:anchor="_Toc478939217" w:history="1">
            <w:r w:rsidR="00E60C3A" w:rsidRPr="00BB341A">
              <w:rPr>
                <w:rStyle w:val="Hyperlink"/>
                <w:noProof/>
              </w:rPr>
              <w:t>5.</w:t>
            </w:r>
            <w:r w:rsidR="00E60C3A">
              <w:rPr>
                <w:rFonts w:eastAsiaTheme="minorEastAsia"/>
                <w:noProof/>
                <w:lang w:val="hr-BA" w:eastAsia="hr-BA"/>
              </w:rPr>
              <w:tab/>
            </w:r>
            <w:r w:rsidR="00E60C3A" w:rsidRPr="00BB341A">
              <w:rPr>
                <w:rStyle w:val="Hyperlink"/>
                <w:noProof/>
              </w:rPr>
              <w:t>LITERATURA</w:t>
            </w:r>
            <w:r w:rsidR="00E60C3A">
              <w:rPr>
                <w:noProof/>
                <w:webHidden/>
              </w:rPr>
              <w:tab/>
            </w:r>
            <w:r w:rsidR="00E60C3A">
              <w:rPr>
                <w:noProof/>
                <w:webHidden/>
              </w:rPr>
              <w:fldChar w:fldCharType="begin"/>
            </w:r>
            <w:r w:rsidR="00E60C3A">
              <w:rPr>
                <w:noProof/>
                <w:webHidden/>
              </w:rPr>
              <w:instrText xml:space="preserve"> PAGEREF _Toc478939217 \h </w:instrText>
            </w:r>
            <w:r w:rsidR="00E60C3A">
              <w:rPr>
                <w:noProof/>
                <w:webHidden/>
              </w:rPr>
            </w:r>
            <w:r w:rsidR="00E60C3A">
              <w:rPr>
                <w:noProof/>
                <w:webHidden/>
              </w:rPr>
              <w:fldChar w:fldCharType="separate"/>
            </w:r>
            <w:r w:rsidR="00E60C3A">
              <w:rPr>
                <w:noProof/>
                <w:webHidden/>
              </w:rPr>
              <w:t>36</w:t>
            </w:r>
            <w:r w:rsidR="00E60C3A">
              <w:rPr>
                <w:noProof/>
                <w:webHidden/>
              </w:rPr>
              <w:fldChar w:fldCharType="end"/>
            </w:r>
          </w:hyperlink>
        </w:p>
        <w:p w14:paraId="7A40BB81" w14:textId="77777777" w:rsidR="00E60C3A" w:rsidRDefault="005F2E99">
          <w:pPr>
            <w:pStyle w:val="TOC1"/>
            <w:tabs>
              <w:tab w:val="left" w:pos="440"/>
              <w:tab w:val="right" w:leader="dot" w:pos="9344"/>
            </w:tabs>
            <w:rPr>
              <w:rFonts w:eastAsiaTheme="minorEastAsia"/>
              <w:noProof/>
              <w:lang w:val="hr-BA" w:eastAsia="hr-BA"/>
            </w:rPr>
          </w:pPr>
          <w:hyperlink w:anchor="_Toc478939218" w:history="1">
            <w:r w:rsidR="00E60C3A" w:rsidRPr="00BB341A">
              <w:rPr>
                <w:rStyle w:val="Hyperlink"/>
                <w:noProof/>
              </w:rPr>
              <w:t>6.</w:t>
            </w:r>
            <w:r w:rsidR="00E60C3A">
              <w:rPr>
                <w:rFonts w:eastAsiaTheme="minorEastAsia"/>
                <w:noProof/>
                <w:lang w:val="hr-BA" w:eastAsia="hr-BA"/>
              </w:rPr>
              <w:tab/>
            </w:r>
            <w:r w:rsidR="00E60C3A" w:rsidRPr="00BB341A">
              <w:rPr>
                <w:rStyle w:val="Hyperlink"/>
                <w:noProof/>
              </w:rPr>
              <w:t>SAŽETAK</w:t>
            </w:r>
            <w:r w:rsidR="00E60C3A">
              <w:rPr>
                <w:noProof/>
                <w:webHidden/>
              </w:rPr>
              <w:tab/>
            </w:r>
            <w:r w:rsidR="00E60C3A">
              <w:rPr>
                <w:noProof/>
                <w:webHidden/>
              </w:rPr>
              <w:fldChar w:fldCharType="begin"/>
            </w:r>
            <w:r w:rsidR="00E60C3A">
              <w:rPr>
                <w:noProof/>
                <w:webHidden/>
              </w:rPr>
              <w:instrText xml:space="preserve"> PAGEREF _Toc478939218 \h </w:instrText>
            </w:r>
            <w:r w:rsidR="00E60C3A">
              <w:rPr>
                <w:noProof/>
                <w:webHidden/>
              </w:rPr>
            </w:r>
            <w:r w:rsidR="00E60C3A">
              <w:rPr>
                <w:noProof/>
                <w:webHidden/>
              </w:rPr>
              <w:fldChar w:fldCharType="separate"/>
            </w:r>
            <w:r w:rsidR="00E60C3A">
              <w:rPr>
                <w:noProof/>
                <w:webHidden/>
              </w:rPr>
              <w:t>39</w:t>
            </w:r>
            <w:r w:rsidR="00E60C3A">
              <w:rPr>
                <w:noProof/>
                <w:webHidden/>
              </w:rPr>
              <w:fldChar w:fldCharType="end"/>
            </w:r>
          </w:hyperlink>
        </w:p>
        <w:p w14:paraId="20663B60" w14:textId="77777777" w:rsidR="00E60C3A" w:rsidRDefault="005F2E99">
          <w:pPr>
            <w:pStyle w:val="TOC1"/>
            <w:tabs>
              <w:tab w:val="left" w:pos="440"/>
              <w:tab w:val="right" w:leader="dot" w:pos="9344"/>
            </w:tabs>
            <w:rPr>
              <w:rFonts w:eastAsiaTheme="minorEastAsia"/>
              <w:noProof/>
              <w:lang w:val="hr-BA" w:eastAsia="hr-BA"/>
            </w:rPr>
          </w:pPr>
          <w:hyperlink w:anchor="_Toc478939219" w:history="1">
            <w:r w:rsidR="00E60C3A" w:rsidRPr="00BB341A">
              <w:rPr>
                <w:rStyle w:val="Hyperlink"/>
                <w:noProof/>
              </w:rPr>
              <w:t>7.</w:t>
            </w:r>
            <w:r w:rsidR="00E60C3A">
              <w:rPr>
                <w:rFonts w:eastAsiaTheme="minorEastAsia"/>
                <w:noProof/>
                <w:lang w:val="hr-BA" w:eastAsia="hr-BA"/>
              </w:rPr>
              <w:tab/>
            </w:r>
            <w:r w:rsidR="00E60C3A" w:rsidRPr="00BB341A">
              <w:rPr>
                <w:rStyle w:val="Hyperlink"/>
                <w:noProof/>
              </w:rPr>
              <w:t>ŽIVOTOPIS</w:t>
            </w:r>
            <w:r w:rsidR="00E60C3A">
              <w:rPr>
                <w:noProof/>
                <w:webHidden/>
              </w:rPr>
              <w:tab/>
            </w:r>
            <w:r w:rsidR="00E60C3A">
              <w:rPr>
                <w:noProof/>
                <w:webHidden/>
              </w:rPr>
              <w:fldChar w:fldCharType="begin"/>
            </w:r>
            <w:r w:rsidR="00E60C3A">
              <w:rPr>
                <w:noProof/>
                <w:webHidden/>
              </w:rPr>
              <w:instrText xml:space="preserve"> PAGEREF _Toc478939219 \h </w:instrText>
            </w:r>
            <w:r w:rsidR="00E60C3A">
              <w:rPr>
                <w:noProof/>
                <w:webHidden/>
              </w:rPr>
            </w:r>
            <w:r w:rsidR="00E60C3A">
              <w:rPr>
                <w:noProof/>
                <w:webHidden/>
              </w:rPr>
              <w:fldChar w:fldCharType="separate"/>
            </w:r>
            <w:r w:rsidR="00E60C3A">
              <w:rPr>
                <w:noProof/>
                <w:webHidden/>
              </w:rPr>
              <w:t>40</w:t>
            </w:r>
            <w:r w:rsidR="00E60C3A">
              <w:rPr>
                <w:noProof/>
                <w:webHidden/>
              </w:rPr>
              <w:fldChar w:fldCharType="end"/>
            </w:r>
          </w:hyperlink>
        </w:p>
        <w:p w14:paraId="0D00A0EE" w14:textId="77777777" w:rsidR="00E60C3A" w:rsidRDefault="005F2E99">
          <w:pPr>
            <w:pStyle w:val="TOC1"/>
            <w:tabs>
              <w:tab w:val="left" w:pos="440"/>
              <w:tab w:val="right" w:leader="dot" w:pos="9344"/>
            </w:tabs>
            <w:rPr>
              <w:rFonts w:eastAsiaTheme="minorEastAsia"/>
              <w:noProof/>
              <w:lang w:val="hr-BA" w:eastAsia="hr-BA"/>
            </w:rPr>
          </w:pPr>
          <w:hyperlink w:anchor="_Toc478939220" w:history="1">
            <w:r w:rsidR="00E60C3A" w:rsidRPr="00BB341A">
              <w:rPr>
                <w:rStyle w:val="Hyperlink"/>
                <w:noProof/>
              </w:rPr>
              <w:t>8.</w:t>
            </w:r>
            <w:r w:rsidR="00E60C3A">
              <w:rPr>
                <w:rFonts w:eastAsiaTheme="minorEastAsia"/>
                <w:noProof/>
                <w:lang w:val="hr-BA" w:eastAsia="hr-BA"/>
              </w:rPr>
              <w:tab/>
            </w:r>
            <w:r w:rsidR="00E60C3A" w:rsidRPr="00BB341A">
              <w:rPr>
                <w:rStyle w:val="Hyperlink"/>
                <w:noProof/>
              </w:rPr>
              <w:t>PRILOZI</w:t>
            </w:r>
            <w:r w:rsidR="00E60C3A">
              <w:rPr>
                <w:noProof/>
                <w:webHidden/>
              </w:rPr>
              <w:tab/>
            </w:r>
            <w:r w:rsidR="00E60C3A">
              <w:rPr>
                <w:noProof/>
                <w:webHidden/>
              </w:rPr>
              <w:fldChar w:fldCharType="begin"/>
            </w:r>
            <w:r w:rsidR="00E60C3A">
              <w:rPr>
                <w:noProof/>
                <w:webHidden/>
              </w:rPr>
              <w:instrText xml:space="preserve"> PAGEREF _Toc478939220 \h </w:instrText>
            </w:r>
            <w:r w:rsidR="00E60C3A">
              <w:rPr>
                <w:noProof/>
                <w:webHidden/>
              </w:rPr>
            </w:r>
            <w:r w:rsidR="00E60C3A">
              <w:rPr>
                <w:noProof/>
                <w:webHidden/>
              </w:rPr>
              <w:fldChar w:fldCharType="separate"/>
            </w:r>
            <w:r w:rsidR="00E60C3A">
              <w:rPr>
                <w:noProof/>
                <w:webHidden/>
              </w:rPr>
              <w:t>41</w:t>
            </w:r>
            <w:r w:rsidR="00E60C3A">
              <w:rPr>
                <w:noProof/>
                <w:webHidden/>
              </w:rPr>
              <w:fldChar w:fldCharType="end"/>
            </w:r>
          </w:hyperlink>
        </w:p>
        <w:p w14:paraId="36123116" w14:textId="77777777" w:rsidR="00265C82" w:rsidRPr="00ED2B0C" w:rsidRDefault="007F6E4D" w:rsidP="00D41010">
          <w:pPr>
            <w:pStyle w:val="Tijelo"/>
            <w:rPr>
              <w:rFonts w:cs="Times New Roman"/>
            </w:rPr>
          </w:pPr>
          <w:r w:rsidRPr="00ED2B0C">
            <w:rPr>
              <w:rFonts w:cs="Times New Roman"/>
              <w:noProof/>
            </w:rPr>
            <w:fldChar w:fldCharType="end"/>
          </w:r>
        </w:p>
      </w:sdtContent>
    </w:sdt>
    <w:p w14:paraId="72F1FA8C" w14:textId="77777777" w:rsidR="007F6E4D" w:rsidRPr="00ED2B0C" w:rsidRDefault="007F6E4D" w:rsidP="00265C82">
      <w:pPr>
        <w:rPr>
          <w:rFonts w:ascii="Times New Roman" w:hAnsi="Times New Roman" w:cs="Times New Roman"/>
        </w:rPr>
        <w:sectPr w:rsidR="007F6E4D" w:rsidRPr="00ED2B0C" w:rsidSect="00A52DF7">
          <w:pgSz w:w="11906" w:h="16838"/>
          <w:pgMar w:top="1418" w:right="1134" w:bottom="1418" w:left="1418" w:header="709" w:footer="709" w:gutter="0"/>
          <w:cols w:space="708"/>
          <w:docGrid w:linePitch="360"/>
        </w:sectPr>
      </w:pPr>
    </w:p>
    <w:p w14:paraId="4825B9BB" w14:textId="77777777" w:rsidR="007F6E4D" w:rsidRPr="00ED2B0C" w:rsidRDefault="0001219B" w:rsidP="007D70EC">
      <w:pPr>
        <w:pStyle w:val="Naslovpoglavlja"/>
      </w:pPr>
      <w:bookmarkStart w:id="0" w:name="_Toc478939178"/>
      <w:r w:rsidRPr="00ED2B0C">
        <w:lastRenderedPageBreak/>
        <w:t>UVOD</w:t>
      </w:r>
      <w:bookmarkEnd w:id="0"/>
    </w:p>
    <w:p w14:paraId="0FE38685" w14:textId="6CDC3E73" w:rsidR="00D30EDD" w:rsidRDefault="007B62EA" w:rsidP="002939F7">
      <w:pPr>
        <w:pStyle w:val="Tijelo"/>
        <w:spacing w:after="0"/>
        <w:jc w:val="right"/>
        <w:rPr>
          <w:rFonts w:cs="Times New Roman"/>
        </w:rPr>
      </w:pPr>
      <w:r>
        <w:rPr>
          <w:rFonts w:cs="Times New Roman"/>
        </w:rPr>
        <w:t xml:space="preserve"> </w:t>
      </w:r>
      <w:r w:rsidR="00D30EDD">
        <w:rPr>
          <w:rFonts w:cs="Times New Roman"/>
        </w:rPr>
        <w:t>„</w:t>
      </w:r>
      <w:r w:rsidR="00D30EDD" w:rsidRPr="002939F7">
        <w:rPr>
          <w:rFonts w:cs="Times New Roman"/>
          <w:i/>
        </w:rPr>
        <w:t>Budućnost leži u projektiranju i prodaji računala za koje ljudi ne shvaćaju da su računala</w:t>
      </w:r>
      <w:r w:rsidR="00D30EDD">
        <w:rPr>
          <w:rFonts w:cs="Times New Roman"/>
        </w:rPr>
        <w:t>“</w:t>
      </w:r>
    </w:p>
    <w:p w14:paraId="26AC527E" w14:textId="77777777" w:rsidR="00D30EDD" w:rsidRPr="00ED2B0C" w:rsidRDefault="00D30EDD" w:rsidP="002939F7">
      <w:pPr>
        <w:pStyle w:val="Tijelo"/>
        <w:jc w:val="right"/>
        <w:rPr>
          <w:rFonts w:cs="Times New Roman"/>
        </w:rPr>
      </w:pPr>
      <w:r>
        <w:rPr>
          <w:rFonts w:cs="Times New Roman"/>
        </w:rPr>
        <w:t xml:space="preserve">Adam </w:t>
      </w:r>
      <w:proofErr w:type="spellStart"/>
      <w:r>
        <w:rPr>
          <w:rFonts w:cs="Times New Roman"/>
        </w:rPr>
        <w:t>Osborne</w:t>
      </w:r>
      <w:proofErr w:type="spellEnd"/>
    </w:p>
    <w:p w14:paraId="3BE56BC3" w14:textId="62EB725F" w:rsidR="0021691C" w:rsidRDefault="00D451C7" w:rsidP="00D50EC1">
      <w:pPr>
        <w:pStyle w:val="Tijelo"/>
        <w:rPr>
          <w:rFonts w:cs="Times New Roman"/>
        </w:rPr>
      </w:pPr>
      <w:r w:rsidRPr="00ED2B0C">
        <w:rPr>
          <w:rFonts w:cs="Times New Roman"/>
        </w:rPr>
        <w:t>Prilikom međuljudske komunikacije, a i komunikacije između ostalih živih bića, govor ima jako važnu ulogu. Jednako važnu, ako ne i važniju ulogu prilikom komunikacije imaju emocije koje</w:t>
      </w:r>
      <w:r w:rsidR="002939F7">
        <w:rPr>
          <w:rFonts w:cs="Times New Roman"/>
        </w:rPr>
        <w:t xml:space="preserve"> vrlo često m</w:t>
      </w:r>
      <w:r w:rsidR="009C765B">
        <w:rPr>
          <w:rFonts w:cs="Times New Roman"/>
        </w:rPr>
        <w:t>ogu promijeniti značenje riječi</w:t>
      </w:r>
      <w:r w:rsidR="007B62EA">
        <w:rPr>
          <w:rFonts w:cs="Times New Roman"/>
        </w:rPr>
        <w:t>.</w:t>
      </w:r>
      <w:r w:rsidR="009C765B">
        <w:rPr>
          <w:rFonts w:cs="Times New Roman"/>
        </w:rPr>
        <w:t xml:space="preserve"> Iako nema stroge definicije, emocije se često opisuju kao složena stanja ljudskih osjećaja koja rezultiraju u psihičkim promjenama koja utječu na ponašanje i razmišljanje [1].</w:t>
      </w:r>
      <w:r w:rsidR="002939F7">
        <w:rPr>
          <w:rFonts w:cs="Times New Roman"/>
        </w:rPr>
        <w:t xml:space="preserve"> Nekada je važnije kako je nešto izgovoreno nego što je izgovoreno.</w:t>
      </w:r>
      <w:r w:rsidR="0021691C" w:rsidRPr="00ED2B0C">
        <w:rPr>
          <w:rFonts w:cs="Times New Roman"/>
        </w:rPr>
        <w:t xml:space="preserve"> U svijetu gdje je sve veća komunikacija između računala i čovjeka</w:t>
      </w:r>
      <w:r w:rsidR="00A159C1">
        <w:rPr>
          <w:rFonts w:cs="Times New Roman"/>
        </w:rPr>
        <w:t>,</w:t>
      </w:r>
      <w:r w:rsidR="0021691C" w:rsidRPr="00ED2B0C">
        <w:rPr>
          <w:rFonts w:cs="Times New Roman"/>
        </w:rPr>
        <w:t xml:space="preserve"> </w:t>
      </w:r>
      <w:r w:rsidR="002939F7">
        <w:rPr>
          <w:rFonts w:cs="Times New Roman"/>
        </w:rPr>
        <w:t>nije dobro zanemariti</w:t>
      </w:r>
      <w:r w:rsidR="002939F7" w:rsidRPr="00ED2B0C">
        <w:rPr>
          <w:rFonts w:cs="Times New Roman"/>
        </w:rPr>
        <w:t xml:space="preserve"> </w:t>
      </w:r>
      <w:r w:rsidR="0021691C" w:rsidRPr="00ED2B0C">
        <w:rPr>
          <w:rFonts w:cs="Times New Roman"/>
        </w:rPr>
        <w:t xml:space="preserve">jedan tako važan </w:t>
      </w:r>
      <w:r w:rsidR="00CC6E33" w:rsidRPr="00ED2B0C">
        <w:rPr>
          <w:rFonts w:cs="Times New Roman"/>
        </w:rPr>
        <w:t>aspekt</w:t>
      </w:r>
      <w:r w:rsidR="0021691C" w:rsidRPr="00ED2B0C">
        <w:rPr>
          <w:rFonts w:cs="Times New Roman"/>
        </w:rPr>
        <w:t xml:space="preserve"> ljudske prirod</w:t>
      </w:r>
      <w:r w:rsidR="00053A2A" w:rsidRPr="00ED2B0C">
        <w:rPr>
          <w:rFonts w:cs="Times New Roman"/>
        </w:rPr>
        <w:t xml:space="preserve">e kao što su emocije. </w:t>
      </w:r>
      <w:r w:rsidR="0045075B">
        <w:rPr>
          <w:rFonts w:cs="Times New Roman"/>
        </w:rPr>
        <w:t xml:space="preserve">Znanstvena disciplina koja se bavi načinom na koji čovjek komunicira sa računalom se naziva interakcija čovjeka i računala (engl. </w:t>
      </w:r>
      <w:r w:rsidR="0045075B" w:rsidRPr="0045075B">
        <w:rPr>
          <w:rFonts w:cs="Times New Roman"/>
          <w:i/>
        </w:rPr>
        <w:t xml:space="preserve">Human-Computer </w:t>
      </w:r>
      <w:proofErr w:type="spellStart"/>
      <w:r w:rsidR="0045075B" w:rsidRPr="0045075B">
        <w:rPr>
          <w:rFonts w:cs="Times New Roman"/>
          <w:i/>
        </w:rPr>
        <w:t>Interaction</w:t>
      </w:r>
      <w:proofErr w:type="spellEnd"/>
      <w:r w:rsidR="0045075B">
        <w:rPr>
          <w:rFonts w:cs="Times New Roman"/>
        </w:rPr>
        <w:t xml:space="preserve">, HCI). </w:t>
      </w:r>
      <w:r w:rsidR="005A4F4D">
        <w:rPr>
          <w:rFonts w:cs="Times New Roman"/>
        </w:rPr>
        <w:t>HCI se do sada uglavnom bazirao na kognitivan pristup koji opisuje koliko lako korisnik može koristiti sustav. Slijedeći korak je uvođenje emocija u obzir</w:t>
      </w:r>
      <w:r w:rsidR="0042025C">
        <w:rPr>
          <w:rFonts w:cs="Times New Roman"/>
        </w:rPr>
        <w:t xml:space="preserve"> gdje bi se sustav prilagođavao trenutnoj</w:t>
      </w:r>
      <w:r w:rsidR="00A159C1">
        <w:rPr>
          <w:rFonts w:cs="Times New Roman"/>
        </w:rPr>
        <w:t xml:space="preserve"> emociji korisnika. Emocije u velikoj mjeri</w:t>
      </w:r>
      <w:r w:rsidR="0042025C">
        <w:rPr>
          <w:rFonts w:cs="Times New Roman"/>
        </w:rPr>
        <w:t xml:space="preserve"> utječu na čovjekovo odlučivanje. </w:t>
      </w:r>
      <w:r w:rsidR="00A159C1">
        <w:rPr>
          <w:rFonts w:cs="Times New Roman"/>
        </w:rPr>
        <w:t>Vrlo</w:t>
      </w:r>
      <w:r w:rsidR="0042025C">
        <w:rPr>
          <w:rFonts w:cs="Times New Roman"/>
        </w:rPr>
        <w:t xml:space="preserve"> je važno za tvrtke</w:t>
      </w:r>
      <w:r w:rsidR="00A159C1">
        <w:rPr>
          <w:rFonts w:cs="Times New Roman"/>
        </w:rPr>
        <w:t>,</w:t>
      </w:r>
      <w:r w:rsidR="0042025C">
        <w:rPr>
          <w:rFonts w:cs="Times New Roman"/>
        </w:rPr>
        <w:t xml:space="preserve"> koje posluju preko interneta</w:t>
      </w:r>
      <w:r w:rsidR="00A159C1">
        <w:rPr>
          <w:rFonts w:cs="Times New Roman"/>
        </w:rPr>
        <w:t xml:space="preserve"> ili se bave razvojem programske podrške,</w:t>
      </w:r>
      <w:r w:rsidR="0042025C">
        <w:rPr>
          <w:rFonts w:cs="Times New Roman"/>
        </w:rPr>
        <w:t xml:space="preserve"> da zadrže svoje klijente </w:t>
      </w:r>
      <w:r w:rsidR="00A159C1">
        <w:rPr>
          <w:rFonts w:cs="Times New Roman"/>
        </w:rPr>
        <w:t>i pridobiju nove</w:t>
      </w:r>
      <w:r w:rsidR="0042025C">
        <w:rPr>
          <w:rFonts w:cs="Times New Roman"/>
        </w:rPr>
        <w:t xml:space="preserve"> jer je konkurencija u skoro svakom području jako velika. Korisnik će se vrlo vjerojatno vratiti na stranicu ili kupiti program koji</w:t>
      </w:r>
      <w:r w:rsidR="004A27CC">
        <w:rPr>
          <w:rFonts w:cs="Times New Roman"/>
        </w:rPr>
        <w:t xml:space="preserve"> se prilagođava njemu osobno </w:t>
      </w:r>
      <w:r w:rsidR="00A159C1">
        <w:rPr>
          <w:rFonts w:cs="Times New Roman"/>
        </w:rPr>
        <w:t>nego onaj koji to ne radi</w:t>
      </w:r>
      <w:r w:rsidR="0042025C">
        <w:rPr>
          <w:rFonts w:cs="Times New Roman"/>
        </w:rPr>
        <w:t>.</w:t>
      </w:r>
      <w:r w:rsidR="004B2DB8">
        <w:rPr>
          <w:rFonts w:cs="Times New Roman"/>
        </w:rPr>
        <w:t xml:space="preserve"> </w:t>
      </w:r>
      <w:r w:rsidR="004D11A1">
        <w:rPr>
          <w:rFonts w:cs="Times New Roman"/>
        </w:rPr>
        <w:t>Trenutno postoji više različitih tvrtki koje pružaju uslugu računalnog prepoznavanja emocija, ali problem još nije u potpunosti riješen i do sada niti jedno rješenje nije dovoljno dobro za korištenje u ozbiljnije svrhe.</w:t>
      </w:r>
      <w:r w:rsidR="003E1AE2">
        <w:rPr>
          <w:rFonts w:cs="Times New Roman"/>
        </w:rPr>
        <w:t xml:space="preserve"> Problem prepoznavanja emocija će biti riješen kada (i ako) se uspije razviti rješenje koje će moći prepoznati emocije bolje </w:t>
      </w:r>
      <w:r w:rsidR="0060377C">
        <w:rPr>
          <w:rFonts w:cs="Times New Roman"/>
        </w:rPr>
        <w:t>ili barem kao čovjek</w:t>
      </w:r>
      <w:r w:rsidR="003E1AE2">
        <w:rPr>
          <w:rFonts w:cs="Times New Roman"/>
        </w:rPr>
        <w:t>.</w:t>
      </w:r>
    </w:p>
    <w:p w14:paraId="43BA473C" w14:textId="4DA2035E" w:rsidR="004B2DB8" w:rsidRDefault="004B2DB8" w:rsidP="00D50EC1">
      <w:pPr>
        <w:pStyle w:val="Tijelo"/>
        <w:rPr>
          <w:rFonts w:cs="Times New Roman"/>
        </w:rPr>
      </w:pPr>
      <w:r>
        <w:rPr>
          <w:rFonts w:cs="Times New Roman"/>
        </w:rPr>
        <w:t xml:space="preserve">Zadatak ovog rada je istražiti </w:t>
      </w:r>
      <w:r w:rsidR="004D11A1">
        <w:rPr>
          <w:rFonts w:cs="Times New Roman"/>
        </w:rPr>
        <w:t>postojeća rješenja i implementirati vlastito u području računalnog prepoznavanja emocija. Ovaj rad je baziran na prepoznavanju glumljenih emocija sa frontalnih slika lica.</w:t>
      </w:r>
    </w:p>
    <w:p w14:paraId="30F34CD8" w14:textId="2D53B1B4" w:rsidR="004D0350" w:rsidRPr="00ED2B0C" w:rsidRDefault="008365A6" w:rsidP="00D50EC1">
      <w:pPr>
        <w:pStyle w:val="Tijelo"/>
        <w:rPr>
          <w:rFonts w:cs="Times New Roman"/>
        </w:rPr>
      </w:pPr>
      <w:r>
        <w:rPr>
          <w:rFonts w:cs="Times New Roman"/>
        </w:rPr>
        <w:t>Rad je podijeljen</w:t>
      </w:r>
      <w:r w:rsidR="00EA015B">
        <w:rPr>
          <w:rFonts w:cs="Times New Roman"/>
        </w:rPr>
        <w:t xml:space="preserve"> u </w:t>
      </w:r>
      <w:r>
        <w:rPr>
          <w:rFonts w:cs="Times New Roman"/>
        </w:rPr>
        <w:t>četiri cjeline od kojih je prva uvod u problem. Druga cjel</w:t>
      </w:r>
      <w:r w:rsidR="00947F91">
        <w:rPr>
          <w:rFonts w:cs="Times New Roman"/>
        </w:rPr>
        <w:t>ina detaljnije opisuje emocije, načine na koje se iskazuju te različite računalne postupke</w:t>
      </w:r>
      <w:r w:rsidR="004D0350">
        <w:rPr>
          <w:rFonts w:cs="Times New Roman"/>
        </w:rPr>
        <w:t>. Treće poglavlje sadrži konkretan opis programskog rješenja te dobivene rezultate i njihovu analizu. Prikazani su rezultati testira</w:t>
      </w:r>
      <w:r w:rsidR="00947F91">
        <w:rPr>
          <w:rFonts w:cs="Times New Roman"/>
        </w:rPr>
        <w:t xml:space="preserve">nja na programu nepoznatoj bazi </w:t>
      </w:r>
      <w:r w:rsidR="004D0350">
        <w:rPr>
          <w:rFonts w:cs="Times New Roman"/>
        </w:rPr>
        <w:t>te na kraju je dan osvrt na implementaciju. Četvrto poglavlje je zaključak</w:t>
      </w:r>
      <w:r w:rsidR="004034D7">
        <w:rPr>
          <w:rFonts w:cs="Times New Roman"/>
        </w:rPr>
        <w:t xml:space="preserve"> u kojemu je dan kratak osvrt na cijeli rad te potencijalne mogućnosti korištenja rješenja.</w:t>
      </w:r>
    </w:p>
    <w:p w14:paraId="7AE0A87F" w14:textId="77777777" w:rsidR="007F6E4D" w:rsidRPr="00ED2B0C" w:rsidRDefault="002F18B2" w:rsidP="007D70EC">
      <w:pPr>
        <w:pStyle w:val="Naslovpoglavlja"/>
      </w:pPr>
      <w:bookmarkStart w:id="1" w:name="_Toc478939179"/>
      <w:r w:rsidRPr="00ED2B0C">
        <w:lastRenderedPageBreak/>
        <w:t>RAČUNALNO RASPOZNAVANJE EMOCIJA</w:t>
      </w:r>
      <w:bookmarkEnd w:id="1"/>
    </w:p>
    <w:p w14:paraId="17AD192F" w14:textId="52F503B4" w:rsidR="00D21033" w:rsidRPr="00ED2B0C" w:rsidRDefault="004D7EB6" w:rsidP="00D50EC1">
      <w:pPr>
        <w:pStyle w:val="Tijelo"/>
        <w:rPr>
          <w:rFonts w:cs="Times New Roman"/>
        </w:rPr>
      </w:pPr>
      <w:r w:rsidRPr="00ED2B0C">
        <w:rPr>
          <w:rFonts w:cs="Times New Roman"/>
        </w:rPr>
        <w:t xml:space="preserve">Proučavanje emocija postoji već jako puno godina </w:t>
      </w:r>
      <w:r w:rsidR="00151E1F">
        <w:rPr>
          <w:rFonts w:cs="Times New Roman"/>
        </w:rPr>
        <w:t>i veliki broj radova</w:t>
      </w:r>
      <w:r w:rsidR="0049506E">
        <w:rPr>
          <w:rFonts w:cs="Times New Roman"/>
        </w:rPr>
        <w:t xml:space="preserve"> napisan</w:t>
      </w:r>
      <w:r w:rsidR="00151E1F">
        <w:rPr>
          <w:rFonts w:cs="Times New Roman"/>
        </w:rPr>
        <w:t xml:space="preserve"> je</w:t>
      </w:r>
      <w:r w:rsidRPr="00ED2B0C">
        <w:rPr>
          <w:rFonts w:cs="Times New Roman"/>
        </w:rPr>
        <w:t xml:space="preserve"> na tu temu. Jedan od temeljnih radova na spomenutu temu je Darwinov rad iz 1872. godine koji povezuje fizičke </w:t>
      </w:r>
      <w:r w:rsidR="0092774F">
        <w:rPr>
          <w:rFonts w:cs="Times New Roman"/>
        </w:rPr>
        <w:t>aktivnosti</w:t>
      </w:r>
      <w:r w:rsidRPr="00ED2B0C">
        <w:rPr>
          <w:rFonts w:cs="Times New Roman"/>
        </w:rPr>
        <w:t>, kao</w:t>
      </w:r>
      <w:r w:rsidR="0092774F">
        <w:rPr>
          <w:rFonts w:cs="Times New Roman"/>
        </w:rPr>
        <w:t xml:space="preserve"> što su</w:t>
      </w:r>
      <w:r w:rsidRPr="00ED2B0C">
        <w:rPr>
          <w:rFonts w:cs="Times New Roman"/>
        </w:rPr>
        <w:t xml:space="preserve"> na primjer podizanje obrva u slučaju iznenađenja il</w:t>
      </w:r>
      <w:r w:rsidR="00EA015B">
        <w:rPr>
          <w:rFonts w:cs="Times New Roman"/>
        </w:rPr>
        <w:t>i zbunjenosti, sa stanjem uma [2</w:t>
      </w:r>
      <w:r w:rsidRPr="00ED2B0C">
        <w:rPr>
          <w:rFonts w:cs="Times New Roman"/>
        </w:rPr>
        <w:t xml:space="preserve">]. </w:t>
      </w:r>
      <w:r w:rsidR="00151E1F">
        <w:rPr>
          <w:rFonts w:cs="Times New Roman"/>
        </w:rPr>
        <w:t>Raspoznavanje emocija</w:t>
      </w:r>
      <w:r w:rsidR="00A51F1F" w:rsidRPr="00ED2B0C">
        <w:rPr>
          <w:rFonts w:cs="Times New Roman"/>
        </w:rPr>
        <w:t xml:space="preserve"> složen</w:t>
      </w:r>
      <w:r w:rsidR="00151E1F">
        <w:rPr>
          <w:rFonts w:cs="Times New Roman"/>
        </w:rPr>
        <w:t xml:space="preserve"> je</w:t>
      </w:r>
      <w:r w:rsidR="00A51F1F" w:rsidRPr="00ED2B0C">
        <w:rPr>
          <w:rFonts w:cs="Times New Roman"/>
        </w:rPr>
        <w:t xml:space="preserve"> proces koji uključuje kontekst, govor tijela, </w:t>
      </w:r>
      <w:r w:rsidR="0092774F">
        <w:rPr>
          <w:rFonts w:cs="Times New Roman"/>
        </w:rPr>
        <w:t xml:space="preserve">kulturna obilježja, izraze lica itd. </w:t>
      </w:r>
      <w:r w:rsidR="00EA015B">
        <w:rPr>
          <w:rFonts w:cs="Times New Roman"/>
        </w:rPr>
        <w:t>[3</w:t>
      </w:r>
      <w:r w:rsidR="0092774F">
        <w:rPr>
          <w:rFonts w:cs="Times New Roman"/>
        </w:rPr>
        <w:t>]</w:t>
      </w:r>
      <w:r w:rsidR="00431148">
        <w:rPr>
          <w:rFonts w:cs="Times New Roman"/>
        </w:rPr>
        <w:t xml:space="preserve">. </w:t>
      </w:r>
      <w:r w:rsidR="004B1FCF">
        <w:rPr>
          <w:rFonts w:cs="Times New Roman"/>
        </w:rPr>
        <w:t xml:space="preserve">Računalno raspoznavanje emocija bi uvelike pridonijelo velikom broju djelatnosti, od medicine, psihologije, poslova koji, ako nisu odrađeni dobro, mogu rezultirati smrti ili povredom i slično. U kontroli zračnog prometa bi se na temelju emocija kontrolora moglo znati kada je potrebno uzeti odmor. To se može primijeniti na svakog vozača i radnika koji upravlja opremom opasnom po život. Informacije o emocijama u svijetu video igrica i filmova bi pružale jako važnu i nezamjenjivu povratnu informaciju o tome koliko je neka igra/film zanimljiv, strašan, smiješan i slično. </w:t>
      </w:r>
      <w:r w:rsidR="0032547F">
        <w:rPr>
          <w:rFonts w:cs="Times New Roman"/>
        </w:rPr>
        <w:t>Psihijatri bi mogli lakše pratiti promjene raspoloženja njihovih pacijenata i samim time bi lakše napredovali u svojim istraživanjima.</w:t>
      </w:r>
      <w:r w:rsidR="006E7391">
        <w:rPr>
          <w:rFonts w:cs="Times New Roman"/>
        </w:rPr>
        <w:t xml:space="preserve"> Programi za učenje preko računala </w:t>
      </w:r>
      <w:r w:rsidR="004F632F">
        <w:rPr>
          <w:rFonts w:cs="Times New Roman"/>
        </w:rPr>
        <w:t>bi mogli detektirati kada je korisniku postalo dosadno i promijeniti sadržaj ili prikazati neku zanimljivu činjenicu.</w:t>
      </w:r>
      <w:r w:rsidR="00B935B9">
        <w:rPr>
          <w:rFonts w:cs="Times New Roman"/>
        </w:rPr>
        <w:t xml:space="preserve"> Zbog brojnih mogućih primjena,</w:t>
      </w:r>
      <w:r w:rsidR="00E34158">
        <w:rPr>
          <w:rFonts w:cs="Times New Roman"/>
        </w:rPr>
        <w:t xml:space="preserve"> </w:t>
      </w:r>
      <w:r w:rsidR="00B935B9">
        <w:rPr>
          <w:rFonts w:cs="Times New Roman"/>
        </w:rPr>
        <w:t xml:space="preserve">jako puno se istražuje na polju računalnog prepoznavanja emocija </w:t>
      </w:r>
      <w:r w:rsidR="00E34158">
        <w:rPr>
          <w:rFonts w:cs="Times New Roman"/>
        </w:rPr>
        <w:t>te je to</w:t>
      </w:r>
      <w:r w:rsidR="00B935B9">
        <w:rPr>
          <w:rFonts w:cs="Times New Roman"/>
        </w:rPr>
        <w:t xml:space="preserve"> jedan od glavnih problema</w:t>
      </w:r>
      <w:r w:rsidR="00102600">
        <w:rPr>
          <w:rFonts w:cs="Times New Roman"/>
        </w:rPr>
        <w:t xml:space="preserve"> u računalnoj industriji</w:t>
      </w:r>
      <w:r w:rsidR="00B935B9">
        <w:rPr>
          <w:rFonts w:cs="Times New Roman"/>
        </w:rPr>
        <w:t xml:space="preserve"> ovoga doba.</w:t>
      </w:r>
    </w:p>
    <w:p w14:paraId="66ABDC17" w14:textId="77777777" w:rsidR="00D50EC1" w:rsidRPr="00ED2B0C" w:rsidRDefault="00D50EC1" w:rsidP="00846832">
      <w:pPr>
        <w:pStyle w:val="Naslovpotpoglavlja"/>
      </w:pPr>
      <w:bookmarkStart w:id="2" w:name="_Toc478939180"/>
      <w:r w:rsidRPr="00ED2B0C">
        <w:t>Emocije i afekt</w:t>
      </w:r>
      <w:bookmarkEnd w:id="2"/>
    </w:p>
    <w:p w14:paraId="1D80A521" w14:textId="2982A520" w:rsidR="00667041" w:rsidRDefault="00BD5C8A" w:rsidP="00667041">
      <w:pPr>
        <w:pStyle w:val="Tijelo"/>
        <w:rPr>
          <w:rFonts w:cs="Times New Roman"/>
        </w:rPr>
      </w:pPr>
      <w:r>
        <w:rPr>
          <w:rFonts w:cs="Times New Roman"/>
        </w:rPr>
        <w:t>Kada je riječ o emocijama</w:t>
      </w:r>
      <w:r w:rsidR="007E3BAA">
        <w:rPr>
          <w:rFonts w:cs="Times New Roman"/>
        </w:rPr>
        <w:t>, važno je razlikovati osjećaje, emocije i afekte. Dok su emocije socijalne prirode, osjećaji su osobne, a afekti prepersonalne prirode [</w:t>
      </w:r>
      <w:r w:rsidR="005F2E99">
        <w:rPr>
          <w:rFonts w:cs="Times New Roman"/>
        </w:rPr>
        <w:t>4</w:t>
      </w:r>
      <w:r w:rsidR="007E3BAA">
        <w:rPr>
          <w:rFonts w:cs="Times New Roman"/>
        </w:rPr>
        <w:t>].</w:t>
      </w:r>
      <w:r w:rsidR="00857CF8">
        <w:rPr>
          <w:rFonts w:cs="Times New Roman"/>
        </w:rPr>
        <w:t xml:space="preserve"> Detaljniji opisi spomenutih pojmova su navedeni u slijedećem tekstu, prema [</w:t>
      </w:r>
      <w:r w:rsidR="005F2E99">
        <w:rPr>
          <w:rFonts w:cs="Times New Roman"/>
        </w:rPr>
        <w:t>5</w:t>
      </w:r>
      <w:r w:rsidR="00857CF8">
        <w:rPr>
          <w:rFonts w:cs="Times New Roman"/>
        </w:rPr>
        <w:t>]. Osjećaj je senzacija temeljena na iskustvu te</w:t>
      </w:r>
      <w:r w:rsidR="00812392">
        <w:rPr>
          <w:rFonts w:cs="Times New Roman"/>
        </w:rPr>
        <w:t xml:space="preserve"> je poseban za</w:t>
      </w:r>
      <w:r w:rsidR="00857CF8">
        <w:rPr>
          <w:rFonts w:cs="Times New Roman"/>
        </w:rPr>
        <w:t xml:space="preserve"> </w:t>
      </w:r>
      <w:r w:rsidR="00812392">
        <w:rPr>
          <w:rFonts w:cs="Times New Roman"/>
        </w:rPr>
        <w:t xml:space="preserve">svakog čovjeka. Emocija prikazuje osjećaj Za razliku od osjećaja, emocija može biti iskrena ili glumljena te je to glavna razlika. Emocije su slika koja prikazuje ostatku svijeta, a osjećaj se zadržava za sebe. </w:t>
      </w:r>
      <w:r w:rsidR="00495F35">
        <w:rPr>
          <w:rFonts w:cs="Times New Roman"/>
        </w:rPr>
        <w:t xml:space="preserve">Za razliku od emocije i osjećaja, afekt je više apstraktan pojam. Afekt je način na koji se tijelo priprema za reakciju u određenoj situaciji te pojačava </w:t>
      </w:r>
      <w:r w:rsidR="00667041">
        <w:rPr>
          <w:rFonts w:cs="Times New Roman"/>
        </w:rPr>
        <w:t>svijest o trenutnom stanju.</w:t>
      </w:r>
    </w:p>
    <w:p w14:paraId="473A6A2F" w14:textId="317C160E" w:rsidR="00667041" w:rsidRDefault="00667041" w:rsidP="00453856">
      <w:pPr>
        <w:pStyle w:val="Tijelo"/>
        <w:rPr>
          <w:rFonts w:cs="Times New Roman"/>
        </w:rPr>
      </w:pPr>
      <w:r w:rsidRPr="00667041">
        <w:rPr>
          <w:rFonts w:cs="Times New Roman"/>
        </w:rPr>
        <w:t>P</w:t>
      </w:r>
      <w:r>
        <w:rPr>
          <w:rFonts w:cs="Times New Roman"/>
        </w:rPr>
        <w:t>ostoji više</w:t>
      </w:r>
      <w:r w:rsidR="00036EFA">
        <w:rPr>
          <w:rFonts w:cs="Times New Roman"/>
        </w:rPr>
        <w:t xml:space="preserve"> vrsta</w:t>
      </w:r>
      <w:r>
        <w:rPr>
          <w:rFonts w:cs="Times New Roman"/>
        </w:rPr>
        <w:t xml:space="preserve"> podjela emocija, u ovom radu će se razmatrati ona od </w:t>
      </w:r>
      <w:r w:rsidRPr="00667041">
        <w:rPr>
          <w:rFonts w:cs="Times New Roman"/>
        </w:rPr>
        <w:t>Robert</w:t>
      </w:r>
      <w:r>
        <w:rPr>
          <w:rFonts w:cs="Times New Roman"/>
        </w:rPr>
        <w:t>a</w:t>
      </w:r>
      <w:r w:rsidRPr="00667041">
        <w:rPr>
          <w:rFonts w:cs="Times New Roman"/>
        </w:rPr>
        <w:t xml:space="preserve"> </w:t>
      </w:r>
      <w:proofErr w:type="spellStart"/>
      <w:r w:rsidRPr="00667041">
        <w:rPr>
          <w:rFonts w:cs="Times New Roman"/>
        </w:rPr>
        <w:t>Plutchik</w:t>
      </w:r>
      <w:r>
        <w:rPr>
          <w:rFonts w:cs="Times New Roman"/>
        </w:rPr>
        <w:t>a</w:t>
      </w:r>
      <w:proofErr w:type="spellEnd"/>
      <w:r>
        <w:rPr>
          <w:rFonts w:cs="Times New Roman"/>
        </w:rPr>
        <w:t xml:space="preserve"> [</w:t>
      </w:r>
      <w:r w:rsidR="005F2E99">
        <w:rPr>
          <w:rFonts w:cs="Times New Roman"/>
        </w:rPr>
        <w:t>6</w:t>
      </w:r>
      <w:r>
        <w:rPr>
          <w:rFonts w:cs="Times New Roman"/>
        </w:rPr>
        <w:t>]</w:t>
      </w:r>
      <w:r w:rsidR="00C63D31">
        <w:rPr>
          <w:rFonts w:cs="Times New Roman"/>
        </w:rPr>
        <w:t xml:space="preserve">. </w:t>
      </w:r>
      <w:proofErr w:type="spellStart"/>
      <w:r w:rsidR="00C63D31" w:rsidRPr="00667041">
        <w:rPr>
          <w:rFonts w:cs="Times New Roman"/>
        </w:rPr>
        <w:t>Plutchik</w:t>
      </w:r>
      <w:proofErr w:type="spellEnd"/>
      <w:r w:rsidR="00C63D31">
        <w:rPr>
          <w:rFonts w:cs="Times New Roman"/>
        </w:rPr>
        <w:t xml:space="preserve"> kaže da postoji osam osnovnih emocija koje su se razvile radi preživljavanja vrste, a da su ostale </w:t>
      </w:r>
      <w:r w:rsidR="00D82EC4">
        <w:rPr>
          <w:rFonts w:cs="Times New Roman"/>
        </w:rPr>
        <w:t>izvedene iz osnovnih.</w:t>
      </w:r>
      <w:r w:rsidR="00036EFA">
        <w:rPr>
          <w:rFonts w:cs="Times New Roman"/>
        </w:rPr>
        <w:t xml:space="preserve"> To su: </w:t>
      </w:r>
      <w:r w:rsidR="00733FF3">
        <w:rPr>
          <w:rFonts w:cs="Times New Roman"/>
        </w:rPr>
        <w:t>srdžba</w:t>
      </w:r>
      <w:r w:rsidR="00036EFA">
        <w:rPr>
          <w:rFonts w:cs="Times New Roman"/>
        </w:rPr>
        <w:t xml:space="preserve">, strah, tuga, gađenje, iznenađenje, iščekivanje, povjerenje i </w:t>
      </w:r>
      <w:r w:rsidR="00733FF3">
        <w:rPr>
          <w:rFonts w:cs="Times New Roman"/>
        </w:rPr>
        <w:t>radost</w:t>
      </w:r>
      <w:r w:rsidR="00036EFA">
        <w:rPr>
          <w:rFonts w:cs="Times New Roman"/>
        </w:rPr>
        <w:t>.</w:t>
      </w:r>
      <w:r w:rsidR="00D82EC4">
        <w:rPr>
          <w:rFonts w:cs="Times New Roman"/>
        </w:rPr>
        <w:t xml:space="preserve"> </w:t>
      </w:r>
      <w:r w:rsidR="00D101E0">
        <w:rPr>
          <w:rFonts w:cs="Times New Roman"/>
        </w:rPr>
        <w:t xml:space="preserve">On je također </w:t>
      </w:r>
      <w:r w:rsidR="00036EFA">
        <w:rPr>
          <w:rFonts w:cs="Times New Roman"/>
        </w:rPr>
        <w:t>izradio</w:t>
      </w:r>
      <w:r w:rsidR="00D101E0">
        <w:rPr>
          <w:rFonts w:cs="Times New Roman"/>
        </w:rPr>
        <w:t xml:space="preserve"> kotač emocija u kojemu prikazuje osnovne i izvedene emocije.</w:t>
      </w:r>
      <w:r w:rsidR="00B22228">
        <w:rPr>
          <w:rFonts w:cs="Times New Roman"/>
        </w:rPr>
        <w:t xml:space="preserve"> Svaka osnovna emocija ima svoju suprotnost i prikazana je na kotaču suprotno od nje.</w:t>
      </w:r>
      <w:r w:rsidR="00D101E0">
        <w:rPr>
          <w:rFonts w:cs="Times New Roman"/>
        </w:rPr>
        <w:t xml:space="preserve"> </w:t>
      </w:r>
      <w:r w:rsidR="00D101E0">
        <w:rPr>
          <w:rFonts w:cs="Times New Roman"/>
        </w:rPr>
        <w:lastRenderedPageBreak/>
        <w:t xml:space="preserve">Povezuju se određene boje sa emocijama, na primjer ljutnja je prikazana crvenom bojom, a radost </w:t>
      </w:r>
      <w:r w:rsidR="00937C55" w:rsidRPr="00937C55">
        <w:rPr>
          <w:rFonts w:cs="Times New Roman"/>
          <w:noProof/>
          <w:lang w:val="hr-BA" w:eastAsia="hr-BA"/>
        </w:rPr>
        <mc:AlternateContent>
          <mc:Choice Requires="wps">
            <w:drawing>
              <wp:anchor distT="45720" distB="45720" distL="114300" distR="114300" simplePos="0" relativeHeight="251659264" behindDoc="0" locked="0" layoutInCell="1" allowOverlap="0" wp14:anchorId="611649E0" wp14:editId="60D9A372">
                <wp:simplePos x="0" y="0"/>
                <wp:positionH relativeFrom="margin">
                  <wp:align>center</wp:align>
                </wp:positionH>
                <wp:positionV relativeFrom="paragraph">
                  <wp:posOffset>638810</wp:posOffset>
                </wp:positionV>
                <wp:extent cx="5929200" cy="3438000"/>
                <wp:effectExtent l="0" t="0" r="14605" b="10160"/>
                <wp:wrapTopAndBottom/>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9200" cy="3438000"/>
                        </a:xfrm>
                        <a:prstGeom prst="rect">
                          <a:avLst/>
                        </a:prstGeom>
                        <a:solidFill>
                          <a:srgbClr val="FFFFFF"/>
                        </a:solidFill>
                        <a:ln w="9525">
                          <a:solidFill>
                            <a:srgbClr val="000000"/>
                          </a:solidFill>
                          <a:miter lim="800000"/>
                          <a:headEnd/>
                          <a:tailEnd/>
                        </a:ln>
                      </wps:spPr>
                      <wps:txbx>
                        <w:txbxContent>
                          <w:p w14:paraId="7F902992" w14:textId="77777777" w:rsidR="005F2E99" w:rsidRDefault="005F2E99" w:rsidP="00846832">
                            <w:pPr>
                              <w:keepNext/>
                              <w:spacing w:after="0"/>
                              <w:jc w:val="center"/>
                            </w:pPr>
                            <w:r>
                              <w:rPr>
                                <w:noProof/>
                                <w:lang w:val="hr-BA" w:eastAsia="hr-BA"/>
                              </w:rPr>
                              <w:drawing>
                                <wp:inline distT="0" distB="0" distL="0" distR="0" wp14:anchorId="4E9993E6" wp14:editId="5510243D">
                                  <wp:extent cx="3040380" cy="308280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01Plutchik-wheel.png"/>
                                          <pic:cNvPicPr/>
                                        </pic:nvPicPr>
                                        <pic:blipFill>
                                          <a:blip r:embed="rId8">
                                            <a:extLst>
                                              <a:ext uri="{28A0092B-C50C-407E-A947-70E740481C1C}">
                                                <a14:useLocalDpi xmlns:a14="http://schemas.microsoft.com/office/drawing/2010/main" val="0"/>
                                              </a:ext>
                                            </a:extLst>
                                          </a:blip>
                                          <a:stretch>
                                            <a:fillRect/>
                                          </a:stretch>
                                        </pic:blipFill>
                                        <pic:spPr>
                                          <a:xfrm>
                                            <a:off x="0" y="0"/>
                                            <a:ext cx="3040380" cy="3082803"/>
                                          </a:xfrm>
                                          <a:prstGeom prst="rect">
                                            <a:avLst/>
                                          </a:prstGeom>
                                        </pic:spPr>
                                      </pic:pic>
                                    </a:graphicData>
                                  </a:graphic>
                                </wp:inline>
                              </w:drawing>
                            </w:r>
                          </w:p>
                          <w:p w14:paraId="5897BE13" w14:textId="355325F0" w:rsidR="005F2E99" w:rsidRDefault="005F2E99" w:rsidP="00846832">
                            <w:pPr>
                              <w:pStyle w:val="Caption"/>
                              <w:spacing w:after="0"/>
                              <w:jc w:val="center"/>
                            </w:pPr>
                            <w:r>
                              <w:t>Slika 2.1. Kotač emocija, [6]</w:t>
                            </w:r>
                          </w:p>
                          <w:p w14:paraId="27306057" w14:textId="15BC9AED" w:rsidR="005F2E99" w:rsidRDefault="005F2E99" w:rsidP="00846832">
                            <w:pPr>
                              <w:keepNext/>
                              <w:spacing w:after="0"/>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11649E0" id="_x0000_t202" coordsize="21600,21600" o:spt="202" path="m,l,21600r21600,l21600,xe">
                <v:stroke joinstyle="miter"/>
                <v:path gradientshapeok="t" o:connecttype="rect"/>
              </v:shapetype>
              <v:shape id="Text Box 2" o:spid="_x0000_s1026" type="#_x0000_t202" style="position:absolute;left:0;text-align:left;margin-left:0;margin-top:50.3pt;width:466.85pt;height:270.7pt;z-index:25165926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" o:allowoverlap="f">
                <v:textbox>
                  <w:txbxContent>
                    <w:p w14:paraId="7F902992" w14:textId="77777777" w:rsidR="005F2E99" w:rsidRDefault="005F2E99" w:rsidP="00846832">
                      <w:pPr>
                        <w:keepNext/>
                        <w:spacing w:after="0"/>
                        <w:jc w:val="center"/>
                      </w:pPr>
                      <w:r>
                        <w:rPr>
                          <w:noProof/>
                          <w:lang w:val="hr-BA" w:eastAsia="hr-BA"/>
                        </w:rPr>
                        <w:drawing>
                          <wp:inline distT="0" distB="0" distL="0" distR="0" wp14:anchorId="4E9993E6" wp14:editId="5510243D">
                            <wp:extent cx="3040380" cy="308280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01Plutchik-wheel.png"/>
                                    <pic:cNvPicPr/>
                                  </pic:nvPicPr>
                                  <pic:blipFill>
                                    <a:blip r:embed="rId8">
                                      <a:extLst>
                                        <a:ext uri="{28A0092B-C50C-407E-A947-70E740481C1C}">
                                          <a14:useLocalDpi xmlns:a14="http://schemas.microsoft.com/office/drawing/2010/main" val="0"/>
                                        </a:ext>
                                      </a:extLst>
                                    </a:blip>
                                    <a:stretch>
                                      <a:fillRect/>
                                    </a:stretch>
                                  </pic:blipFill>
                                  <pic:spPr>
                                    <a:xfrm>
                                      <a:off x="0" y="0"/>
                                      <a:ext cx="3040380" cy="3082803"/>
                                    </a:xfrm>
                                    <a:prstGeom prst="rect">
                                      <a:avLst/>
                                    </a:prstGeom>
                                  </pic:spPr>
                                </pic:pic>
                              </a:graphicData>
                            </a:graphic>
                          </wp:inline>
                        </w:drawing>
                      </w:r>
                    </w:p>
                    <w:p w14:paraId="5897BE13" w14:textId="355325F0" w:rsidR="005F2E99" w:rsidRDefault="005F2E99" w:rsidP="00846832">
                      <w:pPr>
                        <w:pStyle w:val="Caption"/>
                        <w:spacing w:after="0"/>
                        <w:jc w:val="center"/>
                      </w:pPr>
                      <w:r>
                        <w:t>Slika 2.1. Kotač emocija, [6]</w:t>
                      </w:r>
                    </w:p>
                    <w:p w14:paraId="27306057" w14:textId="15BC9AED" w:rsidR="005F2E99" w:rsidRDefault="005F2E99" w:rsidP="00846832">
                      <w:pPr>
                        <w:keepNext/>
                        <w:spacing w:after="0"/>
                        <w:jc w:val="center"/>
                      </w:pPr>
                    </w:p>
                  </w:txbxContent>
                </v:textbox>
                <w10:wrap type="topAndBottom" anchorx="margin"/>
              </v:shape>
            </w:pict>
          </mc:Fallback>
        </mc:AlternateContent>
      </w:r>
      <w:r w:rsidR="00036EFA">
        <w:rPr>
          <w:rFonts w:cs="Times New Roman"/>
        </w:rPr>
        <w:t xml:space="preserve">žutom što se može vidjeti na slici </w:t>
      </w:r>
      <w:r w:rsidR="003E1497">
        <w:rPr>
          <w:rFonts w:cs="Times New Roman"/>
        </w:rPr>
        <w:t>2.</w:t>
      </w:r>
      <w:r w:rsidR="00036EFA">
        <w:rPr>
          <w:rFonts w:cs="Times New Roman"/>
        </w:rPr>
        <w:t>1.</w:t>
      </w:r>
    </w:p>
    <w:p w14:paraId="78AAD6D4" w14:textId="77777777" w:rsidR="00D50EC1" w:rsidRPr="00ED2B0C" w:rsidRDefault="00453856" w:rsidP="00846832">
      <w:pPr>
        <w:pStyle w:val="Naslovpotpoglavlja"/>
      </w:pPr>
      <w:bookmarkStart w:id="3" w:name="_Toc478939181"/>
      <w:r w:rsidRPr="00ED2B0C">
        <w:t>Modaliteti podataka</w:t>
      </w:r>
      <w:bookmarkEnd w:id="3"/>
    </w:p>
    <w:p w14:paraId="4D007BE0" w14:textId="1588A24E" w:rsidR="00170AB7" w:rsidRDefault="00847FDB" w:rsidP="0072176B">
      <w:pPr>
        <w:pStyle w:val="Tijelo"/>
        <w:rPr>
          <w:rFonts w:cs="Times New Roman"/>
        </w:rPr>
      </w:pPr>
      <w:r>
        <w:rPr>
          <w:rFonts w:cs="Times New Roman"/>
        </w:rPr>
        <w:t>Modaliteti podataka koji se koriste za prepoznavanje emocija se mogu grupirati u dvije cjeline: psihološki i fiziološki, [</w:t>
      </w:r>
      <w:r w:rsidR="005F2E99">
        <w:rPr>
          <w:rFonts w:cs="Times New Roman"/>
        </w:rPr>
        <w:t>7</w:t>
      </w:r>
      <w:r>
        <w:rPr>
          <w:rFonts w:cs="Times New Roman"/>
        </w:rPr>
        <w:t>]. Psih</w:t>
      </w:r>
      <w:r w:rsidR="00D45EE3">
        <w:rPr>
          <w:rFonts w:cs="Times New Roman"/>
        </w:rPr>
        <w:t>ološki podatci kao i fiziološki</w:t>
      </w:r>
      <w:r>
        <w:rPr>
          <w:rFonts w:cs="Times New Roman"/>
        </w:rPr>
        <w:t xml:space="preserve"> mogu</w:t>
      </w:r>
      <w:r w:rsidR="00D45EE3">
        <w:rPr>
          <w:rFonts w:cs="Times New Roman"/>
        </w:rPr>
        <w:t xml:space="preserve"> se</w:t>
      </w:r>
      <w:r>
        <w:rPr>
          <w:rFonts w:cs="Times New Roman"/>
        </w:rPr>
        <w:t xml:space="preserve"> razlikovati od kulture do kulture </w:t>
      </w:r>
      <w:r w:rsidR="00D45EE3">
        <w:rPr>
          <w:rFonts w:cs="Times New Roman"/>
        </w:rPr>
        <w:t>te je i to potrebno uzeti u obzir. Psihološki modaliteti se mjere na način da se posebni senzori spajaju na ljudsko tijelo, a fiziološki pomoću promatranja pokreta, izraza lica i tako dalje [</w:t>
      </w:r>
      <w:r w:rsidR="005F2E99">
        <w:rPr>
          <w:rFonts w:cs="Times New Roman"/>
        </w:rPr>
        <w:t>7</w:t>
      </w:r>
      <w:r w:rsidR="00D45EE3">
        <w:rPr>
          <w:rFonts w:cs="Times New Roman"/>
        </w:rPr>
        <w:t>].</w:t>
      </w:r>
    </w:p>
    <w:p w14:paraId="1271AE54" w14:textId="60F2C2FA" w:rsidR="00D45EE3" w:rsidRDefault="00D45EE3" w:rsidP="00D45EE3">
      <w:pPr>
        <w:pStyle w:val="Podpoglavlje2"/>
      </w:pPr>
      <w:bookmarkStart w:id="4" w:name="_Toc478939182"/>
      <w:r>
        <w:t>Psihološki modaliteti podataka</w:t>
      </w:r>
      <w:bookmarkEnd w:id="4"/>
    </w:p>
    <w:p w14:paraId="326828D2" w14:textId="39B78DEC" w:rsidR="00D45EE3" w:rsidRDefault="00D45EE3" w:rsidP="00D45EE3">
      <w:pPr>
        <w:pStyle w:val="Tijelo"/>
      </w:pPr>
      <w:r>
        <w:t xml:space="preserve">Jedna od najvažnijih tehnologija u neuroznanosti je </w:t>
      </w:r>
      <w:r w:rsidRPr="00D45EE3">
        <w:t>elektroencefalografija</w:t>
      </w:r>
      <w:r>
        <w:t xml:space="preserve"> (engl. </w:t>
      </w:r>
      <w:proofErr w:type="spellStart"/>
      <w:r w:rsidRPr="00D45EE3">
        <w:rPr>
          <w:i/>
        </w:rPr>
        <w:t>Electroencephalography</w:t>
      </w:r>
      <w:proofErr w:type="spellEnd"/>
      <w:r>
        <w:t>, EEG) [</w:t>
      </w:r>
      <w:r w:rsidR="005F2E99">
        <w:t>7</w:t>
      </w:r>
      <w:r>
        <w:t xml:space="preserve">]. EEG se bazira na </w:t>
      </w:r>
      <w:r w:rsidR="00771B31">
        <w:t>očitavanju</w:t>
      </w:r>
      <w:r>
        <w:t xml:space="preserve"> aktivnosti mozga te pomoću rezultata</w:t>
      </w:r>
      <w:r w:rsidR="00976926">
        <w:t xml:space="preserve"> iz koje je strane mozga došla informacija</w:t>
      </w:r>
      <w:r>
        <w:t xml:space="preserve"> može </w:t>
      </w:r>
      <w:r w:rsidR="00976926">
        <w:t>odrediti dali je emocija proizašla iz  pozitivnog ili negativnog utjecaja.</w:t>
      </w:r>
      <w:r w:rsidR="00771B31">
        <w:t xml:space="preserve"> Ovaj način dobivanja podataka zahtjeva da se na glavu korisnika stave elektrode koje očitavaju moždane valove [</w:t>
      </w:r>
      <w:r w:rsidR="005F2E99">
        <w:t>7</w:t>
      </w:r>
      <w:r w:rsidR="00EF0727">
        <w:t>]</w:t>
      </w:r>
      <w:r w:rsidR="00771B31">
        <w:t>.</w:t>
      </w:r>
    </w:p>
    <w:p w14:paraId="36C006F0" w14:textId="51CC68A1" w:rsidR="00771B31" w:rsidRDefault="00771B31" w:rsidP="00D45EE3">
      <w:pPr>
        <w:pStyle w:val="Tijelo"/>
      </w:pPr>
      <w:proofErr w:type="spellStart"/>
      <w:r>
        <w:t>E</w:t>
      </w:r>
      <w:r w:rsidRPr="00771B31">
        <w:t>lektrookulografija</w:t>
      </w:r>
      <w:proofErr w:type="spellEnd"/>
      <w:r>
        <w:t xml:space="preserve"> (engl. </w:t>
      </w:r>
      <w:proofErr w:type="spellStart"/>
      <w:r w:rsidRPr="00771B31">
        <w:rPr>
          <w:i/>
        </w:rPr>
        <w:t>Electrooculography</w:t>
      </w:r>
      <w:proofErr w:type="spellEnd"/>
      <w:r>
        <w:t>, EOG) je mjerenje pokreta očiju gdje se stavljaju elektrode oko očiju i mjere se pokreti mišića [</w:t>
      </w:r>
      <w:r w:rsidR="005F2E99">
        <w:t>7</w:t>
      </w:r>
      <w:r>
        <w:t xml:space="preserve">]. </w:t>
      </w:r>
      <w:r w:rsidR="00C706C6">
        <w:t>Drugi način prikupljanja ove vrste podataka bi bio pomoću kvalitetne kamere.</w:t>
      </w:r>
    </w:p>
    <w:p w14:paraId="1F56D035" w14:textId="29D6D6C9" w:rsidR="00C706C6" w:rsidRDefault="00C706C6" w:rsidP="00D45EE3">
      <w:pPr>
        <w:pStyle w:val="Tijelo"/>
      </w:pPr>
      <w:r>
        <w:lastRenderedPageBreak/>
        <w:t>E</w:t>
      </w:r>
      <w:r w:rsidRPr="00C706C6">
        <w:t>lektromiografija</w:t>
      </w:r>
      <w:r>
        <w:t xml:space="preserve"> (engl. </w:t>
      </w:r>
      <w:proofErr w:type="spellStart"/>
      <w:r w:rsidRPr="00C706C6">
        <w:rPr>
          <w:i/>
        </w:rPr>
        <w:t>Electromyography</w:t>
      </w:r>
      <w:proofErr w:type="spellEnd"/>
      <w:r>
        <w:t>, EMG) je metoda pomoću koje se mjere pokreti mišića [</w:t>
      </w:r>
      <w:r w:rsidR="005F2E99">
        <w:t>7</w:t>
      </w:r>
      <w:r>
        <w:t>]. Elektrode se stavljaju na različita mjesta na tijelo i na temelju podataka se mogu prepoznati trzaji, pokreti tijela i slične aktivnosti koje mogu poslužiti za otkrivanje emocije.</w:t>
      </w:r>
    </w:p>
    <w:p w14:paraId="4A303502" w14:textId="31FA9EE2" w:rsidR="00C706C6" w:rsidRDefault="00C706C6" w:rsidP="00D45EE3">
      <w:pPr>
        <w:pStyle w:val="Tijelo"/>
      </w:pPr>
      <w:r>
        <w:t>E</w:t>
      </w:r>
      <w:r w:rsidRPr="00C706C6">
        <w:t>lektrodermalna aktivnost</w:t>
      </w:r>
      <w:r>
        <w:t xml:space="preserve"> (engl. </w:t>
      </w:r>
      <w:proofErr w:type="spellStart"/>
      <w:r w:rsidRPr="00C706C6">
        <w:rPr>
          <w:i/>
        </w:rPr>
        <w:t>Electrodermal</w:t>
      </w:r>
      <w:proofErr w:type="spellEnd"/>
      <w:r w:rsidRPr="00C706C6">
        <w:rPr>
          <w:i/>
        </w:rPr>
        <w:t xml:space="preserve"> </w:t>
      </w:r>
      <w:proofErr w:type="spellStart"/>
      <w:r w:rsidRPr="00C706C6">
        <w:rPr>
          <w:i/>
        </w:rPr>
        <w:t>Activity</w:t>
      </w:r>
      <w:proofErr w:type="spellEnd"/>
      <w:r>
        <w:t>, EDA) je metoda gdje se stavljaju elektrode na vrhove prstiju i provjerava se koliko je koža sposobna voditi struju. Na provodnost struje utječe koliko je koža znojna te se na taj način može jako dobro otkriti razina stresa i tjeskobe [</w:t>
      </w:r>
      <w:r w:rsidR="005F2E99">
        <w:t>7</w:t>
      </w:r>
      <w:r>
        <w:t>].</w:t>
      </w:r>
      <w:r w:rsidR="000B0338">
        <w:t xml:space="preserve"> EDA se obično očitava između dva prsta na istoj ruci.</w:t>
      </w:r>
    </w:p>
    <w:p w14:paraId="0BEB2C9B" w14:textId="76AE10FA" w:rsidR="00EF0727" w:rsidRDefault="00EF0727" w:rsidP="00D45EE3">
      <w:pPr>
        <w:pStyle w:val="Tijelo"/>
      </w:pPr>
      <w:r>
        <w:t>Volumen krvi (</w:t>
      </w:r>
      <w:proofErr w:type="spellStart"/>
      <w:r w:rsidRPr="00EF0727">
        <w:t>pletizmografija</w:t>
      </w:r>
      <w:proofErr w:type="spellEnd"/>
      <w:r>
        <w:t>) je dobar indikator stresa i tjeskobe. Senzor se obično stavlja na prst koji mjeri otkucaje srca i zasićenost krvi kisikom [</w:t>
      </w:r>
      <w:r w:rsidR="005F2E99">
        <w:t>7</w:t>
      </w:r>
      <w:r>
        <w:t>].</w:t>
      </w:r>
    </w:p>
    <w:p w14:paraId="39740485" w14:textId="0ECE2E99" w:rsidR="00EF0727" w:rsidRDefault="00EF0727" w:rsidP="00D45EE3">
      <w:pPr>
        <w:pStyle w:val="Tijelo"/>
      </w:pPr>
      <w:r>
        <w:t>Disanje je također dobar pokazatelj emocija. Brzina udisaja često može poslužiti kao kvalitetna informacija u prepoznavanju emocija [</w:t>
      </w:r>
      <w:r w:rsidR="005F2E99">
        <w:t>7</w:t>
      </w:r>
      <w:r>
        <w:t>].</w:t>
      </w:r>
    </w:p>
    <w:p w14:paraId="109A3485" w14:textId="16DE6D17" w:rsidR="00EF0727" w:rsidRDefault="00EF0727" w:rsidP="00D45EE3">
      <w:pPr>
        <w:pStyle w:val="Tijelo"/>
      </w:pPr>
      <w:r>
        <w:t>Temperatura tijela se također mijenja promjenom emocija, pogotovo ako su</w:t>
      </w:r>
      <w:r w:rsidR="002B6364">
        <w:t xml:space="preserve"> to sreća, ljutnja i tuga [</w:t>
      </w:r>
      <w:r w:rsidR="005F2E99">
        <w:t>7</w:t>
      </w:r>
      <w:r w:rsidR="002B6364">
        <w:t>].</w:t>
      </w:r>
    </w:p>
    <w:p w14:paraId="79CBA549" w14:textId="15896406" w:rsidR="002B6364" w:rsidRDefault="002B6364" w:rsidP="002B6364">
      <w:pPr>
        <w:pStyle w:val="Podpoglavlje2"/>
      </w:pPr>
      <w:bookmarkStart w:id="5" w:name="_Toc478939183"/>
      <w:r>
        <w:t>Fiziološki modaliteti podataka</w:t>
      </w:r>
      <w:bookmarkEnd w:id="5"/>
    </w:p>
    <w:p w14:paraId="52CEEE7B" w14:textId="6E0BC619" w:rsidR="002B6364" w:rsidRDefault="001647B5" w:rsidP="002B6364">
      <w:pPr>
        <w:pStyle w:val="Tijelo"/>
      </w:pPr>
      <w:r>
        <w:t>Kao što se emocije očituju psihološki, tako se njihov utjecaj vidi i na „površini“</w:t>
      </w:r>
      <w:r w:rsidR="00301D4F">
        <w:t>. Govor, izraz lica i pokret su glavni pokazatelji emocija u fiziološkom smislu [</w:t>
      </w:r>
      <w:r w:rsidR="005F2E99">
        <w:t>8</w:t>
      </w:r>
      <w:r w:rsidR="00301D4F">
        <w:t>]. Fiziološke podatke je puno lakše dobiti od psiholoških jer ne trebaju posebni senzori za očitavanje. Glavni načini za prikupljanje fizioloških podataka su kamera i mikrofon.</w:t>
      </w:r>
    </w:p>
    <w:p w14:paraId="3C128702" w14:textId="600AD246" w:rsidR="004630BC" w:rsidRDefault="00301D4F" w:rsidP="002B6364">
      <w:pPr>
        <w:pStyle w:val="Tijelo"/>
      </w:pPr>
      <w:r>
        <w:t>Lice igra jako važnu ulogu u prikazivanju ljudskih emocija</w:t>
      </w:r>
      <w:r w:rsidR="004630BC">
        <w:t>. Izrazi na licu su</w:t>
      </w:r>
      <w:r w:rsidR="00B21816">
        <w:t xml:space="preserve"> definirani</w:t>
      </w:r>
      <w:r w:rsidR="004630BC">
        <w:t xml:space="preserve"> pokreti</w:t>
      </w:r>
      <w:r w:rsidR="00B21816">
        <w:t>ma</w:t>
      </w:r>
      <w:r w:rsidR="004630BC">
        <w:t xml:space="preserve"> mišića ispod kože lica</w:t>
      </w:r>
      <w:r w:rsidR="00B21816">
        <w:t xml:space="preserve"> te </w:t>
      </w:r>
      <w:r w:rsidR="004630BC">
        <w:t>prikazuju emociju osobe</w:t>
      </w:r>
      <w:r w:rsidR="001C63D1">
        <w:t xml:space="preserve"> i samim time pripadaju neverbalnoj komunikaciji</w:t>
      </w:r>
      <w:r w:rsidR="004630BC">
        <w:t xml:space="preserve"> [</w:t>
      </w:r>
      <w:r w:rsidR="005F2E99">
        <w:t>9</w:t>
      </w:r>
      <w:r w:rsidR="004630BC">
        <w:t>]</w:t>
      </w:r>
      <w:r w:rsidR="004579BB">
        <w:t xml:space="preserve">. </w:t>
      </w:r>
      <w:r w:rsidR="00B21816">
        <w:t>Pokreti mišića lica i njihova manifestac</w:t>
      </w:r>
      <w:r w:rsidR="001C63D1">
        <w:t xml:space="preserve">ija </w:t>
      </w:r>
      <w:r w:rsidR="00B21816">
        <w:t xml:space="preserve">su </w:t>
      </w:r>
      <w:r w:rsidR="001C63D1">
        <w:t>organizirani po sustavu akcijskih kodova lica</w:t>
      </w:r>
      <w:r w:rsidR="00B21816">
        <w:t xml:space="preserve"> </w:t>
      </w:r>
      <w:r w:rsidR="001C63D1">
        <w:t xml:space="preserve">(engl. </w:t>
      </w:r>
      <w:proofErr w:type="spellStart"/>
      <w:r w:rsidR="001C63D1" w:rsidRPr="001C63D1">
        <w:rPr>
          <w:i/>
        </w:rPr>
        <w:t>Facial</w:t>
      </w:r>
      <w:proofErr w:type="spellEnd"/>
      <w:r w:rsidR="001C63D1" w:rsidRPr="001C63D1">
        <w:rPr>
          <w:i/>
        </w:rPr>
        <w:t xml:space="preserve"> </w:t>
      </w:r>
      <w:proofErr w:type="spellStart"/>
      <w:r w:rsidR="001C63D1" w:rsidRPr="001C63D1">
        <w:rPr>
          <w:i/>
        </w:rPr>
        <w:t>Action</w:t>
      </w:r>
      <w:proofErr w:type="spellEnd"/>
      <w:r w:rsidR="001C63D1" w:rsidRPr="001C63D1">
        <w:rPr>
          <w:i/>
        </w:rPr>
        <w:t xml:space="preserve"> </w:t>
      </w:r>
      <w:proofErr w:type="spellStart"/>
      <w:r w:rsidR="001C63D1" w:rsidRPr="001C63D1">
        <w:rPr>
          <w:i/>
        </w:rPr>
        <w:t>Coding</w:t>
      </w:r>
      <w:proofErr w:type="spellEnd"/>
      <w:r w:rsidR="001C63D1">
        <w:t xml:space="preserve"> System, FACS)</w:t>
      </w:r>
      <w:r w:rsidR="00B21816">
        <w:t xml:space="preserve"> </w:t>
      </w:r>
      <w:r w:rsidR="001C63D1">
        <w:t>[</w:t>
      </w:r>
      <w:r w:rsidR="005F2E99">
        <w:t>9</w:t>
      </w:r>
      <w:r w:rsidR="001C63D1">
        <w:t xml:space="preserve">]. FACS se sastoji od više akcijskih </w:t>
      </w:r>
      <w:r w:rsidR="00FB562E">
        <w:t xml:space="preserve">jedinica (engl. </w:t>
      </w:r>
      <w:proofErr w:type="spellStart"/>
      <w:r w:rsidR="00FB562E" w:rsidRPr="00FB562E">
        <w:rPr>
          <w:i/>
        </w:rPr>
        <w:t>Action</w:t>
      </w:r>
      <w:proofErr w:type="spellEnd"/>
      <w:r w:rsidR="00FB562E">
        <w:t xml:space="preserve"> </w:t>
      </w:r>
      <w:proofErr w:type="spellStart"/>
      <w:r w:rsidR="00FB562E" w:rsidRPr="00FB562E">
        <w:rPr>
          <w:i/>
        </w:rPr>
        <w:t>Unit</w:t>
      </w:r>
      <w:proofErr w:type="spellEnd"/>
      <w:r w:rsidR="00FB562E">
        <w:t>, AU)</w:t>
      </w:r>
      <w:r w:rsidR="001C63D1">
        <w:t xml:space="preserve"> koji opisuju pojedine pokrete mišića lica. Kombinacija određenih akcijskih </w:t>
      </w:r>
      <w:r w:rsidR="00FB562E">
        <w:t xml:space="preserve">jedinica </w:t>
      </w:r>
      <w:r w:rsidR="001C63D1">
        <w:t xml:space="preserve"> može služiti za otkrivanje emocija.</w:t>
      </w:r>
      <w:r w:rsidR="003E1497">
        <w:t xml:space="preserve"> U tablici 2.1 su prikazani osnovi akcijski kodovi, a u tablici 2.2</w:t>
      </w:r>
      <w:r w:rsidR="00FB562E">
        <w:t xml:space="preserve"> akcijski kodovi koji grupirani otkrivaju određene emocije</w:t>
      </w:r>
      <w:r w:rsidR="003E1497">
        <w:t xml:space="preserve"> [</w:t>
      </w:r>
      <w:r w:rsidR="005F2E99">
        <w:t>9</w:t>
      </w:r>
      <w:r w:rsidR="003E1497">
        <w:t>]</w:t>
      </w:r>
      <w:r w:rsidR="00017AC6">
        <w:t>.</w:t>
      </w:r>
      <w:r w:rsidR="008815B0">
        <w:t xml:space="preserve"> Intenzitet FASC-a se označava slovima od A do E</w:t>
      </w:r>
      <w:r w:rsidR="004E5818">
        <w:t>,</w:t>
      </w:r>
      <w:r w:rsidR="008815B0">
        <w:t xml:space="preserve"> gdje A predstavlja minimalnu vrijednost, a B maksimalnu. </w:t>
      </w:r>
      <w:r w:rsidR="00213986">
        <w:t>Uz intenzitete još se označavaju i strane na kojima se pojavljuje FASC. Slovo R označava da se FACS pojavljuje na desnoj strani lica, slovo L označava da se FACS po</w:t>
      </w:r>
      <w:r w:rsidR="004E5818">
        <w:t>javljuje na lijevoj strani lica, a s</w:t>
      </w:r>
      <w:r w:rsidR="00213986">
        <w:t>lovo U označava pojavljivanje FACS-a na samo jednoj strani, ali ta strana nije specificirana</w:t>
      </w:r>
      <w:r w:rsidR="009E1F11">
        <w:t xml:space="preserve"> [</w:t>
      </w:r>
      <w:r w:rsidR="005F2E99">
        <w:t>9</w:t>
      </w:r>
      <w:r w:rsidR="009E1F11">
        <w:t>].</w:t>
      </w:r>
    </w:p>
    <w:p w14:paraId="0F862D00" w14:textId="54B39CF5" w:rsidR="003E1497" w:rsidRPr="00ED2B0C" w:rsidRDefault="00FB562E" w:rsidP="00AE7C36">
      <w:pPr>
        <w:pStyle w:val="Tijelo"/>
        <w:tabs>
          <w:tab w:val="left" w:pos="1944"/>
        </w:tabs>
      </w:pPr>
      <w:r>
        <w:rPr>
          <w:noProof/>
          <w:lang w:val="hr-BA" w:eastAsia="hr-BA"/>
        </w:rPr>
        <w:lastRenderedPageBreak/>
        <mc:AlternateContent>
          <mc:Choice Requires="wps">
            <w:drawing>
              <wp:anchor distT="45720" distB="45720" distL="114300" distR="114300" simplePos="0" relativeHeight="251661312" behindDoc="0" locked="0" layoutInCell="1" allowOverlap="1" wp14:anchorId="71755D4B" wp14:editId="58E3D3B5">
                <wp:simplePos x="0" y="0"/>
                <wp:positionH relativeFrom="margin">
                  <wp:posOffset>-1270</wp:posOffset>
                </wp:positionH>
                <wp:positionV relativeFrom="paragraph">
                  <wp:posOffset>364490</wp:posOffset>
                </wp:positionV>
                <wp:extent cx="5928360" cy="2926080"/>
                <wp:effectExtent l="0" t="0" r="15240" b="26670"/>
                <wp:wrapTopAndBottom/>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8360" cy="2926080"/>
                        </a:xfrm>
                        <a:prstGeom prst="rect">
                          <a:avLst/>
                        </a:prstGeom>
                        <a:solidFill>
                          <a:srgbClr val="FFFFFF"/>
                        </a:solidFill>
                        <a:ln w="9525">
                          <a:solidFill>
                            <a:srgbClr val="000000"/>
                          </a:solidFill>
                          <a:miter lim="800000"/>
                          <a:headEnd/>
                          <a:tailEnd/>
                        </a:ln>
                      </wps:spPr>
                      <wps:txbx>
                        <w:txbxContent>
                          <w:tbl>
                            <w:tblPr>
                              <w:tblStyle w:val="TableGrid"/>
                              <w:tblW w:w="0" w:type="auto"/>
                              <w:jc w:val="center"/>
                              <w:tblLook w:val="04A0" w:firstRow="1" w:lastRow="0" w:firstColumn="1" w:lastColumn="0" w:noHBand="0" w:noVBand="1"/>
                            </w:tblPr>
                            <w:tblGrid>
                              <w:gridCol w:w="506"/>
                              <w:gridCol w:w="2515"/>
                              <w:gridCol w:w="530"/>
                              <w:gridCol w:w="2468"/>
                              <w:gridCol w:w="505"/>
                              <w:gridCol w:w="2500"/>
                            </w:tblGrid>
                            <w:tr w:rsidR="005F2E99" w:rsidRPr="006D3967" w14:paraId="15414A48" w14:textId="77777777" w:rsidTr="004A5B59">
                              <w:trPr>
                                <w:jc w:val="center"/>
                              </w:trPr>
                              <w:tc>
                                <w:tcPr>
                                  <w:tcW w:w="485" w:type="dxa"/>
                                  <w:vAlign w:val="center"/>
                                </w:tcPr>
                                <w:p w14:paraId="3660CA9B" w14:textId="35F2055B" w:rsidR="005F2E99" w:rsidRPr="007E4410" w:rsidRDefault="005F2E99" w:rsidP="004A5B59">
                                  <w:pPr>
                                    <w:jc w:val="right"/>
                                    <w:rPr>
                                      <w:rFonts w:ascii="Times New Roman" w:hAnsi="Times New Roman" w:cs="Times New Roman"/>
                                      <w:b/>
                                      <w:sz w:val="20"/>
                                      <w:szCs w:val="20"/>
                                    </w:rPr>
                                  </w:pPr>
                                  <w:r w:rsidRPr="007E4410">
                                    <w:rPr>
                                      <w:rFonts w:ascii="Times New Roman" w:hAnsi="Times New Roman" w:cs="Times New Roman"/>
                                      <w:b/>
                                      <w:sz w:val="20"/>
                                      <w:szCs w:val="20"/>
                                    </w:rPr>
                                    <w:t>AU</w:t>
                                  </w:r>
                                </w:p>
                              </w:tc>
                              <w:tc>
                                <w:tcPr>
                                  <w:tcW w:w="2524" w:type="dxa"/>
                                  <w:vAlign w:val="center"/>
                                </w:tcPr>
                                <w:p w14:paraId="3A496943" w14:textId="77777777" w:rsidR="005F2E99" w:rsidRPr="007E4410" w:rsidRDefault="005F2E99" w:rsidP="004A5B59">
                                  <w:pPr>
                                    <w:rPr>
                                      <w:rFonts w:ascii="Times New Roman" w:hAnsi="Times New Roman" w:cs="Times New Roman"/>
                                      <w:b/>
                                      <w:sz w:val="20"/>
                                      <w:szCs w:val="20"/>
                                    </w:rPr>
                                  </w:pPr>
                                  <w:r w:rsidRPr="007E4410">
                                    <w:rPr>
                                      <w:rFonts w:ascii="Times New Roman" w:hAnsi="Times New Roman" w:cs="Times New Roman"/>
                                      <w:b/>
                                      <w:sz w:val="20"/>
                                      <w:szCs w:val="20"/>
                                    </w:rPr>
                                    <w:t>FACS naziv</w:t>
                                  </w:r>
                                </w:p>
                              </w:tc>
                              <w:tc>
                                <w:tcPr>
                                  <w:tcW w:w="530" w:type="dxa"/>
                                  <w:vAlign w:val="center"/>
                                </w:tcPr>
                                <w:p w14:paraId="2D57F7B9" w14:textId="7799A1D5" w:rsidR="005F2E99" w:rsidRPr="007E4410" w:rsidRDefault="005F2E99" w:rsidP="004A5B59">
                                  <w:pPr>
                                    <w:jc w:val="right"/>
                                    <w:rPr>
                                      <w:rFonts w:ascii="Times New Roman" w:hAnsi="Times New Roman" w:cs="Times New Roman"/>
                                      <w:b/>
                                      <w:sz w:val="20"/>
                                      <w:szCs w:val="20"/>
                                    </w:rPr>
                                  </w:pPr>
                                  <w:r w:rsidRPr="007E4410">
                                    <w:rPr>
                                      <w:rFonts w:ascii="Times New Roman" w:hAnsi="Times New Roman" w:cs="Times New Roman"/>
                                      <w:b/>
                                      <w:sz w:val="20"/>
                                      <w:szCs w:val="20"/>
                                    </w:rPr>
                                    <w:t>AU</w:t>
                                  </w:r>
                                </w:p>
                              </w:tc>
                              <w:tc>
                                <w:tcPr>
                                  <w:tcW w:w="2477" w:type="dxa"/>
                                  <w:vAlign w:val="center"/>
                                </w:tcPr>
                                <w:p w14:paraId="22C73985" w14:textId="77777777" w:rsidR="005F2E99" w:rsidRPr="007E4410" w:rsidRDefault="005F2E99" w:rsidP="004A5B59">
                                  <w:pPr>
                                    <w:rPr>
                                      <w:rFonts w:ascii="Times New Roman" w:hAnsi="Times New Roman" w:cs="Times New Roman"/>
                                      <w:b/>
                                      <w:sz w:val="20"/>
                                      <w:szCs w:val="20"/>
                                    </w:rPr>
                                  </w:pPr>
                                  <w:r w:rsidRPr="007E4410">
                                    <w:rPr>
                                      <w:rFonts w:ascii="Times New Roman" w:hAnsi="Times New Roman" w:cs="Times New Roman"/>
                                      <w:b/>
                                      <w:sz w:val="20"/>
                                      <w:szCs w:val="20"/>
                                    </w:rPr>
                                    <w:t>FACS naziv</w:t>
                                  </w:r>
                                </w:p>
                              </w:tc>
                              <w:tc>
                                <w:tcPr>
                                  <w:tcW w:w="500" w:type="dxa"/>
                                  <w:vAlign w:val="center"/>
                                </w:tcPr>
                                <w:p w14:paraId="4FF65777" w14:textId="56CCAE56" w:rsidR="005F2E99" w:rsidRPr="007E4410" w:rsidRDefault="005F2E99" w:rsidP="004A5B59">
                                  <w:pPr>
                                    <w:jc w:val="right"/>
                                    <w:rPr>
                                      <w:rFonts w:ascii="Times New Roman" w:hAnsi="Times New Roman" w:cs="Times New Roman"/>
                                      <w:b/>
                                      <w:sz w:val="20"/>
                                      <w:szCs w:val="20"/>
                                    </w:rPr>
                                  </w:pPr>
                                  <w:r w:rsidRPr="007E4410">
                                    <w:rPr>
                                      <w:rFonts w:ascii="Times New Roman" w:hAnsi="Times New Roman" w:cs="Times New Roman"/>
                                      <w:b/>
                                      <w:sz w:val="20"/>
                                      <w:szCs w:val="20"/>
                                    </w:rPr>
                                    <w:t>AU</w:t>
                                  </w:r>
                                </w:p>
                              </w:tc>
                              <w:tc>
                                <w:tcPr>
                                  <w:tcW w:w="2508" w:type="dxa"/>
                                  <w:vAlign w:val="center"/>
                                </w:tcPr>
                                <w:p w14:paraId="38865A41" w14:textId="77777777" w:rsidR="005F2E99" w:rsidRPr="007E4410" w:rsidRDefault="005F2E99" w:rsidP="004A5B59">
                                  <w:pPr>
                                    <w:rPr>
                                      <w:rFonts w:ascii="Times New Roman" w:hAnsi="Times New Roman" w:cs="Times New Roman"/>
                                      <w:b/>
                                      <w:sz w:val="20"/>
                                      <w:szCs w:val="20"/>
                                    </w:rPr>
                                  </w:pPr>
                                  <w:r w:rsidRPr="007E4410">
                                    <w:rPr>
                                      <w:rFonts w:ascii="Times New Roman" w:hAnsi="Times New Roman" w:cs="Times New Roman"/>
                                      <w:b/>
                                      <w:sz w:val="20"/>
                                      <w:szCs w:val="20"/>
                                    </w:rPr>
                                    <w:t>FACS naziv</w:t>
                                  </w:r>
                                </w:p>
                              </w:tc>
                            </w:tr>
                            <w:tr w:rsidR="005F2E99" w:rsidRPr="006D3967" w14:paraId="45A26E13" w14:textId="77777777" w:rsidTr="004A5B59">
                              <w:trPr>
                                <w:jc w:val="center"/>
                              </w:trPr>
                              <w:tc>
                                <w:tcPr>
                                  <w:tcW w:w="485" w:type="dxa"/>
                                  <w:vAlign w:val="center"/>
                                </w:tcPr>
                                <w:p w14:paraId="04CB5765" w14:textId="77777777" w:rsidR="005F2E99" w:rsidRPr="006D3967" w:rsidRDefault="005F2E99" w:rsidP="00712BE7">
                                  <w:pPr>
                                    <w:jc w:val="right"/>
                                    <w:rPr>
                                      <w:rFonts w:ascii="Times New Roman" w:hAnsi="Times New Roman" w:cs="Times New Roman"/>
                                      <w:sz w:val="20"/>
                                      <w:szCs w:val="20"/>
                                    </w:rPr>
                                  </w:pPr>
                                  <w:r w:rsidRPr="006D3967">
                                    <w:rPr>
                                      <w:rFonts w:ascii="Times New Roman" w:hAnsi="Times New Roman" w:cs="Times New Roman"/>
                                      <w:sz w:val="20"/>
                                      <w:szCs w:val="20"/>
                                    </w:rPr>
                                    <w:t>0</w:t>
                                  </w:r>
                                </w:p>
                              </w:tc>
                              <w:tc>
                                <w:tcPr>
                                  <w:tcW w:w="2524" w:type="dxa"/>
                                  <w:vAlign w:val="center"/>
                                </w:tcPr>
                                <w:p w14:paraId="07E469C1" w14:textId="40C956A6" w:rsidR="005F2E99" w:rsidRPr="006D3967" w:rsidRDefault="005F2E99" w:rsidP="004A5B59">
                                  <w:pPr>
                                    <w:rPr>
                                      <w:rFonts w:ascii="Times New Roman" w:hAnsi="Times New Roman" w:cs="Times New Roman"/>
                                      <w:sz w:val="20"/>
                                      <w:szCs w:val="20"/>
                                    </w:rPr>
                                  </w:pPr>
                                  <w:r w:rsidRPr="006D3967">
                                    <w:rPr>
                                      <w:rFonts w:ascii="Times New Roman" w:hAnsi="Times New Roman" w:cs="Times New Roman"/>
                                      <w:sz w:val="20"/>
                                      <w:szCs w:val="20"/>
                                    </w:rPr>
                                    <w:t>Neutralno lice</w:t>
                                  </w:r>
                                </w:p>
                              </w:tc>
                              <w:tc>
                                <w:tcPr>
                                  <w:tcW w:w="530" w:type="dxa"/>
                                  <w:vAlign w:val="center"/>
                                </w:tcPr>
                                <w:p w14:paraId="60B9BD18" w14:textId="29EA820D" w:rsidR="005F2E99" w:rsidRPr="006D3967" w:rsidRDefault="005F2E99" w:rsidP="00712BE7">
                                  <w:pPr>
                                    <w:jc w:val="right"/>
                                    <w:rPr>
                                      <w:rFonts w:ascii="Times New Roman" w:hAnsi="Times New Roman" w:cs="Times New Roman"/>
                                      <w:sz w:val="20"/>
                                      <w:szCs w:val="20"/>
                                    </w:rPr>
                                  </w:pPr>
                                  <w:r>
                                    <w:rPr>
                                      <w:rFonts w:ascii="Times New Roman" w:hAnsi="Times New Roman" w:cs="Times New Roman"/>
                                      <w:sz w:val="20"/>
                                      <w:szCs w:val="20"/>
                                    </w:rPr>
                                    <w:t>17</w:t>
                                  </w:r>
                                </w:p>
                              </w:tc>
                              <w:tc>
                                <w:tcPr>
                                  <w:tcW w:w="2477" w:type="dxa"/>
                                  <w:vAlign w:val="center"/>
                                </w:tcPr>
                                <w:p w14:paraId="50983376" w14:textId="719C9DDE" w:rsidR="005F2E99" w:rsidRPr="006D3967" w:rsidRDefault="005F2E99" w:rsidP="004A5B59">
                                  <w:pPr>
                                    <w:rPr>
                                      <w:rFonts w:ascii="Times New Roman" w:hAnsi="Times New Roman" w:cs="Times New Roman"/>
                                      <w:sz w:val="20"/>
                                      <w:szCs w:val="20"/>
                                    </w:rPr>
                                  </w:pPr>
                                  <w:r>
                                    <w:rPr>
                                      <w:rFonts w:ascii="Times New Roman" w:hAnsi="Times New Roman" w:cs="Times New Roman"/>
                                      <w:sz w:val="20"/>
                                      <w:szCs w:val="20"/>
                                    </w:rPr>
                                    <w:t>Brada dignuta</w:t>
                                  </w:r>
                                </w:p>
                              </w:tc>
                              <w:tc>
                                <w:tcPr>
                                  <w:tcW w:w="500" w:type="dxa"/>
                                  <w:vAlign w:val="center"/>
                                </w:tcPr>
                                <w:p w14:paraId="79FB055D" w14:textId="31184D96" w:rsidR="005F2E99" w:rsidRPr="006D3967" w:rsidRDefault="005F2E99" w:rsidP="00712BE7">
                                  <w:pPr>
                                    <w:jc w:val="right"/>
                                    <w:rPr>
                                      <w:rFonts w:ascii="Times New Roman" w:hAnsi="Times New Roman" w:cs="Times New Roman"/>
                                      <w:sz w:val="20"/>
                                      <w:szCs w:val="20"/>
                                    </w:rPr>
                                  </w:pPr>
                                  <w:r>
                                    <w:rPr>
                                      <w:rFonts w:ascii="Times New Roman" w:hAnsi="Times New Roman" w:cs="Times New Roman"/>
                                      <w:sz w:val="20"/>
                                      <w:szCs w:val="20"/>
                                    </w:rPr>
                                    <w:t>33</w:t>
                                  </w:r>
                                </w:p>
                              </w:tc>
                              <w:tc>
                                <w:tcPr>
                                  <w:tcW w:w="2508" w:type="dxa"/>
                                  <w:vAlign w:val="center"/>
                                </w:tcPr>
                                <w:p w14:paraId="2E09B646" w14:textId="7ABFA5ED" w:rsidR="005F2E99" w:rsidRPr="006D3967" w:rsidRDefault="005F2E99" w:rsidP="004A5B59">
                                  <w:pPr>
                                    <w:rPr>
                                      <w:rFonts w:ascii="Times New Roman" w:hAnsi="Times New Roman" w:cs="Times New Roman"/>
                                      <w:sz w:val="20"/>
                                      <w:szCs w:val="20"/>
                                    </w:rPr>
                                  </w:pPr>
                                  <w:r>
                                    <w:rPr>
                                      <w:rFonts w:ascii="Times New Roman" w:hAnsi="Times New Roman" w:cs="Times New Roman"/>
                                      <w:sz w:val="20"/>
                                      <w:szCs w:val="20"/>
                                    </w:rPr>
                                    <w:t>Obraz napuhnut</w:t>
                                  </w:r>
                                </w:p>
                              </w:tc>
                            </w:tr>
                            <w:tr w:rsidR="005F2E99" w:rsidRPr="006D3967" w14:paraId="3C133E73" w14:textId="77777777" w:rsidTr="004A5B59">
                              <w:trPr>
                                <w:jc w:val="center"/>
                              </w:trPr>
                              <w:tc>
                                <w:tcPr>
                                  <w:tcW w:w="485" w:type="dxa"/>
                                  <w:vAlign w:val="center"/>
                                </w:tcPr>
                                <w:p w14:paraId="0365B628" w14:textId="77777777" w:rsidR="005F2E99" w:rsidRPr="006D3967" w:rsidRDefault="005F2E99" w:rsidP="00712BE7">
                                  <w:pPr>
                                    <w:jc w:val="right"/>
                                    <w:rPr>
                                      <w:rFonts w:ascii="Times New Roman" w:hAnsi="Times New Roman" w:cs="Times New Roman"/>
                                      <w:sz w:val="20"/>
                                      <w:szCs w:val="20"/>
                                    </w:rPr>
                                  </w:pPr>
                                  <w:r w:rsidRPr="006D3967">
                                    <w:rPr>
                                      <w:rFonts w:ascii="Times New Roman" w:hAnsi="Times New Roman" w:cs="Times New Roman"/>
                                      <w:sz w:val="20"/>
                                      <w:szCs w:val="20"/>
                                    </w:rPr>
                                    <w:t>1</w:t>
                                  </w:r>
                                </w:p>
                              </w:tc>
                              <w:tc>
                                <w:tcPr>
                                  <w:tcW w:w="2524" w:type="dxa"/>
                                  <w:vAlign w:val="center"/>
                                </w:tcPr>
                                <w:p w14:paraId="7009DB8B" w14:textId="460EFC38" w:rsidR="005F2E99" w:rsidRPr="006D3967" w:rsidRDefault="005F2E99" w:rsidP="004A5B59">
                                  <w:pPr>
                                    <w:rPr>
                                      <w:rFonts w:ascii="Times New Roman" w:hAnsi="Times New Roman" w:cs="Times New Roman"/>
                                      <w:sz w:val="20"/>
                                      <w:szCs w:val="20"/>
                                    </w:rPr>
                                  </w:pPr>
                                  <w:r>
                                    <w:rPr>
                                      <w:rFonts w:ascii="Times New Roman" w:hAnsi="Times New Roman" w:cs="Times New Roman"/>
                                      <w:sz w:val="20"/>
                                      <w:szCs w:val="20"/>
                                    </w:rPr>
                                    <w:t>Dizanje unutarnje obrve</w:t>
                                  </w:r>
                                </w:p>
                              </w:tc>
                              <w:tc>
                                <w:tcPr>
                                  <w:tcW w:w="530" w:type="dxa"/>
                                  <w:vAlign w:val="center"/>
                                </w:tcPr>
                                <w:p w14:paraId="45385A7B" w14:textId="2A353BE0" w:rsidR="005F2E99" w:rsidRPr="006D3967" w:rsidRDefault="005F2E99" w:rsidP="00712BE7">
                                  <w:pPr>
                                    <w:jc w:val="right"/>
                                    <w:rPr>
                                      <w:rFonts w:ascii="Times New Roman" w:hAnsi="Times New Roman" w:cs="Times New Roman"/>
                                      <w:sz w:val="20"/>
                                      <w:szCs w:val="20"/>
                                    </w:rPr>
                                  </w:pPr>
                                  <w:r>
                                    <w:rPr>
                                      <w:rFonts w:ascii="Times New Roman" w:hAnsi="Times New Roman" w:cs="Times New Roman"/>
                                      <w:sz w:val="20"/>
                                      <w:szCs w:val="20"/>
                                    </w:rPr>
                                    <w:t>18</w:t>
                                  </w:r>
                                </w:p>
                              </w:tc>
                              <w:tc>
                                <w:tcPr>
                                  <w:tcW w:w="2477" w:type="dxa"/>
                                  <w:vAlign w:val="center"/>
                                </w:tcPr>
                                <w:p w14:paraId="1DF40B9C" w14:textId="20613E7E" w:rsidR="005F2E99" w:rsidRPr="006D3967" w:rsidRDefault="005F2E99" w:rsidP="004A5B59">
                                  <w:pPr>
                                    <w:rPr>
                                      <w:rFonts w:ascii="Times New Roman" w:hAnsi="Times New Roman" w:cs="Times New Roman"/>
                                      <w:sz w:val="20"/>
                                      <w:szCs w:val="20"/>
                                    </w:rPr>
                                  </w:pPr>
                                  <w:r>
                                    <w:rPr>
                                      <w:rFonts w:ascii="Times New Roman" w:hAnsi="Times New Roman" w:cs="Times New Roman"/>
                                      <w:sz w:val="20"/>
                                      <w:szCs w:val="20"/>
                                    </w:rPr>
                                    <w:t>Nabor od use</w:t>
                                  </w:r>
                                </w:p>
                              </w:tc>
                              <w:tc>
                                <w:tcPr>
                                  <w:tcW w:w="500" w:type="dxa"/>
                                  <w:vAlign w:val="center"/>
                                </w:tcPr>
                                <w:p w14:paraId="366E1ADE" w14:textId="23FE76F1" w:rsidR="005F2E99" w:rsidRPr="006D3967" w:rsidRDefault="005F2E99" w:rsidP="00712BE7">
                                  <w:pPr>
                                    <w:jc w:val="right"/>
                                    <w:rPr>
                                      <w:rFonts w:ascii="Times New Roman" w:hAnsi="Times New Roman" w:cs="Times New Roman"/>
                                      <w:sz w:val="20"/>
                                      <w:szCs w:val="20"/>
                                    </w:rPr>
                                  </w:pPr>
                                  <w:r>
                                    <w:rPr>
                                      <w:rFonts w:ascii="Times New Roman" w:hAnsi="Times New Roman" w:cs="Times New Roman"/>
                                      <w:sz w:val="20"/>
                                      <w:szCs w:val="20"/>
                                    </w:rPr>
                                    <w:t>34</w:t>
                                  </w:r>
                                </w:p>
                              </w:tc>
                              <w:tc>
                                <w:tcPr>
                                  <w:tcW w:w="2508" w:type="dxa"/>
                                  <w:vAlign w:val="center"/>
                                </w:tcPr>
                                <w:p w14:paraId="39097D28" w14:textId="254D69C3" w:rsidR="005F2E99" w:rsidRPr="006D3967" w:rsidRDefault="005F2E99" w:rsidP="004A5B59">
                                  <w:pPr>
                                    <w:rPr>
                                      <w:rFonts w:ascii="Times New Roman" w:hAnsi="Times New Roman" w:cs="Times New Roman"/>
                                      <w:sz w:val="20"/>
                                      <w:szCs w:val="20"/>
                                    </w:rPr>
                                  </w:pPr>
                                  <w:r>
                                    <w:rPr>
                                      <w:rFonts w:ascii="Times New Roman" w:hAnsi="Times New Roman" w:cs="Times New Roman"/>
                                      <w:sz w:val="20"/>
                                      <w:szCs w:val="20"/>
                                    </w:rPr>
                                    <w:t>Obraz napuhnut (manje)</w:t>
                                  </w:r>
                                </w:p>
                              </w:tc>
                            </w:tr>
                            <w:tr w:rsidR="005F2E99" w:rsidRPr="006D3967" w14:paraId="2FCD8333" w14:textId="77777777" w:rsidTr="004A5B59">
                              <w:trPr>
                                <w:jc w:val="center"/>
                              </w:trPr>
                              <w:tc>
                                <w:tcPr>
                                  <w:tcW w:w="485" w:type="dxa"/>
                                  <w:vAlign w:val="center"/>
                                </w:tcPr>
                                <w:p w14:paraId="494F903A" w14:textId="77777777" w:rsidR="005F2E99" w:rsidRPr="006D3967" w:rsidRDefault="005F2E99" w:rsidP="00712BE7">
                                  <w:pPr>
                                    <w:jc w:val="right"/>
                                    <w:rPr>
                                      <w:rFonts w:ascii="Times New Roman" w:hAnsi="Times New Roman" w:cs="Times New Roman"/>
                                      <w:sz w:val="20"/>
                                      <w:szCs w:val="20"/>
                                    </w:rPr>
                                  </w:pPr>
                                  <w:r w:rsidRPr="006D3967">
                                    <w:rPr>
                                      <w:rFonts w:ascii="Times New Roman" w:hAnsi="Times New Roman" w:cs="Times New Roman"/>
                                      <w:sz w:val="20"/>
                                      <w:szCs w:val="20"/>
                                    </w:rPr>
                                    <w:t>2</w:t>
                                  </w:r>
                                </w:p>
                              </w:tc>
                              <w:tc>
                                <w:tcPr>
                                  <w:tcW w:w="2524" w:type="dxa"/>
                                  <w:vAlign w:val="center"/>
                                </w:tcPr>
                                <w:p w14:paraId="0C5CE1BB" w14:textId="47EEC1B7" w:rsidR="005F2E99" w:rsidRPr="006D3967" w:rsidRDefault="005F2E99" w:rsidP="004A5B59">
                                  <w:pPr>
                                    <w:rPr>
                                      <w:rFonts w:ascii="Times New Roman" w:hAnsi="Times New Roman" w:cs="Times New Roman"/>
                                      <w:sz w:val="20"/>
                                      <w:szCs w:val="20"/>
                                    </w:rPr>
                                  </w:pPr>
                                  <w:r>
                                    <w:rPr>
                                      <w:rFonts w:ascii="Times New Roman" w:hAnsi="Times New Roman" w:cs="Times New Roman"/>
                                      <w:sz w:val="20"/>
                                      <w:szCs w:val="20"/>
                                    </w:rPr>
                                    <w:t>Dizanje vanjske obrve</w:t>
                                  </w:r>
                                </w:p>
                              </w:tc>
                              <w:tc>
                                <w:tcPr>
                                  <w:tcW w:w="530" w:type="dxa"/>
                                  <w:vAlign w:val="center"/>
                                </w:tcPr>
                                <w:p w14:paraId="624C828C" w14:textId="518AC00B" w:rsidR="005F2E99" w:rsidRPr="006D3967" w:rsidRDefault="005F2E99" w:rsidP="00712BE7">
                                  <w:pPr>
                                    <w:jc w:val="right"/>
                                    <w:rPr>
                                      <w:rFonts w:ascii="Times New Roman" w:hAnsi="Times New Roman" w:cs="Times New Roman"/>
                                      <w:sz w:val="20"/>
                                      <w:szCs w:val="20"/>
                                    </w:rPr>
                                  </w:pPr>
                                  <w:r>
                                    <w:rPr>
                                      <w:rFonts w:ascii="Times New Roman" w:hAnsi="Times New Roman" w:cs="Times New Roman"/>
                                      <w:sz w:val="20"/>
                                      <w:szCs w:val="20"/>
                                    </w:rPr>
                                    <w:t>19</w:t>
                                  </w:r>
                                </w:p>
                              </w:tc>
                              <w:tc>
                                <w:tcPr>
                                  <w:tcW w:w="2477" w:type="dxa"/>
                                  <w:vAlign w:val="center"/>
                                </w:tcPr>
                                <w:p w14:paraId="2C3916DE" w14:textId="4DA73087" w:rsidR="005F2E99" w:rsidRPr="006D3967" w:rsidRDefault="005F2E99" w:rsidP="004A5B59">
                                  <w:pPr>
                                    <w:rPr>
                                      <w:rFonts w:ascii="Times New Roman" w:hAnsi="Times New Roman" w:cs="Times New Roman"/>
                                      <w:sz w:val="20"/>
                                      <w:szCs w:val="20"/>
                                    </w:rPr>
                                  </w:pPr>
                                  <w:r>
                                    <w:rPr>
                                      <w:rFonts w:ascii="Times New Roman" w:hAnsi="Times New Roman" w:cs="Times New Roman"/>
                                      <w:sz w:val="20"/>
                                      <w:szCs w:val="20"/>
                                    </w:rPr>
                                    <w:t>Jezik se vidi</w:t>
                                  </w:r>
                                </w:p>
                              </w:tc>
                              <w:tc>
                                <w:tcPr>
                                  <w:tcW w:w="500" w:type="dxa"/>
                                  <w:vAlign w:val="center"/>
                                </w:tcPr>
                                <w:p w14:paraId="252F0C9B" w14:textId="6927DE21" w:rsidR="005F2E99" w:rsidRPr="006D3967" w:rsidRDefault="005F2E99" w:rsidP="00712BE7">
                                  <w:pPr>
                                    <w:jc w:val="right"/>
                                    <w:rPr>
                                      <w:rFonts w:ascii="Times New Roman" w:hAnsi="Times New Roman" w:cs="Times New Roman"/>
                                      <w:sz w:val="20"/>
                                      <w:szCs w:val="20"/>
                                    </w:rPr>
                                  </w:pPr>
                                  <w:r>
                                    <w:rPr>
                                      <w:rFonts w:ascii="Times New Roman" w:hAnsi="Times New Roman" w:cs="Times New Roman"/>
                                      <w:sz w:val="20"/>
                                      <w:szCs w:val="20"/>
                                    </w:rPr>
                                    <w:t>35</w:t>
                                  </w:r>
                                </w:p>
                              </w:tc>
                              <w:tc>
                                <w:tcPr>
                                  <w:tcW w:w="2508" w:type="dxa"/>
                                  <w:vAlign w:val="center"/>
                                </w:tcPr>
                                <w:p w14:paraId="19035480" w14:textId="5129D8C5" w:rsidR="005F2E99" w:rsidRPr="006D3967" w:rsidRDefault="005F2E99" w:rsidP="004A5B59">
                                  <w:pPr>
                                    <w:rPr>
                                      <w:rFonts w:ascii="Times New Roman" w:hAnsi="Times New Roman" w:cs="Times New Roman"/>
                                      <w:sz w:val="20"/>
                                      <w:szCs w:val="20"/>
                                    </w:rPr>
                                  </w:pPr>
                                  <w:r>
                                    <w:rPr>
                                      <w:rFonts w:ascii="Times New Roman" w:hAnsi="Times New Roman" w:cs="Times New Roman"/>
                                      <w:sz w:val="20"/>
                                      <w:szCs w:val="20"/>
                                    </w:rPr>
                                    <w:t>Obraz uvučen</w:t>
                                  </w:r>
                                </w:p>
                              </w:tc>
                            </w:tr>
                            <w:tr w:rsidR="005F2E99" w:rsidRPr="006D3967" w14:paraId="13104893" w14:textId="77777777" w:rsidTr="004A5B59">
                              <w:trPr>
                                <w:jc w:val="center"/>
                              </w:trPr>
                              <w:tc>
                                <w:tcPr>
                                  <w:tcW w:w="485" w:type="dxa"/>
                                  <w:vAlign w:val="center"/>
                                </w:tcPr>
                                <w:p w14:paraId="7A2F070D" w14:textId="6373433E" w:rsidR="005F2E99" w:rsidRPr="006D3967" w:rsidRDefault="005F2E99" w:rsidP="00712BE7">
                                  <w:pPr>
                                    <w:jc w:val="right"/>
                                    <w:rPr>
                                      <w:rFonts w:ascii="Times New Roman" w:hAnsi="Times New Roman" w:cs="Times New Roman"/>
                                      <w:sz w:val="20"/>
                                      <w:szCs w:val="20"/>
                                    </w:rPr>
                                  </w:pPr>
                                  <w:r>
                                    <w:rPr>
                                      <w:rFonts w:ascii="Times New Roman" w:hAnsi="Times New Roman" w:cs="Times New Roman"/>
                                      <w:sz w:val="20"/>
                                      <w:szCs w:val="20"/>
                                    </w:rPr>
                                    <w:t>4</w:t>
                                  </w:r>
                                </w:p>
                              </w:tc>
                              <w:tc>
                                <w:tcPr>
                                  <w:tcW w:w="2524" w:type="dxa"/>
                                  <w:vAlign w:val="center"/>
                                </w:tcPr>
                                <w:p w14:paraId="792E8185" w14:textId="2D8A6D5D" w:rsidR="005F2E99" w:rsidRPr="006D3967" w:rsidRDefault="005F2E99" w:rsidP="004A5B59">
                                  <w:pPr>
                                    <w:rPr>
                                      <w:rFonts w:ascii="Times New Roman" w:hAnsi="Times New Roman" w:cs="Times New Roman"/>
                                      <w:sz w:val="20"/>
                                      <w:szCs w:val="20"/>
                                    </w:rPr>
                                  </w:pPr>
                                  <w:r>
                                    <w:rPr>
                                      <w:rFonts w:ascii="Times New Roman" w:hAnsi="Times New Roman" w:cs="Times New Roman"/>
                                      <w:sz w:val="20"/>
                                      <w:szCs w:val="20"/>
                                    </w:rPr>
                                    <w:t>Spuštanje obrve</w:t>
                                  </w:r>
                                </w:p>
                              </w:tc>
                              <w:tc>
                                <w:tcPr>
                                  <w:tcW w:w="530" w:type="dxa"/>
                                  <w:vAlign w:val="center"/>
                                </w:tcPr>
                                <w:p w14:paraId="082BB8A4" w14:textId="4D51D706" w:rsidR="005F2E99" w:rsidRPr="006D3967" w:rsidRDefault="005F2E99" w:rsidP="00712BE7">
                                  <w:pPr>
                                    <w:jc w:val="right"/>
                                    <w:rPr>
                                      <w:rFonts w:ascii="Times New Roman" w:hAnsi="Times New Roman" w:cs="Times New Roman"/>
                                      <w:sz w:val="20"/>
                                      <w:szCs w:val="20"/>
                                    </w:rPr>
                                  </w:pPr>
                                  <w:r>
                                    <w:rPr>
                                      <w:rFonts w:ascii="Times New Roman" w:hAnsi="Times New Roman" w:cs="Times New Roman"/>
                                      <w:sz w:val="20"/>
                                      <w:szCs w:val="20"/>
                                    </w:rPr>
                                    <w:t>20</w:t>
                                  </w:r>
                                </w:p>
                              </w:tc>
                              <w:tc>
                                <w:tcPr>
                                  <w:tcW w:w="2477" w:type="dxa"/>
                                  <w:vAlign w:val="center"/>
                                </w:tcPr>
                                <w:p w14:paraId="10571FA8" w14:textId="21FD9332" w:rsidR="005F2E99" w:rsidRPr="006D3967" w:rsidRDefault="005F2E99" w:rsidP="004A5B59">
                                  <w:pPr>
                                    <w:rPr>
                                      <w:rFonts w:ascii="Times New Roman" w:hAnsi="Times New Roman" w:cs="Times New Roman"/>
                                      <w:sz w:val="20"/>
                                      <w:szCs w:val="20"/>
                                    </w:rPr>
                                  </w:pPr>
                                  <w:r>
                                    <w:rPr>
                                      <w:rFonts w:ascii="Times New Roman" w:hAnsi="Times New Roman" w:cs="Times New Roman"/>
                                      <w:sz w:val="20"/>
                                      <w:szCs w:val="20"/>
                                    </w:rPr>
                                    <w:t>Usne rastegnute</w:t>
                                  </w:r>
                                </w:p>
                              </w:tc>
                              <w:tc>
                                <w:tcPr>
                                  <w:tcW w:w="500" w:type="dxa"/>
                                  <w:vAlign w:val="center"/>
                                </w:tcPr>
                                <w:p w14:paraId="79662CB8" w14:textId="392EBEB3" w:rsidR="005F2E99" w:rsidRPr="006D3967" w:rsidRDefault="005F2E99" w:rsidP="00712BE7">
                                  <w:pPr>
                                    <w:jc w:val="right"/>
                                    <w:rPr>
                                      <w:rFonts w:ascii="Times New Roman" w:hAnsi="Times New Roman" w:cs="Times New Roman"/>
                                      <w:sz w:val="20"/>
                                      <w:szCs w:val="20"/>
                                    </w:rPr>
                                  </w:pPr>
                                  <w:r>
                                    <w:rPr>
                                      <w:rFonts w:ascii="Times New Roman" w:hAnsi="Times New Roman" w:cs="Times New Roman"/>
                                      <w:sz w:val="20"/>
                                      <w:szCs w:val="20"/>
                                    </w:rPr>
                                    <w:t>36</w:t>
                                  </w:r>
                                </w:p>
                              </w:tc>
                              <w:tc>
                                <w:tcPr>
                                  <w:tcW w:w="2508" w:type="dxa"/>
                                  <w:vAlign w:val="center"/>
                                </w:tcPr>
                                <w:p w14:paraId="5FCE93FD" w14:textId="38E421C7" w:rsidR="005F2E99" w:rsidRPr="006D3967" w:rsidRDefault="005F2E99" w:rsidP="004A5B59">
                                  <w:pPr>
                                    <w:rPr>
                                      <w:rFonts w:ascii="Times New Roman" w:hAnsi="Times New Roman" w:cs="Times New Roman"/>
                                      <w:sz w:val="20"/>
                                      <w:szCs w:val="20"/>
                                    </w:rPr>
                                  </w:pPr>
                                  <w:r>
                                    <w:rPr>
                                      <w:rFonts w:ascii="Times New Roman" w:hAnsi="Times New Roman" w:cs="Times New Roman"/>
                                      <w:sz w:val="20"/>
                                      <w:szCs w:val="20"/>
                                    </w:rPr>
                                    <w:t>Jezi natečen</w:t>
                                  </w:r>
                                </w:p>
                              </w:tc>
                            </w:tr>
                            <w:tr w:rsidR="005F2E99" w:rsidRPr="006D3967" w14:paraId="40749DEC" w14:textId="77777777" w:rsidTr="004A5B59">
                              <w:trPr>
                                <w:jc w:val="center"/>
                              </w:trPr>
                              <w:tc>
                                <w:tcPr>
                                  <w:tcW w:w="485" w:type="dxa"/>
                                  <w:vAlign w:val="center"/>
                                </w:tcPr>
                                <w:p w14:paraId="72BCE5F3" w14:textId="6948CFDD" w:rsidR="005F2E99" w:rsidRPr="006D3967" w:rsidRDefault="005F2E99" w:rsidP="00712BE7">
                                  <w:pPr>
                                    <w:jc w:val="right"/>
                                    <w:rPr>
                                      <w:rFonts w:ascii="Times New Roman" w:hAnsi="Times New Roman" w:cs="Times New Roman"/>
                                      <w:sz w:val="20"/>
                                      <w:szCs w:val="20"/>
                                    </w:rPr>
                                  </w:pPr>
                                  <w:r>
                                    <w:rPr>
                                      <w:rFonts w:ascii="Times New Roman" w:hAnsi="Times New Roman" w:cs="Times New Roman"/>
                                      <w:sz w:val="20"/>
                                      <w:szCs w:val="20"/>
                                    </w:rPr>
                                    <w:t>5</w:t>
                                  </w:r>
                                </w:p>
                              </w:tc>
                              <w:tc>
                                <w:tcPr>
                                  <w:tcW w:w="2524" w:type="dxa"/>
                                  <w:vAlign w:val="center"/>
                                </w:tcPr>
                                <w:p w14:paraId="53CE7E1B" w14:textId="32924122" w:rsidR="005F2E99" w:rsidRPr="006D3967" w:rsidRDefault="005F2E99" w:rsidP="004A5B59">
                                  <w:pPr>
                                    <w:rPr>
                                      <w:rFonts w:ascii="Times New Roman" w:hAnsi="Times New Roman" w:cs="Times New Roman"/>
                                      <w:sz w:val="20"/>
                                      <w:szCs w:val="20"/>
                                    </w:rPr>
                                  </w:pPr>
                                  <w:r>
                                    <w:rPr>
                                      <w:rFonts w:ascii="Times New Roman" w:hAnsi="Times New Roman" w:cs="Times New Roman"/>
                                      <w:sz w:val="20"/>
                                      <w:szCs w:val="20"/>
                                    </w:rPr>
                                    <w:t>Dizanje gornje usne</w:t>
                                  </w:r>
                                </w:p>
                              </w:tc>
                              <w:tc>
                                <w:tcPr>
                                  <w:tcW w:w="530" w:type="dxa"/>
                                  <w:vAlign w:val="center"/>
                                </w:tcPr>
                                <w:p w14:paraId="33C8C221" w14:textId="04B6F2EA" w:rsidR="005F2E99" w:rsidRPr="006D3967" w:rsidRDefault="005F2E99" w:rsidP="00712BE7">
                                  <w:pPr>
                                    <w:jc w:val="right"/>
                                    <w:rPr>
                                      <w:rFonts w:ascii="Times New Roman" w:hAnsi="Times New Roman" w:cs="Times New Roman"/>
                                      <w:sz w:val="20"/>
                                      <w:szCs w:val="20"/>
                                    </w:rPr>
                                  </w:pPr>
                                  <w:r>
                                    <w:rPr>
                                      <w:rFonts w:ascii="Times New Roman" w:hAnsi="Times New Roman" w:cs="Times New Roman"/>
                                      <w:sz w:val="20"/>
                                      <w:szCs w:val="20"/>
                                    </w:rPr>
                                    <w:t>21</w:t>
                                  </w:r>
                                </w:p>
                              </w:tc>
                              <w:tc>
                                <w:tcPr>
                                  <w:tcW w:w="2477" w:type="dxa"/>
                                  <w:vAlign w:val="center"/>
                                </w:tcPr>
                                <w:p w14:paraId="37CC2A2E" w14:textId="1804AB13" w:rsidR="005F2E99" w:rsidRPr="006D3967" w:rsidRDefault="005F2E99" w:rsidP="004A5B59">
                                  <w:pPr>
                                    <w:rPr>
                                      <w:rFonts w:ascii="Times New Roman" w:hAnsi="Times New Roman" w:cs="Times New Roman"/>
                                      <w:sz w:val="20"/>
                                      <w:szCs w:val="20"/>
                                    </w:rPr>
                                  </w:pPr>
                                  <w:r>
                                    <w:rPr>
                                      <w:rFonts w:ascii="Times New Roman" w:hAnsi="Times New Roman" w:cs="Times New Roman"/>
                                      <w:sz w:val="20"/>
                                      <w:szCs w:val="20"/>
                                    </w:rPr>
                                    <w:t>Vrat zategnut</w:t>
                                  </w:r>
                                </w:p>
                              </w:tc>
                              <w:tc>
                                <w:tcPr>
                                  <w:tcW w:w="500" w:type="dxa"/>
                                  <w:vAlign w:val="center"/>
                                </w:tcPr>
                                <w:p w14:paraId="2E7AF769" w14:textId="079FAEBC" w:rsidR="005F2E99" w:rsidRPr="006D3967" w:rsidRDefault="005F2E99" w:rsidP="00712BE7">
                                  <w:pPr>
                                    <w:jc w:val="right"/>
                                    <w:rPr>
                                      <w:rFonts w:ascii="Times New Roman" w:hAnsi="Times New Roman" w:cs="Times New Roman"/>
                                      <w:sz w:val="20"/>
                                      <w:szCs w:val="20"/>
                                    </w:rPr>
                                  </w:pPr>
                                  <w:r>
                                    <w:rPr>
                                      <w:rFonts w:ascii="Times New Roman" w:hAnsi="Times New Roman" w:cs="Times New Roman"/>
                                      <w:sz w:val="20"/>
                                      <w:szCs w:val="20"/>
                                    </w:rPr>
                                    <w:t>37</w:t>
                                  </w:r>
                                </w:p>
                              </w:tc>
                              <w:tc>
                                <w:tcPr>
                                  <w:tcW w:w="2508" w:type="dxa"/>
                                  <w:vAlign w:val="center"/>
                                </w:tcPr>
                                <w:p w14:paraId="3E7242AC" w14:textId="22F099EC" w:rsidR="005F2E99" w:rsidRPr="006D3967" w:rsidRDefault="005F2E99" w:rsidP="004A5B59">
                                  <w:pPr>
                                    <w:rPr>
                                      <w:rFonts w:ascii="Times New Roman" w:hAnsi="Times New Roman" w:cs="Times New Roman"/>
                                      <w:sz w:val="20"/>
                                      <w:szCs w:val="20"/>
                                    </w:rPr>
                                  </w:pPr>
                                  <w:r>
                                    <w:rPr>
                                      <w:rFonts w:ascii="Times New Roman" w:hAnsi="Times New Roman" w:cs="Times New Roman"/>
                                      <w:sz w:val="20"/>
                                      <w:szCs w:val="20"/>
                                    </w:rPr>
                                    <w:t>Brisanje usana</w:t>
                                  </w:r>
                                </w:p>
                              </w:tc>
                            </w:tr>
                            <w:tr w:rsidR="005F2E99" w:rsidRPr="006D3967" w14:paraId="2690DF86" w14:textId="77777777" w:rsidTr="004A5B59">
                              <w:trPr>
                                <w:jc w:val="center"/>
                              </w:trPr>
                              <w:tc>
                                <w:tcPr>
                                  <w:tcW w:w="485" w:type="dxa"/>
                                  <w:vAlign w:val="center"/>
                                </w:tcPr>
                                <w:p w14:paraId="54DB2D9E" w14:textId="2ED93F84" w:rsidR="005F2E99" w:rsidRPr="006D3967" w:rsidRDefault="005F2E99" w:rsidP="00712BE7">
                                  <w:pPr>
                                    <w:jc w:val="right"/>
                                    <w:rPr>
                                      <w:rFonts w:ascii="Times New Roman" w:hAnsi="Times New Roman" w:cs="Times New Roman"/>
                                      <w:sz w:val="20"/>
                                      <w:szCs w:val="20"/>
                                    </w:rPr>
                                  </w:pPr>
                                  <w:r>
                                    <w:rPr>
                                      <w:rFonts w:ascii="Times New Roman" w:hAnsi="Times New Roman" w:cs="Times New Roman"/>
                                      <w:sz w:val="20"/>
                                      <w:szCs w:val="20"/>
                                    </w:rPr>
                                    <w:t>6</w:t>
                                  </w:r>
                                </w:p>
                              </w:tc>
                              <w:tc>
                                <w:tcPr>
                                  <w:tcW w:w="2524" w:type="dxa"/>
                                  <w:vAlign w:val="center"/>
                                </w:tcPr>
                                <w:p w14:paraId="7771D9CA" w14:textId="2FD97F9B" w:rsidR="005F2E99" w:rsidRPr="006D3967" w:rsidRDefault="005F2E99" w:rsidP="004A5B59">
                                  <w:pPr>
                                    <w:rPr>
                                      <w:rFonts w:ascii="Times New Roman" w:hAnsi="Times New Roman" w:cs="Times New Roman"/>
                                      <w:sz w:val="20"/>
                                      <w:szCs w:val="20"/>
                                    </w:rPr>
                                  </w:pPr>
                                  <w:r>
                                    <w:rPr>
                                      <w:rFonts w:ascii="Times New Roman" w:hAnsi="Times New Roman" w:cs="Times New Roman"/>
                                      <w:sz w:val="20"/>
                                      <w:szCs w:val="20"/>
                                    </w:rPr>
                                    <w:t>Dizanje obraza</w:t>
                                  </w:r>
                                </w:p>
                              </w:tc>
                              <w:tc>
                                <w:tcPr>
                                  <w:tcW w:w="530" w:type="dxa"/>
                                  <w:vAlign w:val="center"/>
                                </w:tcPr>
                                <w:p w14:paraId="65BD20F4" w14:textId="63334FFD" w:rsidR="005F2E99" w:rsidRPr="006D3967" w:rsidRDefault="005F2E99" w:rsidP="00712BE7">
                                  <w:pPr>
                                    <w:jc w:val="right"/>
                                    <w:rPr>
                                      <w:rFonts w:ascii="Times New Roman" w:hAnsi="Times New Roman" w:cs="Times New Roman"/>
                                      <w:sz w:val="20"/>
                                      <w:szCs w:val="20"/>
                                    </w:rPr>
                                  </w:pPr>
                                  <w:r>
                                    <w:rPr>
                                      <w:rFonts w:ascii="Times New Roman" w:hAnsi="Times New Roman" w:cs="Times New Roman"/>
                                      <w:sz w:val="20"/>
                                      <w:szCs w:val="20"/>
                                    </w:rPr>
                                    <w:t>22</w:t>
                                  </w:r>
                                </w:p>
                              </w:tc>
                              <w:tc>
                                <w:tcPr>
                                  <w:tcW w:w="2477" w:type="dxa"/>
                                  <w:vAlign w:val="center"/>
                                </w:tcPr>
                                <w:p w14:paraId="23A6132C" w14:textId="17E00673" w:rsidR="005F2E99" w:rsidRPr="006D3967" w:rsidRDefault="005F2E99" w:rsidP="004A5B59">
                                  <w:pPr>
                                    <w:rPr>
                                      <w:rFonts w:ascii="Times New Roman" w:hAnsi="Times New Roman" w:cs="Times New Roman"/>
                                      <w:sz w:val="20"/>
                                      <w:szCs w:val="20"/>
                                    </w:rPr>
                                  </w:pPr>
                                  <w:r>
                                    <w:rPr>
                                      <w:rFonts w:ascii="Times New Roman" w:hAnsi="Times New Roman" w:cs="Times New Roman"/>
                                      <w:sz w:val="20"/>
                                      <w:szCs w:val="20"/>
                                    </w:rPr>
                                    <w:t>Usne oblika O</w:t>
                                  </w:r>
                                </w:p>
                              </w:tc>
                              <w:tc>
                                <w:tcPr>
                                  <w:tcW w:w="500" w:type="dxa"/>
                                  <w:vAlign w:val="center"/>
                                </w:tcPr>
                                <w:p w14:paraId="353A535B" w14:textId="3E20C583" w:rsidR="005F2E99" w:rsidRPr="006D3967" w:rsidRDefault="005F2E99" w:rsidP="00712BE7">
                                  <w:pPr>
                                    <w:jc w:val="right"/>
                                    <w:rPr>
                                      <w:rFonts w:ascii="Times New Roman" w:hAnsi="Times New Roman" w:cs="Times New Roman"/>
                                      <w:sz w:val="20"/>
                                      <w:szCs w:val="20"/>
                                    </w:rPr>
                                  </w:pPr>
                                  <w:r>
                                    <w:rPr>
                                      <w:rFonts w:ascii="Times New Roman" w:hAnsi="Times New Roman" w:cs="Times New Roman"/>
                                      <w:sz w:val="20"/>
                                      <w:szCs w:val="20"/>
                                    </w:rPr>
                                    <w:t>38</w:t>
                                  </w:r>
                                </w:p>
                              </w:tc>
                              <w:tc>
                                <w:tcPr>
                                  <w:tcW w:w="2508" w:type="dxa"/>
                                  <w:vAlign w:val="center"/>
                                </w:tcPr>
                                <w:p w14:paraId="199C91C5" w14:textId="034DC948" w:rsidR="005F2E99" w:rsidRPr="006D3967" w:rsidRDefault="005F2E99" w:rsidP="004A5B59">
                                  <w:pPr>
                                    <w:rPr>
                                      <w:rFonts w:ascii="Times New Roman" w:hAnsi="Times New Roman" w:cs="Times New Roman"/>
                                      <w:sz w:val="20"/>
                                      <w:szCs w:val="20"/>
                                    </w:rPr>
                                  </w:pPr>
                                  <w:r>
                                    <w:rPr>
                                      <w:rFonts w:ascii="Times New Roman" w:hAnsi="Times New Roman" w:cs="Times New Roman"/>
                                      <w:sz w:val="20"/>
                                      <w:szCs w:val="20"/>
                                    </w:rPr>
                                    <w:t>Nosnice raširene</w:t>
                                  </w:r>
                                </w:p>
                              </w:tc>
                            </w:tr>
                            <w:tr w:rsidR="005F2E99" w:rsidRPr="006D3967" w14:paraId="0448FD34" w14:textId="77777777" w:rsidTr="004A5B59">
                              <w:trPr>
                                <w:jc w:val="center"/>
                              </w:trPr>
                              <w:tc>
                                <w:tcPr>
                                  <w:tcW w:w="485" w:type="dxa"/>
                                  <w:vAlign w:val="center"/>
                                </w:tcPr>
                                <w:p w14:paraId="1EDBF0EC" w14:textId="78215286" w:rsidR="005F2E99" w:rsidRPr="006D3967" w:rsidRDefault="005F2E99" w:rsidP="00712BE7">
                                  <w:pPr>
                                    <w:jc w:val="right"/>
                                    <w:rPr>
                                      <w:rFonts w:ascii="Times New Roman" w:hAnsi="Times New Roman" w:cs="Times New Roman"/>
                                      <w:sz w:val="20"/>
                                      <w:szCs w:val="20"/>
                                    </w:rPr>
                                  </w:pPr>
                                  <w:r>
                                    <w:rPr>
                                      <w:rFonts w:ascii="Times New Roman" w:hAnsi="Times New Roman" w:cs="Times New Roman"/>
                                      <w:sz w:val="20"/>
                                      <w:szCs w:val="20"/>
                                    </w:rPr>
                                    <w:t>7</w:t>
                                  </w:r>
                                </w:p>
                              </w:tc>
                              <w:tc>
                                <w:tcPr>
                                  <w:tcW w:w="2524" w:type="dxa"/>
                                  <w:vAlign w:val="center"/>
                                </w:tcPr>
                                <w:p w14:paraId="76B64E05" w14:textId="37B61E17" w:rsidR="005F2E99" w:rsidRPr="006D3967" w:rsidRDefault="005F2E99" w:rsidP="004A5B59">
                                  <w:pPr>
                                    <w:rPr>
                                      <w:rFonts w:ascii="Times New Roman" w:hAnsi="Times New Roman" w:cs="Times New Roman"/>
                                      <w:sz w:val="20"/>
                                      <w:szCs w:val="20"/>
                                    </w:rPr>
                                  </w:pPr>
                                  <w:r>
                                    <w:rPr>
                                      <w:rFonts w:ascii="Times New Roman" w:hAnsi="Times New Roman" w:cs="Times New Roman"/>
                                      <w:sz w:val="20"/>
                                      <w:szCs w:val="20"/>
                                    </w:rPr>
                                    <w:t>Zatezanje usna</w:t>
                                  </w:r>
                                </w:p>
                              </w:tc>
                              <w:tc>
                                <w:tcPr>
                                  <w:tcW w:w="530" w:type="dxa"/>
                                  <w:vAlign w:val="center"/>
                                </w:tcPr>
                                <w:p w14:paraId="4ADC102D" w14:textId="3B22B5AE" w:rsidR="005F2E99" w:rsidRPr="006D3967" w:rsidRDefault="005F2E99" w:rsidP="00712BE7">
                                  <w:pPr>
                                    <w:jc w:val="right"/>
                                    <w:rPr>
                                      <w:rFonts w:ascii="Times New Roman" w:hAnsi="Times New Roman" w:cs="Times New Roman"/>
                                      <w:sz w:val="20"/>
                                      <w:szCs w:val="20"/>
                                    </w:rPr>
                                  </w:pPr>
                                  <w:r w:rsidRPr="006D3967">
                                    <w:rPr>
                                      <w:rFonts w:ascii="Times New Roman" w:hAnsi="Times New Roman" w:cs="Times New Roman"/>
                                      <w:sz w:val="20"/>
                                      <w:szCs w:val="20"/>
                                    </w:rPr>
                                    <w:t>2</w:t>
                                  </w:r>
                                  <w:r>
                                    <w:rPr>
                                      <w:rFonts w:ascii="Times New Roman" w:hAnsi="Times New Roman" w:cs="Times New Roman"/>
                                      <w:sz w:val="20"/>
                                      <w:szCs w:val="20"/>
                                    </w:rPr>
                                    <w:t>3</w:t>
                                  </w:r>
                                </w:p>
                              </w:tc>
                              <w:tc>
                                <w:tcPr>
                                  <w:tcW w:w="2477" w:type="dxa"/>
                                  <w:vAlign w:val="center"/>
                                </w:tcPr>
                                <w:p w14:paraId="776559A6" w14:textId="08643768" w:rsidR="005F2E99" w:rsidRPr="006D3967" w:rsidRDefault="005F2E99" w:rsidP="004A5B59">
                                  <w:pPr>
                                    <w:rPr>
                                      <w:rFonts w:ascii="Times New Roman" w:hAnsi="Times New Roman" w:cs="Times New Roman"/>
                                      <w:sz w:val="20"/>
                                      <w:szCs w:val="20"/>
                                    </w:rPr>
                                  </w:pPr>
                                  <w:r>
                                    <w:rPr>
                                      <w:rFonts w:ascii="Times New Roman" w:hAnsi="Times New Roman" w:cs="Times New Roman"/>
                                      <w:sz w:val="20"/>
                                      <w:szCs w:val="20"/>
                                    </w:rPr>
                                    <w:t>Usne zategnute</w:t>
                                  </w:r>
                                </w:p>
                              </w:tc>
                              <w:tc>
                                <w:tcPr>
                                  <w:tcW w:w="500" w:type="dxa"/>
                                  <w:vAlign w:val="center"/>
                                </w:tcPr>
                                <w:p w14:paraId="062D2434" w14:textId="3D321FCE" w:rsidR="005F2E99" w:rsidRPr="006D3967" w:rsidRDefault="005F2E99" w:rsidP="00712BE7">
                                  <w:pPr>
                                    <w:jc w:val="right"/>
                                    <w:rPr>
                                      <w:rFonts w:ascii="Times New Roman" w:hAnsi="Times New Roman" w:cs="Times New Roman"/>
                                      <w:sz w:val="20"/>
                                      <w:szCs w:val="20"/>
                                    </w:rPr>
                                  </w:pPr>
                                  <w:r>
                                    <w:rPr>
                                      <w:rFonts w:ascii="Times New Roman" w:hAnsi="Times New Roman" w:cs="Times New Roman"/>
                                      <w:sz w:val="20"/>
                                      <w:szCs w:val="20"/>
                                    </w:rPr>
                                    <w:t>39</w:t>
                                  </w:r>
                                </w:p>
                              </w:tc>
                              <w:tc>
                                <w:tcPr>
                                  <w:tcW w:w="2508" w:type="dxa"/>
                                  <w:vAlign w:val="center"/>
                                </w:tcPr>
                                <w:p w14:paraId="0CD28BC7" w14:textId="5A2F7AC3" w:rsidR="005F2E99" w:rsidRPr="006D3967" w:rsidRDefault="005F2E99" w:rsidP="004A5B59">
                                  <w:pPr>
                                    <w:rPr>
                                      <w:rFonts w:ascii="Times New Roman" w:hAnsi="Times New Roman" w:cs="Times New Roman"/>
                                      <w:sz w:val="20"/>
                                      <w:szCs w:val="20"/>
                                    </w:rPr>
                                  </w:pPr>
                                  <w:r>
                                    <w:rPr>
                                      <w:rFonts w:ascii="Times New Roman" w:hAnsi="Times New Roman" w:cs="Times New Roman"/>
                                      <w:sz w:val="20"/>
                                      <w:szCs w:val="20"/>
                                    </w:rPr>
                                    <w:t>Nosnice skupljene</w:t>
                                  </w:r>
                                </w:p>
                              </w:tc>
                            </w:tr>
                            <w:tr w:rsidR="005F2E99" w:rsidRPr="006D3967" w14:paraId="4D281FC4" w14:textId="77777777" w:rsidTr="004A5B59">
                              <w:trPr>
                                <w:jc w:val="center"/>
                              </w:trPr>
                              <w:tc>
                                <w:tcPr>
                                  <w:tcW w:w="485" w:type="dxa"/>
                                  <w:vAlign w:val="center"/>
                                </w:tcPr>
                                <w:p w14:paraId="7F26784C" w14:textId="75ED37BB" w:rsidR="005F2E99" w:rsidRPr="006D3967" w:rsidRDefault="005F2E99" w:rsidP="00712BE7">
                                  <w:pPr>
                                    <w:jc w:val="right"/>
                                    <w:rPr>
                                      <w:rFonts w:ascii="Times New Roman" w:hAnsi="Times New Roman" w:cs="Times New Roman"/>
                                      <w:sz w:val="20"/>
                                      <w:szCs w:val="20"/>
                                    </w:rPr>
                                  </w:pPr>
                                  <w:r>
                                    <w:rPr>
                                      <w:rFonts w:ascii="Times New Roman" w:hAnsi="Times New Roman" w:cs="Times New Roman"/>
                                      <w:sz w:val="20"/>
                                      <w:szCs w:val="20"/>
                                    </w:rPr>
                                    <w:t>8</w:t>
                                  </w:r>
                                </w:p>
                              </w:tc>
                              <w:tc>
                                <w:tcPr>
                                  <w:tcW w:w="2524" w:type="dxa"/>
                                  <w:vAlign w:val="center"/>
                                </w:tcPr>
                                <w:p w14:paraId="01E1F599" w14:textId="1DF4C169" w:rsidR="005F2E99" w:rsidRPr="006D3967" w:rsidRDefault="005F2E99" w:rsidP="004A5B59">
                                  <w:pPr>
                                    <w:rPr>
                                      <w:rFonts w:ascii="Times New Roman" w:hAnsi="Times New Roman" w:cs="Times New Roman"/>
                                      <w:sz w:val="20"/>
                                      <w:szCs w:val="20"/>
                                    </w:rPr>
                                  </w:pPr>
                                  <w:r>
                                    <w:rPr>
                                      <w:rFonts w:ascii="Times New Roman" w:hAnsi="Times New Roman" w:cs="Times New Roman"/>
                                      <w:sz w:val="20"/>
                                      <w:szCs w:val="20"/>
                                    </w:rPr>
                                    <w:t>Usne jedna prema drugoj</w:t>
                                  </w:r>
                                </w:p>
                              </w:tc>
                              <w:tc>
                                <w:tcPr>
                                  <w:tcW w:w="530" w:type="dxa"/>
                                  <w:vAlign w:val="center"/>
                                </w:tcPr>
                                <w:p w14:paraId="549796F8" w14:textId="596CECF2" w:rsidR="005F2E99" w:rsidRPr="006D3967" w:rsidRDefault="005F2E99" w:rsidP="00712BE7">
                                  <w:pPr>
                                    <w:jc w:val="right"/>
                                    <w:rPr>
                                      <w:rFonts w:ascii="Times New Roman" w:hAnsi="Times New Roman" w:cs="Times New Roman"/>
                                      <w:sz w:val="20"/>
                                      <w:szCs w:val="20"/>
                                    </w:rPr>
                                  </w:pPr>
                                  <w:r>
                                    <w:rPr>
                                      <w:rFonts w:ascii="Times New Roman" w:hAnsi="Times New Roman" w:cs="Times New Roman"/>
                                      <w:sz w:val="20"/>
                                      <w:szCs w:val="20"/>
                                    </w:rPr>
                                    <w:t>24</w:t>
                                  </w:r>
                                </w:p>
                              </w:tc>
                              <w:tc>
                                <w:tcPr>
                                  <w:tcW w:w="2477" w:type="dxa"/>
                                  <w:vAlign w:val="center"/>
                                </w:tcPr>
                                <w:p w14:paraId="56877E43" w14:textId="07AE4B27" w:rsidR="005F2E99" w:rsidRPr="006D3967" w:rsidRDefault="005F2E99" w:rsidP="004A5B59">
                                  <w:pPr>
                                    <w:rPr>
                                      <w:rFonts w:ascii="Times New Roman" w:hAnsi="Times New Roman" w:cs="Times New Roman"/>
                                      <w:sz w:val="20"/>
                                      <w:szCs w:val="20"/>
                                    </w:rPr>
                                  </w:pPr>
                                  <w:r>
                                    <w:rPr>
                                      <w:rFonts w:ascii="Times New Roman" w:hAnsi="Times New Roman" w:cs="Times New Roman"/>
                                      <w:sz w:val="20"/>
                                      <w:szCs w:val="20"/>
                                    </w:rPr>
                                    <w:t>Usne stisnute</w:t>
                                  </w:r>
                                </w:p>
                              </w:tc>
                              <w:tc>
                                <w:tcPr>
                                  <w:tcW w:w="500" w:type="dxa"/>
                                  <w:vAlign w:val="center"/>
                                </w:tcPr>
                                <w:p w14:paraId="2703BCD6" w14:textId="23D4EBC6" w:rsidR="005F2E99" w:rsidRPr="006D3967" w:rsidRDefault="005F2E99" w:rsidP="00712BE7">
                                  <w:pPr>
                                    <w:jc w:val="right"/>
                                    <w:rPr>
                                      <w:rFonts w:ascii="Times New Roman" w:hAnsi="Times New Roman" w:cs="Times New Roman"/>
                                      <w:sz w:val="20"/>
                                      <w:szCs w:val="20"/>
                                    </w:rPr>
                                  </w:pPr>
                                  <w:r>
                                    <w:rPr>
                                      <w:rFonts w:ascii="Times New Roman" w:hAnsi="Times New Roman" w:cs="Times New Roman"/>
                                      <w:sz w:val="20"/>
                                      <w:szCs w:val="20"/>
                                    </w:rPr>
                                    <w:t>41</w:t>
                                  </w:r>
                                </w:p>
                              </w:tc>
                              <w:tc>
                                <w:tcPr>
                                  <w:tcW w:w="2508" w:type="dxa"/>
                                  <w:vAlign w:val="center"/>
                                </w:tcPr>
                                <w:p w14:paraId="5570382E" w14:textId="6A85801A" w:rsidR="005F2E99" w:rsidRPr="006D3967" w:rsidRDefault="005F2E99" w:rsidP="004A5B59">
                                  <w:pPr>
                                    <w:rPr>
                                      <w:rFonts w:ascii="Times New Roman" w:hAnsi="Times New Roman" w:cs="Times New Roman"/>
                                      <w:sz w:val="20"/>
                                      <w:szCs w:val="20"/>
                                    </w:rPr>
                                  </w:pPr>
                                  <w:r>
                                    <w:rPr>
                                      <w:rFonts w:ascii="Times New Roman" w:hAnsi="Times New Roman" w:cs="Times New Roman"/>
                                      <w:sz w:val="20"/>
                                      <w:szCs w:val="20"/>
                                    </w:rPr>
                                    <w:t>Koža iznad nosa spuštena</w:t>
                                  </w:r>
                                </w:p>
                              </w:tc>
                            </w:tr>
                            <w:tr w:rsidR="005F2E99" w:rsidRPr="006D3967" w14:paraId="27100CFE" w14:textId="77777777" w:rsidTr="004A5B59">
                              <w:trPr>
                                <w:jc w:val="center"/>
                              </w:trPr>
                              <w:tc>
                                <w:tcPr>
                                  <w:tcW w:w="485" w:type="dxa"/>
                                  <w:vAlign w:val="center"/>
                                </w:tcPr>
                                <w:p w14:paraId="127E5F45" w14:textId="4DC77AC8" w:rsidR="005F2E99" w:rsidRPr="006D3967" w:rsidRDefault="005F2E99" w:rsidP="00712BE7">
                                  <w:pPr>
                                    <w:jc w:val="right"/>
                                    <w:rPr>
                                      <w:rFonts w:ascii="Times New Roman" w:hAnsi="Times New Roman" w:cs="Times New Roman"/>
                                      <w:sz w:val="20"/>
                                      <w:szCs w:val="20"/>
                                    </w:rPr>
                                  </w:pPr>
                                  <w:r>
                                    <w:rPr>
                                      <w:rFonts w:ascii="Times New Roman" w:hAnsi="Times New Roman" w:cs="Times New Roman"/>
                                      <w:sz w:val="20"/>
                                      <w:szCs w:val="20"/>
                                    </w:rPr>
                                    <w:t>9</w:t>
                                  </w:r>
                                </w:p>
                              </w:tc>
                              <w:tc>
                                <w:tcPr>
                                  <w:tcW w:w="2524" w:type="dxa"/>
                                  <w:vAlign w:val="center"/>
                                </w:tcPr>
                                <w:p w14:paraId="15198A19" w14:textId="1E4C12EB" w:rsidR="005F2E99" w:rsidRPr="006D3967" w:rsidRDefault="005F2E99" w:rsidP="004A5B59">
                                  <w:pPr>
                                    <w:rPr>
                                      <w:rFonts w:ascii="Times New Roman" w:hAnsi="Times New Roman" w:cs="Times New Roman"/>
                                      <w:sz w:val="20"/>
                                      <w:szCs w:val="20"/>
                                    </w:rPr>
                                  </w:pPr>
                                  <w:r>
                                    <w:rPr>
                                      <w:rFonts w:ascii="Times New Roman" w:hAnsi="Times New Roman" w:cs="Times New Roman"/>
                                      <w:sz w:val="20"/>
                                      <w:szCs w:val="20"/>
                                    </w:rPr>
                                    <w:t>Naboran nos</w:t>
                                  </w:r>
                                </w:p>
                              </w:tc>
                              <w:tc>
                                <w:tcPr>
                                  <w:tcW w:w="530" w:type="dxa"/>
                                  <w:vAlign w:val="center"/>
                                </w:tcPr>
                                <w:p w14:paraId="0FD3A51F" w14:textId="7A025EF0" w:rsidR="005F2E99" w:rsidRPr="006D3967" w:rsidRDefault="005F2E99" w:rsidP="00712BE7">
                                  <w:pPr>
                                    <w:jc w:val="right"/>
                                    <w:rPr>
                                      <w:rFonts w:ascii="Times New Roman" w:hAnsi="Times New Roman" w:cs="Times New Roman"/>
                                      <w:sz w:val="20"/>
                                      <w:szCs w:val="20"/>
                                    </w:rPr>
                                  </w:pPr>
                                  <w:r>
                                    <w:rPr>
                                      <w:rFonts w:ascii="Times New Roman" w:hAnsi="Times New Roman" w:cs="Times New Roman"/>
                                      <w:sz w:val="20"/>
                                      <w:szCs w:val="20"/>
                                    </w:rPr>
                                    <w:t>25</w:t>
                                  </w:r>
                                </w:p>
                              </w:tc>
                              <w:tc>
                                <w:tcPr>
                                  <w:tcW w:w="2477" w:type="dxa"/>
                                  <w:vAlign w:val="center"/>
                                </w:tcPr>
                                <w:p w14:paraId="4572470A" w14:textId="4485DDC0" w:rsidR="005F2E99" w:rsidRPr="006D3967" w:rsidRDefault="005F2E99" w:rsidP="004A5B59">
                                  <w:pPr>
                                    <w:rPr>
                                      <w:rFonts w:ascii="Times New Roman" w:hAnsi="Times New Roman" w:cs="Times New Roman"/>
                                      <w:sz w:val="20"/>
                                      <w:szCs w:val="20"/>
                                    </w:rPr>
                                  </w:pPr>
                                  <w:r>
                                    <w:rPr>
                                      <w:rFonts w:ascii="Times New Roman" w:hAnsi="Times New Roman" w:cs="Times New Roman"/>
                                      <w:sz w:val="20"/>
                                      <w:szCs w:val="20"/>
                                    </w:rPr>
                                    <w:t>Usne odvojene</w:t>
                                  </w:r>
                                </w:p>
                              </w:tc>
                              <w:tc>
                                <w:tcPr>
                                  <w:tcW w:w="500" w:type="dxa"/>
                                  <w:vAlign w:val="center"/>
                                </w:tcPr>
                                <w:p w14:paraId="4C1C2DFD" w14:textId="6DF59A0D" w:rsidR="005F2E99" w:rsidRPr="006D3967" w:rsidRDefault="005F2E99" w:rsidP="00712BE7">
                                  <w:pPr>
                                    <w:jc w:val="right"/>
                                    <w:rPr>
                                      <w:rFonts w:ascii="Times New Roman" w:hAnsi="Times New Roman" w:cs="Times New Roman"/>
                                      <w:sz w:val="20"/>
                                      <w:szCs w:val="20"/>
                                    </w:rPr>
                                  </w:pPr>
                                  <w:r>
                                    <w:rPr>
                                      <w:rFonts w:ascii="Times New Roman" w:hAnsi="Times New Roman" w:cs="Times New Roman"/>
                                      <w:sz w:val="20"/>
                                      <w:szCs w:val="20"/>
                                    </w:rPr>
                                    <w:t>42</w:t>
                                  </w:r>
                                </w:p>
                              </w:tc>
                              <w:tc>
                                <w:tcPr>
                                  <w:tcW w:w="2508" w:type="dxa"/>
                                  <w:vAlign w:val="center"/>
                                </w:tcPr>
                                <w:p w14:paraId="701D1734" w14:textId="24E209E7" w:rsidR="005F2E99" w:rsidRPr="006D3967" w:rsidRDefault="005F2E99" w:rsidP="004A5B59">
                                  <w:pPr>
                                    <w:rPr>
                                      <w:rFonts w:ascii="Times New Roman" w:hAnsi="Times New Roman" w:cs="Times New Roman"/>
                                      <w:sz w:val="20"/>
                                      <w:szCs w:val="20"/>
                                    </w:rPr>
                                  </w:pPr>
                                  <w:r>
                                    <w:rPr>
                                      <w:rFonts w:ascii="Times New Roman" w:hAnsi="Times New Roman" w:cs="Times New Roman"/>
                                      <w:sz w:val="20"/>
                                      <w:szCs w:val="20"/>
                                    </w:rPr>
                                    <w:t>Unutarnja obrva spuštena</w:t>
                                  </w:r>
                                </w:p>
                              </w:tc>
                            </w:tr>
                            <w:tr w:rsidR="005F2E99" w:rsidRPr="006D3967" w14:paraId="3C72D1E0" w14:textId="77777777" w:rsidTr="004A5B59">
                              <w:trPr>
                                <w:jc w:val="center"/>
                              </w:trPr>
                              <w:tc>
                                <w:tcPr>
                                  <w:tcW w:w="485" w:type="dxa"/>
                                  <w:vAlign w:val="center"/>
                                </w:tcPr>
                                <w:p w14:paraId="34816C23" w14:textId="2FC7A21D" w:rsidR="005F2E99" w:rsidRPr="006D3967" w:rsidRDefault="005F2E99" w:rsidP="00712BE7">
                                  <w:pPr>
                                    <w:jc w:val="right"/>
                                    <w:rPr>
                                      <w:rFonts w:ascii="Times New Roman" w:hAnsi="Times New Roman" w:cs="Times New Roman"/>
                                      <w:sz w:val="20"/>
                                      <w:szCs w:val="20"/>
                                    </w:rPr>
                                  </w:pPr>
                                  <w:r>
                                    <w:rPr>
                                      <w:rFonts w:ascii="Times New Roman" w:hAnsi="Times New Roman" w:cs="Times New Roman"/>
                                      <w:sz w:val="20"/>
                                      <w:szCs w:val="20"/>
                                    </w:rPr>
                                    <w:t>10</w:t>
                                  </w:r>
                                </w:p>
                              </w:tc>
                              <w:tc>
                                <w:tcPr>
                                  <w:tcW w:w="2524" w:type="dxa"/>
                                  <w:vAlign w:val="center"/>
                                </w:tcPr>
                                <w:p w14:paraId="641E4352" w14:textId="677E961D" w:rsidR="005F2E99" w:rsidRPr="006D3967" w:rsidRDefault="005F2E99" w:rsidP="004A5B59">
                                  <w:pPr>
                                    <w:rPr>
                                      <w:rFonts w:ascii="Times New Roman" w:hAnsi="Times New Roman" w:cs="Times New Roman"/>
                                      <w:sz w:val="20"/>
                                      <w:szCs w:val="20"/>
                                    </w:rPr>
                                  </w:pPr>
                                  <w:r>
                                    <w:rPr>
                                      <w:rFonts w:ascii="Times New Roman" w:hAnsi="Times New Roman" w:cs="Times New Roman"/>
                                      <w:sz w:val="20"/>
                                      <w:szCs w:val="20"/>
                                    </w:rPr>
                                    <w:t>Dizanje gornjeg kapka</w:t>
                                  </w:r>
                                </w:p>
                              </w:tc>
                              <w:tc>
                                <w:tcPr>
                                  <w:tcW w:w="530" w:type="dxa"/>
                                  <w:vAlign w:val="center"/>
                                </w:tcPr>
                                <w:p w14:paraId="78097B00" w14:textId="6E4FD162" w:rsidR="005F2E99" w:rsidRPr="006D3967" w:rsidRDefault="005F2E99" w:rsidP="00712BE7">
                                  <w:pPr>
                                    <w:jc w:val="right"/>
                                    <w:rPr>
                                      <w:rFonts w:ascii="Times New Roman" w:hAnsi="Times New Roman" w:cs="Times New Roman"/>
                                      <w:sz w:val="20"/>
                                      <w:szCs w:val="20"/>
                                    </w:rPr>
                                  </w:pPr>
                                  <w:r>
                                    <w:rPr>
                                      <w:rFonts w:ascii="Times New Roman" w:hAnsi="Times New Roman" w:cs="Times New Roman"/>
                                      <w:sz w:val="20"/>
                                      <w:szCs w:val="20"/>
                                    </w:rPr>
                                    <w:t>26</w:t>
                                  </w:r>
                                </w:p>
                              </w:tc>
                              <w:tc>
                                <w:tcPr>
                                  <w:tcW w:w="2477" w:type="dxa"/>
                                  <w:vAlign w:val="center"/>
                                </w:tcPr>
                                <w:p w14:paraId="1EC0A384" w14:textId="5E98ECA2" w:rsidR="005F2E99" w:rsidRPr="006D3967" w:rsidRDefault="005F2E99" w:rsidP="004A5B59">
                                  <w:pPr>
                                    <w:rPr>
                                      <w:rFonts w:ascii="Times New Roman" w:hAnsi="Times New Roman" w:cs="Times New Roman"/>
                                      <w:sz w:val="20"/>
                                      <w:szCs w:val="20"/>
                                    </w:rPr>
                                  </w:pPr>
                                  <w:r>
                                    <w:rPr>
                                      <w:rFonts w:ascii="Times New Roman" w:hAnsi="Times New Roman" w:cs="Times New Roman"/>
                                      <w:sz w:val="20"/>
                                      <w:szCs w:val="20"/>
                                    </w:rPr>
                                    <w:t>Čeljust spuštena</w:t>
                                  </w:r>
                                </w:p>
                              </w:tc>
                              <w:tc>
                                <w:tcPr>
                                  <w:tcW w:w="500" w:type="dxa"/>
                                  <w:vAlign w:val="center"/>
                                </w:tcPr>
                                <w:p w14:paraId="5F4DC3D0" w14:textId="355A321F" w:rsidR="005F2E99" w:rsidRPr="006D3967" w:rsidRDefault="005F2E99" w:rsidP="00712BE7">
                                  <w:pPr>
                                    <w:jc w:val="right"/>
                                    <w:rPr>
                                      <w:rFonts w:ascii="Times New Roman" w:hAnsi="Times New Roman" w:cs="Times New Roman"/>
                                      <w:sz w:val="20"/>
                                      <w:szCs w:val="20"/>
                                    </w:rPr>
                                  </w:pPr>
                                  <w:r>
                                    <w:rPr>
                                      <w:rFonts w:ascii="Times New Roman" w:hAnsi="Times New Roman" w:cs="Times New Roman"/>
                                      <w:sz w:val="20"/>
                                      <w:szCs w:val="20"/>
                                    </w:rPr>
                                    <w:t>43</w:t>
                                  </w:r>
                                </w:p>
                              </w:tc>
                              <w:tc>
                                <w:tcPr>
                                  <w:tcW w:w="2508" w:type="dxa"/>
                                  <w:vAlign w:val="center"/>
                                </w:tcPr>
                                <w:p w14:paraId="455DD9A1" w14:textId="0EA2B724" w:rsidR="005F2E99" w:rsidRPr="006D3967" w:rsidRDefault="005F2E99" w:rsidP="004A5B59">
                                  <w:pPr>
                                    <w:rPr>
                                      <w:rFonts w:ascii="Times New Roman" w:hAnsi="Times New Roman" w:cs="Times New Roman"/>
                                      <w:sz w:val="20"/>
                                      <w:szCs w:val="20"/>
                                    </w:rPr>
                                  </w:pPr>
                                  <w:r>
                                    <w:rPr>
                                      <w:rFonts w:ascii="Times New Roman" w:hAnsi="Times New Roman" w:cs="Times New Roman"/>
                                      <w:sz w:val="20"/>
                                      <w:szCs w:val="20"/>
                                    </w:rPr>
                                    <w:t>Oči zatvorene</w:t>
                                  </w:r>
                                </w:p>
                              </w:tc>
                            </w:tr>
                            <w:tr w:rsidR="005F2E99" w:rsidRPr="006D3967" w14:paraId="7E4E9CD7" w14:textId="77777777" w:rsidTr="004A5B59">
                              <w:trPr>
                                <w:jc w:val="center"/>
                              </w:trPr>
                              <w:tc>
                                <w:tcPr>
                                  <w:tcW w:w="485" w:type="dxa"/>
                                  <w:vAlign w:val="center"/>
                                </w:tcPr>
                                <w:p w14:paraId="41B18812" w14:textId="4149DA1E" w:rsidR="005F2E99" w:rsidRPr="006D3967" w:rsidRDefault="005F2E99" w:rsidP="00712BE7">
                                  <w:pPr>
                                    <w:jc w:val="right"/>
                                    <w:rPr>
                                      <w:rFonts w:ascii="Times New Roman" w:hAnsi="Times New Roman" w:cs="Times New Roman"/>
                                      <w:sz w:val="20"/>
                                      <w:szCs w:val="20"/>
                                    </w:rPr>
                                  </w:pPr>
                                  <w:r>
                                    <w:rPr>
                                      <w:rFonts w:ascii="Times New Roman" w:hAnsi="Times New Roman" w:cs="Times New Roman"/>
                                      <w:sz w:val="20"/>
                                      <w:szCs w:val="20"/>
                                    </w:rPr>
                                    <w:t>11</w:t>
                                  </w:r>
                                </w:p>
                              </w:tc>
                              <w:tc>
                                <w:tcPr>
                                  <w:tcW w:w="2524" w:type="dxa"/>
                                  <w:vAlign w:val="center"/>
                                </w:tcPr>
                                <w:p w14:paraId="52BE02C3" w14:textId="7E51C114" w:rsidR="005F2E99" w:rsidRPr="006D3967" w:rsidRDefault="005F2E99" w:rsidP="004A5B59">
                                  <w:pPr>
                                    <w:rPr>
                                      <w:rFonts w:ascii="Times New Roman" w:hAnsi="Times New Roman" w:cs="Times New Roman"/>
                                      <w:sz w:val="20"/>
                                      <w:szCs w:val="20"/>
                                    </w:rPr>
                                  </w:pPr>
                                  <w:r>
                                    <w:rPr>
                                      <w:rFonts w:ascii="Times New Roman" w:hAnsi="Times New Roman" w:cs="Times New Roman"/>
                                      <w:sz w:val="20"/>
                                      <w:szCs w:val="20"/>
                                    </w:rPr>
                                    <w:t>Bore od osmjeha</w:t>
                                  </w:r>
                                </w:p>
                              </w:tc>
                              <w:tc>
                                <w:tcPr>
                                  <w:tcW w:w="530" w:type="dxa"/>
                                  <w:vAlign w:val="center"/>
                                </w:tcPr>
                                <w:p w14:paraId="5E7CE614" w14:textId="05F92185" w:rsidR="005F2E99" w:rsidRPr="006D3967" w:rsidRDefault="005F2E99" w:rsidP="00712BE7">
                                  <w:pPr>
                                    <w:jc w:val="right"/>
                                    <w:rPr>
                                      <w:rFonts w:ascii="Times New Roman" w:hAnsi="Times New Roman" w:cs="Times New Roman"/>
                                      <w:sz w:val="20"/>
                                      <w:szCs w:val="20"/>
                                    </w:rPr>
                                  </w:pPr>
                                  <w:r>
                                    <w:rPr>
                                      <w:rFonts w:ascii="Times New Roman" w:hAnsi="Times New Roman" w:cs="Times New Roman"/>
                                      <w:sz w:val="20"/>
                                      <w:szCs w:val="20"/>
                                    </w:rPr>
                                    <w:t>27</w:t>
                                  </w:r>
                                </w:p>
                              </w:tc>
                              <w:tc>
                                <w:tcPr>
                                  <w:tcW w:w="2477" w:type="dxa"/>
                                  <w:vAlign w:val="center"/>
                                </w:tcPr>
                                <w:p w14:paraId="7893750A" w14:textId="4D0C60E7" w:rsidR="005F2E99" w:rsidRPr="006D3967" w:rsidRDefault="005F2E99" w:rsidP="004A5B59">
                                  <w:pPr>
                                    <w:rPr>
                                      <w:rFonts w:ascii="Times New Roman" w:hAnsi="Times New Roman" w:cs="Times New Roman"/>
                                      <w:sz w:val="20"/>
                                      <w:szCs w:val="20"/>
                                    </w:rPr>
                                  </w:pPr>
                                  <w:r>
                                    <w:rPr>
                                      <w:rFonts w:ascii="Times New Roman" w:hAnsi="Times New Roman" w:cs="Times New Roman"/>
                                      <w:sz w:val="20"/>
                                      <w:szCs w:val="20"/>
                                    </w:rPr>
                                    <w:t>Usta rastegnuta</w:t>
                                  </w:r>
                                </w:p>
                              </w:tc>
                              <w:tc>
                                <w:tcPr>
                                  <w:tcW w:w="500" w:type="dxa"/>
                                  <w:vAlign w:val="center"/>
                                </w:tcPr>
                                <w:p w14:paraId="4BFDF06D" w14:textId="52435025" w:rsidR="005F2E99" w:rsidRPr="006D3967" w:rsidRDefault="005F2E99" w:rsidP="00712BE7">
                                  <w:pPr>
                                    <w:jc w:val="right"/>
                                    <w:rPr>
                                      <w:rFonts w:ascii="Times New Roman" w:hAnsi="Times New Roman" w:cs="Times New Roman"/>
                                      <w:sz w:val="20"/>
                                      <w:szCs w:val="20"/>
                                    </w:rPr>
                                  </w:pPr>
                                  <w:r w:rsidRPr="006D3967">
                                    <w:rPr>
                                      <w:rFonts w:ascii="Times New Roman" w:hAnsi="Times New Roman" w:cs="Times New Roman"/>
                                      <w:sz w:val="20"/>
                                      <w:szCs w:val="20"/>
                                    </w:rPr>
                                    <w:t>4</w:t>
                                  </w:r>
                                  <w:r>
                                    <w:rPr>
                                      <w:rFonts w:ascii="Times New Roman" w:hAnsi="Times New Roman" w:cs="Times New Roman"/>
                                      <w:sz w:val="20"/>
                                      <w:szCs w:val="20"/>
                                    </w:rPr>
                                    <w:t>4</w:t>
                                  </w:r>
                                </w:p>
                              </w:tc>
                              <w:tc>
                                <w:tcPr>
                                  <w:tcW w:w="2508" w:type="dxa"/>
                                  <w:vAlign w:val="center"/>
                                </w:tcPr>
                                <w:p w14:paraId="67FD5FBC" w14:textId="135899DA" w:rsidR="005F2E99" w:rsidRPr="006D3967" w:rsidRDefault="005F2E99" w:rsidP="004A5B59">
                                  <w:pPr>
                                    <w:rPr>
                                      <w:rFonts w:ascii="Times New Roman" w:hAnsi="Times New Roman" w:cs="Times New Roman"/>
                                      <w:sz w:val="20"/>
                                      <w:szCs w:val="20"/>
                                    </w:rPr>
                                  </w:pPr>
                                  <w:r>
                                    <w:rPr>
                                      <w:rFonts w:ascii="Times New Roman" w:hAnsi="Times New Roman" w:cs="Times New Roman"/>
                                      <w:sz w:val="20"/>
                                      <w:szCs w:val="20"/>
                                    </w:rPr>
                                    <w:t>Obrve skupljene</w:t>
                                  </w:r>
                                </w:p>
                              </w:tc>
                            </w:tr>
                            <w:tr w:rsidR="005F2E99" w:rsidRPr="006D3967" w14:paraId="572F505F" w14:textId="77777777" w:rsidTr="004A5B59">
                              <w:trPr>
                                <w:jc w:val="center"/>
                              </w:trPr>
                              <w:tc>
                                <w:tcPr>
                                  <w:tcW w:w="485" w:type="dxa"/>
                                  <w:vAlign w:val="center"/>
                                </w:tcPr>
                                <w:p w14:paraId="0E2F4CE7" w14:textId="72184A78" w:rsidR="005F2E99" w:rsidRPr="006D3967" w:rsidRDefault="005F2E99" w:rsidP="00712BE7">
                                  <w:pPr>
                                    <w:jc w:val="right"/>
                                    <w:rPr>
                                      <w:rFonts w:ascii="Times New Roman" w:hAnsi="Times New Roman" w:cs="Times New Roman"/>
                                      <w:sz w:val="20"/>
                                      <w:szCs w:val="20"/>
                                    </w:rPr>
                                  </w:pPr>
                                  <w:r>
                                    <w:rPr>
                                      <w:rFonts w:ascii="Times New Roman" w:hAnsi="Times New Roman" w:cs="Times New Roman"/>
                                      <w:sz w:val="20"/>
                                      <w:szCs w:val="20"/>
                                    </w:rPr>
                                    <w:t>12</w:t>
                                  </w:r>
                                </w:p>
                              </w:tc>
                              <w:tc>
                                <w:tcPr>
                                  <w:tcW w:w="2524" w:type="dxa"/>
                                  <w:vAlign w:val="center"/>
                                </w:tcPr>
                                <w:p w14:paraId="47A5E97F" w14:textId="216927B6" w:rsidR="005F2E99" w:rsidRPr="006D3967" w:rsidRDefault="005F2E99" w:rsidP="004A5B59">
                                  <w:pPr>
                                    <w:rPr>
                                      <w:rFonts w:ascii="Times New Roman" w:hAnsi="Times New Roman" w:cs="Times New Roman"/>
                                      <w:sz w:val="20"/>
                                      <w:szCs w:val="20"/>
                                    </w:rPr>
                                  </w:pPr>
                                  <w:r>
                                    <w:rPr>
                                      <w:rFonts w:ascii="Times New Roman" w:hAnsi="Times New Roman" w:cs="Times New Roman"/>
                                      <w:sz w:val="20"/>
                                      <w:szCs w:val="20"/>
                                    </w:rPr>
                                    <w:t>Povlačenje kraja usne</w:t>
                                  </w:r>
                                </w:p>
                              </w:tc>
                              <w:tc>
                                <w:tcPr>
                                  <w:tcW w:w="530" w:type="dxa"/>
                                  <w:vAlign w:val="center"/>
                                </w:tcPr>
                                <w:p w14:paraId="42FB9417" w14:textId="0AB2C59F" w:rsidR="005F2E99" w:rsidRPr="006D3967" w:rsidRDefault="005F2E99" w:rsidP="00712BE7">
                                  <w:pPr>
                                    <w:jc w:val="right"/>
                                    <w:rPr>
                                      <w:rFonts w:ascii="Times New Roman" w:hAnsi="Times New Roman" w:cs="Times New Roman"/>
                                      <w:sz w:val="20"/>
                                      <w:szCs w:val="20"/>
                                    </w:rPr>
                                  </w:pPr>
                                  <w:r>
                                    <w:rPr>
                                      <w:rFonts w:ascii="Times New Roman" w:hAnsi="Times New Roman" w:cs="Times New Roman"/>
                                      <w:sz w:val="20"/>
                                      <w:szCs w:val="20"/>
                                    </w:rPr>
                                    <w:t>28</w:t>
                                  </w:r>
                                </w:p>
                              </w:tc>
                              <w:tc>
                                <w:tcPr>
                                  <w:tcW w:w="2477" w:type="dxa"/>
                                  <w:vAlign w:val="center"/>
                                </w:tcPr>
                                <w:p w14:paraId="486CFFDC" w14:textId="6EEE49BE" w:rsidR="005F2E99" w:rsidRPr="006D3967" w:rsidRDefault="005F2E99" w:rsidP="004A5B59">
                                  <w:pPr>
                                    <w:rPr>
                                      <w:rFonts w:ascii="Times New Roman" w:hAnsi="Times New Roman" w:cs="Times New Roman"/>
                                      <w:sz w:val="20"/>
                                      <w:szCs w:val="20"/>
                                    </w:rPr>
                                  </w:pPr>
                                  <w:r>
                                    <w:rPr>
                                      <w:rFonts w:ascii="Times New Roman" w:hAnsi="Times New Roman" w:cs="Times New Roman"/>
                                      <w:sz w:val="20"/>
                                      <w:szCs w:val="20"/>
                                    </w:rPr>
                                    <w:t>Sisanje usne</w:t>
                                  </w:r>
                                </w:p>
                              </w:tc>
                              <w:tc>
                                <w:tcPr>
                                  <w:tcW w:w="500" w:type="dxa"/>
                                  <w:vAlign w:val="center"/>
                                </w:tcPr>
                                <w:p w14:paraId="18A07C08" w14:textId="264C0A35" w:rsidR="005F2E99" w:rsidRPr="006D3967" w:rsidRDefault="005F2E99" w:rsidP="00712BE7">
                                  <w:pPr>
                                    <w:jc w:val="right"/>
                                    <w:rPr>
                                      <w:rFonts w:ascii="Times New Roman" w:hAnsi="Times New Roman" w:cs="Times New Roman"/>
                                      <w:sz w:val="20"/>
                                      <w:szCs w:val="20"/>
                                    </w:rPr>
                                  </w:pPr>
                                  <w:r>
                                    <w:rPr>
                                      <w:rFonts w:ascii="Times New Roman" w:hAnsi="Times New Roman" w:cs="Times New Roman"/>
                                      <w:sz w:val="20"/>
                                      <w:szCs w:val="20"/>
                                    </w:rPr>
                                    <w:t>45</w:t>
                                  </w:r>
                                </w:p>
                              </w:tc>
                              <w:tc>
                                <w:tcPr>
                                  <w:tcW w:w="2508" w:type="dxa"/>
                                  <w:vAlign w:val="center"/>
                                </w:tcPr>
                                <w:p w14:paraId="5FC301F7" w14:textId="448992A0" w:rsidR="005F2E99" w:rsidRPr="006D3967" w:rsidRDefault="005F2E99" w:rsidP="004A5B59">
                                  <w:pPr>
                                    <w:rPr>
                                      <w:rFonts w:ascii="Times New Roman" w:hAnsi="Times New Roman" w:cs="Times New Roman"/>
                                      <w:sz w:val="20"/>
                                      <w:szCs w:val="20"/>
                                    </w:rPr>
                                  </w:pPr>
                                  <w:r>
                                    <w:rPr>
                                      <w:rFonts w:ascii="Times New Roman" w:hAnsi="Times New Roman" w:cs="Times New Roman"/>
                                      <w:sz w:val="20"/>
                                      <w:szCs w:val="20"/>
                                    </w:rPr>
                                    <w:t>Treptaj</w:t>
                                  </w:r>
                                </w:p>
                              </w:tc>
                            </w:tr>
                            <w:tr w:rsidR="005F2E99" w:rsidRPr="006D3967" w14:paraId="6A16F713" w14:textId="77777777" w:rsidTr="004A5B59">
                              <w:trPr>
                                <w:jc w:val="center"/>
                              </w:trPr>
                              <w:tc>
                                <w:tcPr>
                                  <w:tcW w:w="485" w:type="dxa"/>
                                  <w:vAlign w:val="center"/>
                                </w:tcPr>
                                <w:p w14:paraId="63E57097" w14:textId="451592E1" w:rsidR="005F2E99" w:rsidRPr="006D3967" w:rsidRDefault="005F2E99" w:rsidP="00712BE7">
                                  <w:pPr>
                                    <w:jc w:val="right"/>
                                    <w:rPr>
                                      <w:rFonts w:ascii="Times New Roman" w:hAnsi="Times New Roman" w:cs="Times New Roman"/>
                                      <w:sz w:val="20"/>
                                      <w:szCs w:val="20"/>
                                    </w:rPr>
                                  </w:pPr>
                                  <w:r>
                                    <w:rPr>
                                      <w:rFonts w:ascii="Times New Roman" w:hAnsi="Times New Roman" w:cs="Times New Roman"/>
                                      <w:sz w:val="20"/>
                                      <w:szCs w:val="20"/>
                                    </w:rPr>
                                    <w:t>13</w:t>
                                  </w:r>
                                </w:p>
                              </w:tc>
                              <w:tc>
                                <w:tcPr>
                                  <w:tcW w:w="2524" w:type="dxa"/>
                                  <w:vAlign w:val="center"/>
                                </w:tcPr>
                                <w:p w14:paraId="741D2B97" w14:textId="5A2525F1" w:rsidR="005F2E99" w:rsidRPr="006D3967" w:rsidRDefault="005F2E99" w:rsidP="004A5B59">
                                  <w:pPr>
                                    <w:rPr>
                                      <w:rFonts w:ascii="Times New Roman" w:hAnsi="Times New Roman" w:cs="Times New Roman"/>
                                      <w:sz w:val="20"/>
                                      <w:szCs w:val="20"/>
                                    </w:rPr>
                                  </w:pPr>
                                  <w:r>
                                    <w:rPr>
                                      <w:rFonts w:ascii="Times New Roman" w:hAnsi="Times New Roman" w:cs="Times New Roman"/>
                                      <w:sz w:val="20"/>
                                      <w:szCs w:val="20"/>
                                    </w:rPr>
                                    <w:t>Oštro povlačenje usne</w:t>
                                  </w:r>
                                </w:p>
                              </w:tc>
                              <w:tc>
                                <w:tcPr>
                                  <w:tcW w:w="530" w:type="dxa"/>
                                  <w:vAlign w:val="center"/>
                                </w:tcPr>
                                <w:p w14:paraId="1E1E3EC9" w14:textId="3F219A1E" w:rsidR="005F2E99" w:rsidRPr="006D3967" w:rsidRDefault="005F2E99" w:rsidP="00712BE7">
                                  <w:pPr>
                                    <w:jc w:val="right"/>
                                    <w:rPr>
                                      <w:rFonts w:ascii="Times New Roman" w:hAnsi="Times New Roman" w:cs="Times New Roman"/>
                                      <w:sz w:val="20"/>
                                      <w:szCs w:val="20"/>
                                    </w:rPr>
                                  </w:pPr>
                                  <w:r>
                                    <w:rPr>
                                      <w:rFonts w:ascii="Times New Roman" w:hAnsi="Times New Roman" w:cs="Times New Roman"/>
                                      <w:sz w:val="20"/>
                                      <w:szCs w:val="20"/>
                                    </w:rPr>
                                    <w:t>29</w:t>
                                  </w:r>
                                </w:p>
                              </w:tc>
                              <w:tc>
                                <w:tcPr>
                                  <w:tcW w:w="2477" w:type="dxa"/>
                                  <w:vAlign w:val="center"/>
                                </w:tcPr>
                                <w:p w14:paraId="095B7379" w14:textId="3EF76E2A" w:rsidR="005F2E99" w:rsidRPr="006D3967" w:rsidRDefault="005F2E99" w:rsidP="004A5B59">
                                  <w:pPr>
                                    <w:rPr>
                                      <w:rFonts w:ascii="Times New Roman" w:hAnsi="Times New Roman" w:cs="Times New Roman"/>
                                      <w:sz w:val="20"/>
                                      <w:szCs w:val="20"/>
                                    </w:rPr>
                                  </w:pPr>
                                  <w:r>
                                    <w:rPr>
                                      <w:rFonts w:ascii="Times New Roman" w:hAnsi="Times New Roman" w:cs="Times New Roman"/>
                                      <w:sz w:val="20"/>
                                      <w:szCs w:val="20"/>
                                    </w:rPr>
                                    <w:t>Čeljust prema naprijed</w:t>
                                  </w:r>
                                </w:p>
                              </w:tc>
                              <w:tc>
                                <w:tcPr>
                                  <w:tcW w:w="500" w:type="dxa"/>
                                  <w:vAlign w:val="center"/>
                                </w:tcPr>
                                <w:p w14:paraId="1469A341" w14:textId="3018A2F3" w:rsidR="005F2E99" w:rsidRPr="006D3967" w:rsidRDefault="005F2E99" w:rsidP="00712BE7">
                                  <w:pPr>
                                    <w:jc w:val="right"/>
                                    <w:rPr>
                                      <w:rFonts w:ascii="Times New Roman" w:hAnsi="Times New Roman" w:cs="Times New Roman"/>
                                      <w:sz w:val="20"/>
                                      <w:szCs w:val="20"/>
                                    </w:rPr>
                                  </w:pPr>
                                  <w:r>
                                    <w:rPr>
                                      <w:rFonts w:ascii="Times New Roman" w:hAnsi="Times New Roman" w:cs="Times New Roman"/>
                                      <w:sz w:val="20"/>
                                      <w:szCs w:val="20"/>
                                    </w:rPr>
                                    <w:t>46</w:t>
                                  </w:r>
                                </w:p>
                              </w:tc>
                              <w:tc>
                                <w:tcPr>
                                  <w:tcW w:w="2508" w:type="dxa"/>
                                  <w:vAlign w:val="center"/>
                                </w:tcPr>
                                <w:p w14:paraId="33A8B43A" w14:textId="775CFC2E" w:rsidR="005F2E99" w:rsidRPr="006D3967" w:rsidRDefault="005F2E99" w:rsidP="004A5B59">
                                  <w:pPr>
                                    <w:rPr>
                                      <w:rFonts w:ascii="Times New Roman" w:hAnsi="Times New Roman" w:cs="Times New Roman"/>
                                      <w:sz w:val="20"/>
                                      <w:szCs w:val="20"/>
                                    </w:rPr>
                                  </w:pPr>
                                  <w:r>
                                    <w:rPr>
                                      <w:rFonts w:ascii="Times New Roman" w:hAnsi="Times New Roman" w:cs="Times New Roman"/>
                                      <w:sz w:val="20"/>
                                      <w:szCs w:val="20"/>
                                    </w:rPr>
                                    <w:t>Namigivanje</w:t>
                                  </w:r>
                                </w:p>
                              </w:tc>
                            </w:tr>
                            <w:tr w:rsidR="005F2E99" w:rsidRPr="006D3967" w14:paraId="1E0C7A70" w14:textId="77777777" w:rsidTr="004A5B59">
                              <w:trPr>
                                <w:jc w:val="center"/>
                              </w:trPr>
                              <w:tc>
                                <w:tcPr>
                                  <w:tcW w:w="485" w:type="dxa"/>
                                  <w:vAlign w:val="center"/>
                                </w:tcPr>
                                <w:p w14:paraId="5CBB2E02" w14:textId="7BE03EDC" w:rsidR="005F2E99" w:rsidRPr="006D3967" w:rsidRDefault="005F2E99" w:rsidP="00712BE7">
                                  <w:pPr>
                                    <w:jc w:val="right"/>
                                    <w:rPr>
                                      <w:rFonts w:ascii="Times New Roman" w:hAnsi="Times New Roman" w:cs="Times New Roman"/>
                                      <w:sz w:val="20"/>
                                      <w:szCs w:val="20"/>
                                    </w:rPr>
                                  </w:pPr>
                                  <w:r>
                                    <w:rPr>
                                      <w:rFonts w:ascii="Times New Roman" w:hAnsi="Times New Roman" w:cs="Times New Roman"/>
                                      <w:sz w:val="20"/>
                                      <w:szCs w:val="20"/>
                                    </w:rPr>
                                    <w:t>14</w:t>
                                  </w:r>
                                </w:p>
                              </w:tc>
                              <w:tc>
                                <w:tcPr>
                                  <w:tcW w:w="2524" w:type="dxa"/>
                                  <w:vAlign w:val="center"/>
                                </w:tcPr>
                                <w:p w14:paraId="13E0DED1" w14:textId="5E2D6A90" w:rsidR="005F2E99" w:rsidRPr="006D3967" w:rsidRDefault="005F2E99" w:rsidP="004A5B59">
                                  <w:pPr>
                                    <w:rPr>
                                      <w:rFonts w:ascii="Times New Roman" w:hAnsi="Times New Roman" w:cs="Times New Roman"/>
                                      <w:sz w:val="20"/>
                                      <w:szCs w:val="20"/>
                                    </w:rPr>
                                  </w:pPr>
                                  <w:r>
                                    <w:rPr>
                                      <w:rFonts w:ascii="Times New Roman" w:hAnsi="Times New Roman" w:cs="Times New Roman"/>
                                      <w:sz w:val="20"/>
                                      <w:szCs w:val="20"/>
                                    </w:rPr>
                                    <w:t>Rupica</w:t>
                                  </w:r>
                                </w:p>
                              </w:tc>
                              <w:tc>
                                <w:tcPr>
                                  <w:tcW w:w="530" w:type="dxa"/>
                                  <w:vAlign w:val="center"/>
                                </w:tcPr>
                                <w:p w14:paraId="34D0B478" w14:textId="4AB69987" w:rsidR="005F2E99" w:rsidRPr="006D3967" w:rsidRDefault="005F2E99" w:rsidP="00712BE7">
                                  <w:pPr>
                                    <w:jc w:val="right"/>
                                    <w:rPr>
                                      <w:rFonts w:ascii="Times New Roman" w:hAnsi="Times New Roman" w:cs="Times New Roman"/>
                                      <w:sz w:val="20"/>
                                      <w:szCs w:val="20"/>
                                    </w:rPr>
                                  </w:pPr>
                                  <w:r>
                                    <w:rPr>
                                      <w:rFonts w:ascii="Times New Roman" w:hAnsi="Times New Roman" w:cs="Times New Roman"/>
                                      <w:sz w:val="20"/>
                                      <w:szCs w:val="20"/>
                                    </w:rPr>
                                    <w:t>30</w:t>
                                  </w:r>
                                </w:p>
                              </w:tc>
                              <w:tc>
                                <w:tcPr>
                                  <w:tcW w:w="2477" w:type="dxa"/>
                                  <w:vAlign w:val="center"/>
                                </w:tcPr>
                                <w:p w14:paraId="45A83071" w14:textId="354A24FD" w:rsidR="005F2E99" w:rsidRPr="006D3967" w:rsidRDefault="005F2E99" w:rsidP="004A5B59">
                                  <w:pPr>
                                    <w:rPr>
                                      <w:rFonts w:ascii="Times New Roman" w:hAnsi="Times New Roman" w:cs="Times New Roman"/>
                                      <w:sz w:val="20"/>
                                      <w:szCs w:val="20"/>
                                    </w:rPr>
                                  </w:pPr>
                                  <w:r>
                                    <w:rPr>
                                      <w:rFonts w:ascii="Times New Roman" w:hAnsi="Times New Roman" w:cs="Times New Roman"/>
                                      <w:sz w:val="20"/>
                                      <w:szCs w:val="20"/>
                                    </w:rPr>
                                    <w:t>Čeljust prema strani</w:t>
                                  </w:r>
                                </w:p>
                              </w:tc>
                              <w:tc>
                                <w:tcPr>
                                  <w:tcW w:w="500" w:type="dxa"/>
                                  <w:vAlign w:val="center"/>
                                </w:tcPr>
                                <w:p w14:paraId="60573883" w14:textId="3AF1DE16" w:rsidR="005F2E99" w:rsidRPr="006D3967" w:rsidRDefault="005F2E99" w:rsidP="00712BE7">
                                  <w:pPr>
                                    <w:jc w:val="right"/>
                                    <w:rPr>
                                      <w:rFonts w:ascii="Times New Roman" w:hAnsi="Times New Roman" w:cs="Times New Roman"/>
                                      <w:sz w:val="20"/>
                                      <w:szCs w:val="20"/>
                                    </w:rPr>
                                  </w:pPr>
                                </w:p>
                              </w:tc>
                              <w:tc>
                                <w:tcPr>
                                  <w:tcW w:w="2508" w:type="dxa"/>
                                  <w:vAlign w:val="center"/>
                                </w:tcPr>
                                <w:p w14:paraId="0D1FF526" w14:textId="77777777" w:rsidR="005F2E99" w:rsidRPr="006D3967" w:rsidRDefault="005F2E99" w:rsidP="003E1497">
                                  <w:pPr>
                                    <w:jc w:val="center"/>
                                    <w:rPr>
                                      <w:rFonts w:ascii="Times New Roman" w:hAnsi="Times New Roman" w:cs="Times New Roman"/>
                                      <w:sz w:val="20"/>
                                      <w:szCs w:val="20"/>
                                    </w:rPr>
                                  </w:pPr>
                                </w:p>
                              </w:tc>
                            </w:tr>
                            <w:tr w:rsidR="005F2E99" w:rsidRPr="006D3967" w14:paraId="332ED1C0" w14:textId="77777777" w:rsidTr="004A5B59">
                              <w:trPr>
                                <w:jc w:val="center"/>
                              </w:trPr>
                              <w:tc>
                                <w:tcPr>
                                  <w:tcW w:w="485" w:type="dxa"/>
                                  <w:vAlign w:val="center"/>
                                </w:tcPr>
                                <w:p w14:paraId="2FFD7DA1" w14:textId="5E4C1BE3" w:rsidR="005F2E99" w:rsidRPr="006D3967" w:rsidRDefault="005F2E99" w:rsidP="00712BE7">
                                  <w:pPr>
                                    <w:jc w:val="right"/>
                                    <w:rPr>
                                      <w:rFonts w:ascii="Times New Roman" w:hAnsi="Times New Roman" w:cs="Times New Roman"/>
                                      <w:sz w:val="20"/>
                                      <w:szCs w:val="20"/>
                                    </w:rPr>
                                  </w:pPr>
                                  <w:r>
                                    <w:rPr>
                                      <w:rFonts w:ascii="Times New Roman" w:hAnsi="Times New Roman" w:cs="Times New Roman"/>
                                      <w:sz w:val="20"/>
                                      <w:szCs w:val="20"/>
                                    </w:rPr>
                                    <w:t>15</w:t>
                                  </w:r>
                                </w:p>
                              </w:tc>
                              <w:tc>
                                <w:tcPr>
                                  <w:tcW w:w="2524" w:type="dxa"/>
                                  <w:vAlign w:val="center"/>
                                </w:tcPr>
                                <w:p w14:paraId="2AC94F53" w14:textId="40AF7B6F" w:rsidR="005F2E99" w:rsidRPr="006D3967" w:rsidRDefault="005F2E99" w:rsidP="004A5B59">
                                  <w:pPr>
                                    <w:rPr>
                                      <w:rFonts w:ascii="Times New Roman" w:hAnsi="Times New Roman" w:cs="Times New Roman"/>
                                      <w:sz w:val="20"/>
                                      <w:szCs w:val="20"/>
                                    </w:rPr>
                                  </w:pPr>
                                  <w:r>
                                    <w:rPr>
                                      <w:rFonts w:ascii="Times New Roman" w:hAnsi="Times New Roman" w:cs="Times New Roman"/>
                                      <w:sz w:val="20"/>
                                      <w:szCs w:val="20"/>
                                    </w:rPr>
                                    <w:t>Kut usne pritisnut</w:t>
                                  </w:r>
                                </w:p>
                              </w:tc>
                              <w:tc>
                                <w:tcPr>
                                  <w:tcW w:w="530" w:type="dxa"/>
                                  <w:vAlign w:val="center"/>
                                </w:tcPr>
                                <w:p w14:paraId="07F4E1B9" w14:textId="00865D5F" w:rsidR="005F2E99" w:rsidRPr="006D3967" w:rsidRDefault="005F2E99" w:rsidP="00712BE7">
                                  <w:pPr>
                                    <w:jc w:val="right"/>
                                    <w:rPr>
                                      <w:rFonts w:ascii="Times New Roman" w:hAnsi="Times New Roman" w:cs="Times New Roman"/>
                                      <w:sz w:val="20"/>
                                      <w:szCs w:val="20"/>
                                    </w:rPr>
                                  </w:pPr>
                                  <w:r>
                                    <w:rPr>
                                      <w:rFonts w:ascii="Times New Roman" w:hAnsi="Times New Roman" w:cs="Times New Roman"/>
                                      <w:sz w:val="20"/>
                                      <w:szCs w:val="20"/>
                                    </w:rPr>
                                    <w:t>31</w:t>
                                  </w:r>
                                </w:p>
                              </w:tc>
                              <w:tc>
                                <w:tcPr>
                                  <w:tcW w:w="2477" w:type="dxa"/>
                                  <w:vAlign w:val="center"/>
                                </w:tcPr>
                                <w:p w14:paraId="58841D05" w14:textId="7879CEAE" w:rsidR="005F2E99" w:rsidRPr="006D3967" w:rsidRDefault="005F2E99" w:rsidP="004A5B59">
                                  <w:pPr>
                                    <w:rPr>
                                      <w:rFonts w:ascii="Times New Roman" w:hAnsi="Times New Roman" w:cs="Times New Roman"/>
                                      <w:sz w:val="20"/>
                                      <w:szCs w:val="20"/>
                                    </w:rPr>
                                  </w:pPr>
                                  <w:r>
                                    <w:rPr>
                                      <w:rFonts w:ascii="Times New Roman" w:hAnsi="Times New Roman" w:cs="Times New Roman"/>
                                      <w:sz w:val="20"/>
                                      <w:szCs w:val="20"/>
                                    </w:rPr>
                                    <w:t>Čeljust stisnuta</w:t>
                                  </w:r>
                                </w:p>
                              </w:tc>
                              <w:tc>
                                <w:tcPr>
                                  <w:tcW w:w="500" w:type="dxa"/>
                                  <w:vAlign w:val="center"/>
                                </w:tcPr>
                                <w:p w14:paraId="5F5A261A" w14:textId="6CCACB9B" w:rsidR="005F2E99" w:rsidRPr="006D3967" w:rsidRDefault="005F2E99" w:rsidP="00712BE7">
                                  <w:pPr>
                                    <w:jc w:val="right"/>
                                    <w:rPr>
                                      <w:rFonts w:ascii="Times New Roman" w:hAnsi="Times New Roman" w:cs="Times New Roman"/>
                                      <w:sz w:val="20"/>
                                      <w:szCs w:val="20"/>
                                    </w:rPr>
                                  </w:pPr>
                                </w:p>
                              </w:tc>
                              <w:tc>
                                <w:tcPr>
                                  <w:tcW w:w="2508" w:type="dxa"/>
                                  <w:vAlign w:val="center"/>
                                </w:tcPr>
                                <w:p w14:paraId="207492C2" w14:textId="77777777" w:rsidR="005F2E99" w:rsidRPr="006D3967" w:rsidRDefault="005F2E99" w:rsidP="003E1497">
                                  <w:pPr>
                                    <w:jc w:val="center"/>
                                    <w:rPr>
                                      <w:rFonts w:ascii="Times New Roman" w:hAnsi="Times New Roman" w:cs="Times New Roman"/>
                                      <w:sz w:val="20"/>
                                      <w:szCs w:val="20"/>
                                    </w:rPr>
                                  </w:pPr>
                                </w:p>
                              </w:tc>
                            </w:tr>
                            <w:tr w:rsidR="005F2E99" w:rsidRPr="006D3967" w14:paraId="46B925FD" w14:textId="77777777" w:rsidTr="004A5B59">
                              <w:trPr>
                                <w:jc w:val="center"/>
                              </w:trPr>
                              <w:tc>
                                <w:tcPr>
                                  <w:tcW w:w="485" w:type="dxa"/>
                                  <w:vAlign w:val="center"/>
                                </w:tcPr>
                                <w:p w14:paraId="5EFB1A94" w14:textId="52864FAF" w:rsidR="005F2E99" w:rsidRPr="006D3967" w:rsidRDefault="005F2E99" w:rsidP="00712BE7">
                                  <w:pPr>
                                    <w:jc w:val="right"/>
                                    <w:rPr>
                                      <w:rFonts w:ascii="Times New Roman" w:hAnsi="Times New Roman" w:cs="Times New Roman"/>
                                      <w:sz w:val="20"/>
                                      <w:szCs w:val="20"/>
                                    </w:rPr>
                                  </w:pPr>
                                  <w:r>
                                    <w:rPr>
                                      <w:rFonts w:ascii="Times New Roman" w:hAnsi="Times New Roman" w:cs="Times New Roman"/>
                                      <w:sz w:val="20"/>
                                      <w:szCs w:val="20"/>
                                    </w:rPr>
                                    <w:t>16</w:t>
                                  </w:r>
                                </w:p>
                              </w:tc>
                              <w:tc>
                                <w:tcPr>
                                  <w:tcW w:w="2524" w:type="dxa"/>
                                  <w:vAlign w:val="center"/>
                                </w:tcPr>
                                <w:p w14:paraId="6237806C" w14:textId="271F2A0B" w:rsidR="005F2E99" w:rsidRPr="006D3967" w:rsidRDefault="005F2E99" w:rsidP="004A5B59">
                                  <w:pPr>
                                    <w:rPr>
                                      <w:rFonts w:ascii="Times New Roman" w:hAnsi="Times New Roman" w:cs="Times New Roman"/>
                                      <w:sz w:val="20"/>
                                      <w:szCs w:val="20"/>
                                    </w:rPr>
                                  </w:pPr>
                                  <w:r>
                                    <w:rPr>
                                      <w:rFonts w:ascii="Times New Roman" w:hAnsi="Times New Roman" w:cs="Times New Roman"/>
                                      <w:sz w:val="20"/>
                                      <w:szCs w:val="20"/>
                                    </w:rPr>
                                    <w:t>Donja usna pritisnuta</w:t>
                                  </w:r>
                                </w:p>
                              </w:tc>
                              <w:tc>
                                <w:tcPr>
                                  <w:tcW w:w="530" w:type="dxa"/>
                                  <w:vAlign w:val="center"/>
                                </w:tcPr>
                                <w:p w14:paraId="06469537" w14:textId="6FFFD1B7" w:rsidR="005F2E99" w:rsidRPr="006D3967" w:rsidRDefault="005F2E99" w:rsidP="00712BE7">
                                  <w:pPr>
                                    <w:jc w:val="right"/>
                                    <w:rPr>
                                      <w:rFonts w:ascii="Times New Roman" w:hAnsi="Times New Roman" w:cs="Times New Roman"/>
                                      <w:sz w:val="20"/>
                                      <w:szCs w:val="20"/>
                                    </w:rPr>
                                  </w:pPr>
                                  <w:r>
                                    <w:rPr>
                                      <w:rFonts w:ascii="Times New Roman" w:hAnsi="Times New Roman" w:cs="Times New Roman"/>
                                      <w:sz w:val="20"/>
                                      <w:szCs w:val="20"/>
                                    </w:rPr>
                                    <w:t>32</w:t>
                                  </w:r>
                                </w:p>
                              </w:tc>
                              <w:tc>
                                <w:tcPr>
                                  <w:tcW w:w="2477" w:type="dxa"/>
                                  <w:vAlign w:val="center"/>
                                </w:tcPr>
                                <w:p w14:paraId="5CD71A9F" w14:textId="73FAE211" w:rsidR="005F2E99" w:rsidRPr="006D3967" w:rsidRDefault="005F2E99" w:rsidP="004A5B59">
                                  <w:pPr>
                                    <w:rPr>
                                      <w:rFonts w:ascii="Times New Roman" w:hAnsi="Times New Roman" w:cs="Times New Roman"/>
                                      <w:sz w:val="20"/>
                                      <w:szCs w:val="20"/>
                                    </w:rPr>
                                  </w:pPr>
                                  <w:r>
                                    <w:rPr>
                                      <w:rFonts w:ascii="Times New Roman" w:hAnsi="Times New Roman" w:cs="Times New Roman"/>
                                      <w:sz w:val="20"/>
                                      <w:szCs w:val="20"/>
                                    </w:rPr>
                                    <w:t>Griženje usne</w:t>
                                  </w:r>
                                </w:p>
                              </w:tc>
                              <w:tc>
                                <w:tcPr>
                                  <w:tcW w:w="500" w:type="dxa"/>
                                  <w:vAlign w:val="center"/>
                                </w:tcPr>
                                <w:p w14:paraId="43253614" w14:textId="7C4A69B8" w:rsidR="005F2E99" w:rsidRPr="006D3967" w:rsidRDefault="005F2E99" w:rsidP="00712BE7">
                                  <w:pPr>
                                    <w:jc w:val="right"/>
                                    <w:rPr>
                                      <w:rFonts w:ascii="Times New Roman" w:hAnsi="Times New Roman" w:cs="Times New Roman"/>
                                      <w:sz w:val="20"/>
                                      <w:szCs w:val="20"/>
                                    </w:rPr>
                                  </w:pPr>
                                </w:p>
                              </w:tc>
                              <w:tc>
                                <w:tcPr>
                                  <w:tcW w:w="2508" w:type="dxa"/>
                                  <w:vAlign w:val="center"/>
                                </w:tcPr>
                                <w:p w14:paraId="059881D3" w14:textId="77777777" w:rsidR="005F2E99" w:rsidRPr="006D3967" w:rsidRDefault="005F2E99" w:rsidP="007A23B0">
                                  <w:pPr>
                                    <w:keepNext/>
                                    <w:jc w:val="center"/>
                                    <w:rPr>
                                      <w:rFonts w:ascii="Times New Roman" w:hAnsi="Times New Roman" w:cs="Times New Roman"/>
                                      <w:sz w:val="20"/>
                                      <w:szCs w:val="20"/>
                                    </w:rPr>
                                  </w:pPr>
                                </w:p>
                              </w:tc>
                            </w:tr>
                          </w:tbl>
                          <w:p w14:paraId="515CE8B8" w14:textId="1A31B654" w:rsidR="005F2E99" w:rsidRDefault="005F2E99" w:rsidP="007A23B0">
                            <w:pPr>
                              <w:pStyle w:val="Caption"/>
                              <w:jc w:val="center"/>
                            </w:pPr>
                            <w:r>
                              <w:t xml:space="preserve">Tablica 2.1. </w:t>
                            </w:r>
                            <w:r>
                              <w:t>Osnovni AU kodovi, [9]</w:t>
                            </w:r>
                          </w:p>
                          <w:p w14:paraId="175780FD" w14:textId="77777777" w:rsidR="005F2E99" w:rsidRPr="006D3967" w:rsidRDefault="005F2E99" w:rsidP="00FB562E">
                            <w:pPr>
                              <w:rPr>
                                <w:rFonts w:ascii="Times New Roman" w:hAnsi="Times New Roman" w:cs="Times New Roman"/>
                                <w:sz w:val="20"/>
                                <w:szCs w:val="20"/>
                              </w:rPr>
                            </w:pP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71755D4B" id="_x0000_s1027" type="#_x0000_t202" style="position:absolute;left:0;text-align:left;margin-left:-.1pt;margin-top:28.7pt;width:466.8pt;height:230.4pt;z-index:2516613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">
                <v:textbox>
                  <w:txbxContent>
                    <w:tbl>
                      <w:tblPr>
                        <w:tblStyle w:val="TableGrid"/>
                        <w:tblW w:w="0" w:type="auto"/>
                        <w:jc w:val="center"/>
                        <w:tblLook w:val="04A0" w:firstRow="1" w:lastRow="0" w:firstColumn="1" w:lastColumn="0" w:noHBand="0" w:noVBand="1"/>
                      </w:tblPr>
                      <w:tblGrid>
                        <w:gridCol w:w="506"/>
                        <w:gridCol w:w="2515"/>
                        <w:gridCol w:w="530"/>
                        <w:gridCol w:w="2468"/>
                        <w:gridCol w:w="505"/>
                        <w:gridCol w:w="2500"/>
                      </w:tblGrid>
                      <w:tr w:rsidR="005F2E99" w:rsidRPr="006D3967" w14:paraId="15414A48" w14:textId="77777777" w:rsidTr="004A5B59">
                        <w:trPr>
                          <w:jc w:val="center"/>
                        </w:trPr>
                        <w:tc>
                          <w:tcPr>
                            <w:tcW w:w="485" w:type="dxa"/>
                            <w:vAlign w:val="center"/>
                          </w:tcPr>
                          <w:p w14:paraId="3660CA9B" w14:textId="35F2055B" w:rsidR="005F2E99" w:rsidRPr="007E4410" w:rsidRDefault="005F2E99" w:rsidP="004A5B59">
                            <w:pPr>
                              <w:jc w:val="right"/>
                              <w:rPr>
                                <w:rFonts w:ascii="Times New Roman" w:hAnsi="Times New Roman" w:cs="Times New Roman"/>
                                <w:b/>
                                <w:sz w:val="20"/>
                                <w:szCs w:val="20"/>
                              </w:rPr>
                            </w:pPr>
                            <w:r w:rsidRPr="007E4410">
                              <w:rPr>
                                <w:rFonts w:ascii="Times New Roman" w:hAnsi="Times New Roman" w:cs="Times New Roman"/>
                                <w:b/>
                                <w:sz w:val="20"/>
                                <w:szCs w:val="20"/>
                              </w:rPr>
                              <w:t>AU</w:t>
                            </w:r>
                          </w:p>
                        </w:tc>
                        <w:tc>
                          <w:tcPr>
                            <w:tcW w:w="2524" w:type="dxa"/>
                            <w:vAlign w:val="center"/>
                          </w:tcPr>
                          <w:p w14:paraId="3A496943" w14:textId="77777777" w:rsidR="005F2E99" w:rsidRPr="007E4410" w:rsidRDefault="005F2E99" w:rsidP="004A5B59">
                            <w:pPr>
                              <w:rPr>
                                <w:rFonts w:ascii="Times New Roman" w:hAnsi="Times New Roman" w:cs="Times New Roman"/>
                                <w:b/>
                                <w:sz w:val="20"/>
                                <w:szCs w:val="20"/>
                              </w:rPr>
                            </w:pPr>
                            <w:r w:rsidRPr="007E4410">
                              <w:rPr>
                                <w:rFonts w:ascii="Times New Roman" w:hAnsi="Times New Roman" w:cs="Times New Roman"/>
                                <w:b/>
                                <w:sz w:val="20"/>
                                <w:szCs w:val="20"/>
                              </w:rPr>
                              <w:t>FACS naziv</w:t>
                            </w:r>
                          </w:p>
                        </w:tc>
                        <w:tc>
                          <w:tcPr>
                            <w:tcW w:w="530" w:type="dxa"/>
                            <w:vAlign w:val="center"/>
                          </w:tcPr>
                          <w:p w14:paraId="2D57F7B9" w14:textId="7799A1D5" w:rsidR="005F2E99" w:rsidRPr="007E4410" w:rsidRDefault="005F2E99" w:rsidP="004A5B59">
                            <w:pPr>
                              <w:jc w:val="right"/>
                              <w:rPr>
                                <w:rFonts w:ascii="Times New Roman" w:hAnsi="Times New Roman" w:cs="Times New Roman"/>
                                <w:b/>
                                <w:sz w:val="20"/>
                                <w:szCs w:val="20"/>
                              </w:rPr>
                            </w:pPr>
                            <w:r w:rsidRPr="007E4410">
                              <w:rPr>
                                <w:rFonts w:ascii="Times New Roman" w:hAnsi="Times New Roman" w:cs="Times New Roman"/>
                                <w:b/>
                                <w:sz w:val="20"/>
                                <w:szCs w:val="20"/>
                              </w:rPr>
                              <w:t>AU</w:t>
                            </w:r>
                          </w:p>
                        </w:tc>
                        <w:tc>
                          <w:tcPr>
                            <w:tcW w:w="2477" w:type="dxa"/>
                            <w:vAlign w:val="center"/>
                          </w:tcPr>
                          <w:p w14:paraId="22C73985" w14:textId="77777777" w:rsidR="005F2E99" w:rsidRPr="007E4410" w:rsidRDefault="005F2E99" w:rsidP="004A5B59">
                            <w:pPr>
                              <w:rPr>
                                <w:rFonts w:ascii="Times New Roman" w:hAnsi="Times New Roman" w:cs="Times New Roman"/>
                                <w:b/>
                                <w:sz w:val="20"/>
                                <w:szCs w:val="20"/>
                              </w:rPr>
                            </w:pPr>
                            <w:r w:rsidRPr="007E4410">
                              <w:rPr>
                                <w:rFonts w:ascii="Times New Roman" w:hAnsi="Times New Roman" w:cs="Times New Roman"/>
                                <w:b/>
                                <w:sz w:val="20"/>
                                <w:szCs w:val="20"/>
                              </w:rPr>
                              <w:t>FACS naziv</w:t>
                            </w:r>
                          </w:p>
                        </w:tc>
                        <w:tc>
                          <w:tcPr>
                            <w:tcW w:w="500" w:type="dxa"/>
                            <w:vAlign w:val="center"/>
                          </w:tcPr>
                          <w:p w14:paraId="4FF65777" w14:textId="56CCAE56" w:rsidR="005F2E99" w:rsidRPr="007E4410" w:rsidRDefault="005F2E99" w:rsidP="004A5B59">
                            <w:pPr>
                              <w:jc w:val="right"/>
                              <w:rPr>
                                <w:rFonts w:ascii="Times New Roman" w:hAnsi="Times New Roman" w:cs="Times New Roman"/>
                                <w:b/>
                                <w:sz w:val="20"/>
                                <w:szCs w:val="20"/>
                              </w:rPr>
                            </w:pPr>
                            <w:r w:rsidRPr="007E4410">
                              <w:rPr>
                                <w:rFonts w:ascii="Times New Roman" w:hAnsi="Times New Roman" w:cs="Times New Roman"/>
                                <w:b/>
                                <w:sz w:val="20"/>
                                <w:szCs w:val="20"/>
                              </w:rPr>
                              <w:t>AU</w:t>
                            </w:r>
                          </w:p>
                        </w:tc>
                        <w:tc>
                          <w:tcPr>
                            <w:tcW w:w="2508" w:type="dxa"/>
                            <w:vAlign w:val="center"/>
                          </w:tcPr>
                          <w:p w14:paraId="38865A41" w14:textId="77777777" w:rsidR="005F2E99" w:rsidRPr="007E4410" w:rsidRDefault="005F2E99" w:rsidP="004A5B59">
                            <w:pPr>
                              <w:rPr>
                                <w:rFonts w:ascii="Times New Roman" w:hAnsi="Times New Roman" w:cs="Times New Roman"/>
                                <w:b/>
                                <w:sz w:val="20"/>
                                <w:szCs w:val="20"/>
                              </w:rPr>
                            </w:pPr>
                            <w:r w:rsidRPr="007E4410">
                              <w:rPr>
                                <w:rFonts w:ascii="Times New Roman" w:hAnsi="Times New Roman" w:cs="Times New Roman"/>
                                <w:b/>
                                <w:sz w:val="20"/>
                                <w:szCs w:val="20"/>
                              </w:rPr>
                              <w:t>FACS naziv</w:t>
                            </w:r>
                          </w:p>
                        </w:tc>
                      </w:tr>
                      <w:tr w:rsidR="005F2E99" w:rsidRPr="006D3967" w14:paraId="45A26E13" w14:textId="77777777" w:rsidTr="004A5B59">
                        <w:trPr>
                          <w:jc w:val="center"/>
                        </w:trPr>
                        <w:tc>
                          <w:tcPr>
                            <w:tcW w:w="485" w:type="dxa"/>
                            <w:vAlign w:val="center"/>
                          </w:tcPr>
                          <w:p w14:paraId="04CB5765" w14:textId="77777777" w:rsidR="005F2E99" w:rsidRPr="006D3967" w:rsidRDefault="005F2E99" w:rsidP="00712BE7">
                            <w:pPr>
                              <w:jc w:val="right"/>
                              <w:rPr>
                                <w:rFonts w:ascii="Times New Roman" w:hAnsi="Times New Roman" w:cs="Times New Roman"/>
                                <w:sz w:val="20"/>
                                <w:szCs w:val="20"/>
                              </w:rPr>
                            </w:pPr>
                            <w:r w:rsidRPr="006D3967">
                              <w:rPr>
                                <w:rFonts w:ascii="Times New Roman" w:hAnsi="Times New Roman" w:cs="Times New Roman"/>
                                <w:sz w:val="20"/>
                                <w:szCs w:val="20"/>
                              </w:rPr>
                              <w:t>0</w:t>
                            </w:r>
                          </w:p>
                        </w:tc>
                        <w:tc>
                          <w:tcPr>
                            <w:tcW w:w="2524" w:type="dxa"/>
                            <w:vAlign w:val="center"/>
                          </w:tcPr>
                          <w:p w14:paraId="07E469C1" w14:textId="40C956A6" w:rsidR="005F2E99" w:rsidRPr="006D3967" w:rsidRDefault="005F2E99" w:rsidP="004A5B59">
                            <w:pPr>
                              <w:rPr>
                                <w:rFonts w:ascii="Times New Roman" w:hAnsi="Times New Roman" w:cs="Times New Roman"/>
                                <w:sz w:val="20"/>
                                <w:szCs w:val="20"/>
                              </w:rPr>
                            </w:pPr>
                            <w:r w:rsidRPr="006D3967">
                              <w:rPr>
                                <w:rFonts w:ascii="Times New Roman" w:hAnsi="Times New Roman" w:cs="Times New Roman"/>
                                <w:sz w:val="20"/>
                                <w:szCs w:val="20"/>
                              </w:rPr>
                              <w:t>Neutralno lice</w:t>
                            </w:r>
                          </w:p>
                        </w:tc>
                        <w:tc>
                          <w:tcPr>
                            <w:tcW w:w="530" w:type="dxa"/>
                            <w:vAlign w:val="center"/>
                          </w:tcPr>
                          <w:p w14:paraId="60B9BD18" w14:textId="29EA820D" w:rsidR="005F2E99" w:rsidRPr="006D3967" w:rsidRDefault="005F2E99" w:rsidP="00712BE7">
                            <w:pPr>
                              <w:jc w:val="right"/>
                              <w:rPr>
                                <w:rFonts w:ascii="Times New Roman" w:hAnsi="Times New Roman" w:cs="Times New Roman"/>
                                <w:sz w:val="20"/>
                                <w:szCs w:val="20"/>
                              </w:rPr>
                            </w:pPr>
                            <w:r>
                              <w:rPr>
                                <w:rFonts w:ascii="Times New Roman" w:hAnsi="Times New Roman" w:cs="Times New Roman"/>
                                <w:sz w:val="20"/>
                                <w:szCs w:val="20"/>
                              </w:rPr>
                              <w:t>17</w:t>
                            </w:r>
                          </w:p>
                        </w:tc>
                        <w:tc>
                          <w:tcPr>
                            <w:tcW w:w="2477" w:type="dxa"/>
                            <w:vAlign w:val="center"/>
                          </w:tcPr>
                          <w:p w14:paraId="50983376" w14:textId="719C9DDE" w:rsidR="005F2E99" w:rsidRPr="006D3967" w:rsidRDefault="005F2E99" w:rsidP="004A5B59">
                            <w:pPr>
                              <w:rPr>
                                <w:rFonts w:ascii="Times New Roman" w:hAnsi="Times New Roman" w:cs="Times New Roman"/>
                                <w:sz w:val="20"/>
                                <w:szCs w:val="20"/>
                              </w:rPr>
                            </w:pPr>
                            <w:r>
                              <w:rPr>
                                <w:rFonts w:ascii="Times New Roman" w:hAnsi="Times New Roman" w:cs="Times New Roman"/>
                                <w:sz w:val="20"/>
                                <w:szCs w:val="20"/>
                              </w:rPr>
                              <w:t>Brada dignuta</w:t>
                            </w:r>
                          </w:p>
                        </w:tc>
                        <w:tc>
                          <w:tcPr>
                            <w:tcW w:w="500" w:type="dxa"/>
                            <w:vAlign w:val="center"/>
                          </w:tcPr>
                          <w:p w14:paraId="79FB055D" w14:textId="31184D96" w:rsidR="005F2E99" w:rsidRPr="006D3967" w:rsidRDefault="005F2E99" w:rsidP="00712BE7">
                            <w:pPr>
                              <w:jc w:val="right"/>
                              <w:rPr>
                                <w:rFonts w:ascii="Times New Roman" w:hAnsi="Times New Roman" w:cs="Times New Roman"/>
                                <w:sz w:val="20"/>
                                <w:szCs w:val="20"/>
                              </w:rPr>
                            </w:pPr>
                            <w:r>
                              <w:rPr>
                                <w:rFonts w:ascii="Times New Roman" w:hAnsi="Times New Roman" w:cs="Times New Roman"/>
                                <w:sz w:val="20"/>
                                <w:szCs w:val="20"/>
                              </w:rPr>
                              <w:t>33</w:t>
                            </w:r>
                          </w:p>
                        </w:tc>
                        <w:tc>
                          <w:tcPr>
                            <w:tcW w:w="2508" w:type="dxa"/>
                            <w:vAlign w:val="center"/>
                          </w:tcPr>
                          <w:p w14:paraId="2E09B646" w14:textId="7ABFA5ED" w:rsidR="005F2E99" w:rsidRPr="006D3967" w:rsidRDefault="005F2E99" w:rsidP="004A5B59">
                            <w:pPr>
                              <w:rPr>
                                <w:rFonts w:ascii="Times New Roman" w:hAnsi="Times New Roman" w:cs="Times New Roman"/>
                                <w:sz w:val="20"/>
                                <w:szCs w:val="20"/>
                              </w:rPr>
                            </w:pPr>
                            <w:r>
                              <w:rPr>
                                <w:rFonts w:ascii="Times New Roman" w:hAnsi="Times New Roman" w:cs="Times New Roman"/>
                                <w:sz w:val="20"/>
                                <w:szCs w:val="20"/>
                              </w:rPr>
                              <w:t>Obraz napuhnut</w:t>
                            </w:r>
                          </w:p>
                        </w:tc>
                      </w:tr>
                      <w:tr w:rsidR="005F2E99" w:rsidRPr="006D3967" w14:paraId="3C133E73" w14:textId="77777777" w:rsidTr="004A5B59">
                        <w:trPr>
                          <w:jc w:val="center"/>
                        </w:trPr>
                        <w:tc>
                          <w:tcPr>
                            <w:tcW w:w="485" w:type="dxa"/>
                            <w:vAlign w:val="center"/>
                          </w:tcPr>
                          <w:p w14:paraId="0365B628" w14:textId="77777777" w:rsidR="005F2E99" w:rsidRPr="006D3967" w:rsidRDefault="005F2E99" w:rsidP="00712BE7">
                            <w:pPr>
                              <w:jc w:val="right"/>
                              <w:rPr>
                                <w:rFonts w:ascii="Times New Roman" w:hAnsi="Times New Roman" w:cs="Times New Roman"/>
                                <w:sz w:val="20"/>
                                <w:szCs w:val="20"/>
                              </w:rPr>
                            </w:pPr>
                            <w:r w:rsidRPr="006D3967">
                              <w:rPr>
                                <w:rFonts w:ascii="Times New Roman" w:hAnsi="Times New Roman" w:cs="Times New Roman"/>
                                <w:sz w:val="20"/>
                                <w:szCs w:val="20"/>
                              </w:rPr>
                              <w:t>1</w:t>
                            </w:r>
                          </w:p>
                        </w:tc>
                        <w:tc>
                          <w:tcPr>
                            <w:tcW w:w="2524" w:type="dxa"/>
                            <w:vAlign w:val="center"/>
                          </w:tcPr>
                          <w:p w14:paraId="7009DB8B" w14:textId="460EFC38" w:rsidR="005F2E99" w:rsidRPr="006D3967" w:rsidRDefault="005F2E99" w:rsidP="004A5B59">
                            <w:pPr>
                              <w:rPr>
                                <w:rFonts w:ascii="Times New Roman" w:hAnsi="Times New Roman" w:cs="Times New Roman"/>
                                <w:sz w:val="20"/>
                                <w:szCs w:val="20"/>
                              </w:rPr>
                            </w:pPr>
                            <w:r>
                              <w:rPr>
                                <w:rFonts w:ascii="Times New Roman" w:hAnsi="Times New Roman" w:cs="Times New Roman"/>
                                <w:sz w:val="20"/>
                                <w:szCs w:val="20"/>
                              </w:rPr>
                              <w:t>Dizanje unutarnje obrve</w:t>
                            </w:r>
                          </w:p>
                        </w:tc>
                        <w:tc>
                          <w:tcPr>
                            <w:tcW w:w="530" w:type="dxa"/>
                            <w:vAlign w:val="center"/>
                          </w:tcPr>
                          <w:p w14:paraId="45385A7B" w14:textId="2A353BE0" w:rsidR="005F2E99" w:rsidRPr="006D3967" w:rsidRDefault="005F2E99" w:rsidP="00712BE7">
                            <w:pPr>
                              <w:jc w:val="right"/>
                              <w:rPr>
                                <w:rFonts w:ascii="Times New Roman" w:hAnsi="Times New Roman" w:cs="Times New Roman"/>
                                <w:sz w:val="20"/>
                                <w:szCs w:val="20"/>
                              </w:rPr>
                            </w:pPr>
                            <w:r>
                              <w:rPr>
                                <w:rFonts w:ascii="Times New Roman" w:hAnsi="Times New Roman" w:cs="Times New Roman"/>
                                <w:sz w:val="20"/>
                                <w:szCs w:val="20"/>
                              </w:rPr>
                              <w:t>18</w:t>
                            </w:r>
                          </w:p>
                        </w:tc>
                        <w:tc>
                          <w:tcPr>
                            <w:tcW w:w="2477" w:type="dxa"/>
                            <w:vAlign w:val="center"/>
                          </w:tcPr>
                          <w:p w14:paraId="1DF40B9C" w14:textId="20613E7E" w:rsidR="005F2E99" w:rsidRPr="006D3967" w:rsidRDefault="005F2E99" w:rsidP="004A5B59">
                            <w:pPr>
                              <w:rPr>
                                <w:rFonts w:ascii="Times New Roman" w:hAnsi="Times New Roman" w:cs="Times New Roman"/>
                                <w:sz w:val="20"/>
                                <w:szCs w:val="20"/>
                              </w:rPr>
                            </w:pPr>
                            <w:r>
                              <w:rPr>
                                <w:rFonts w:ascii="Times New Roman" w:hAnsi="Times New Roman" w:cs="Times New Roman"/>
                                <w:sz w:val="20"/>
                                <w:szCs w:val="20"/>
                              </w:rPr>
                              <w:t>Nabor od use</w:t>
                            </w:r>
                          </w:p>
                        </w:tc>
                        <w:tc>
                          <w:tcPr>
                            <w:tcW w:w="500" w:type="dxa"/>
                            <w:vAlign w:val="center"/>
                          </w:tcPr>
                          <w:p w14:paraId="366E1ADE" w14:textId="23FE76F1" w:rsidR="005F2E99" w:rsidRPr="006D3967" w:rsidRDefault="005F2E99" w:rsidP="00712BE7">
                            <w:pPr>
                              <w:jc w:val="right"/>
                              <w:rPr>
                                <w:rFonts w:ascii="Times New Roman" w:hAnsi="Times New Roman" w:cs="Times New Roman"/>
                                <w:sz w:val="20"/>
                                <w:szCs w:val="20"/>
                              </w:rPr>
                            </w:pPr>
                            <w:r>
                              <w:rPr>
                                <w:rFonts w:ascii="Times New Roman" w:hAnsi="Times New Roman" w:cs="Times New Roman"/>
                                <w:sz w:val="20"/>
                                <w:szCs w:val="20"/>
                              </w:rPr>
                              <w:t>34</w:t>
                            </w:r>
                          </w:p>
                        </w:tc>
                        <w:tc>
                          <w:tcPr>
                            <w:tcW w:w="2508" w:type="dxa"/>
                            <w:vAlign w:val="center"/>
                          </w:tcPr>
                          <w:p w14:paraId="39097D28" w14:textId="254D69C3" w:rsidR="005F2E99" w:rsidRPr="006D3967" w:rsidRDefault="005F2E99" w:rsidP="004A5B59">
                            <w:pPr>
                              <w:rPr>
                                <w:rFonts w:ascii="Times New Roman" w:hAnsi="Times New Roman" w:cs="Times New Roman"/>
                                <w:sz w:val="20"/>
                                <w:szCs w:val="20"/>
                              </w:rPr>
                            </w:pPr>
                            <w:r>
                              <w:rPr>
                                <w:rFonts w:ascii="Times New Roman" w:hAnsi="Times New Roman" w:cs="Times New Roman"/>
                                <w:sz w:val="20"/>
                                <w:szCs w:val="20"/>
                              </w:rPr>
                              <w:t>Obraz napuhnut (manje)</w:t>
                            </w:r>
                          </w:p>
                        </w:tc>
                      </w:tr>
                      <w:tr w:rsidR="005F2E99" w:rsidRPr="006D3967" w14:paraId="2FCD8333" w14:textId="77777777" w:rsidTr="004A5B59">
                        <w:trPr>
                          <w:jc w:val="center"/>
                        </w:trPr>
                        <w:tc>
                          <w:tcPr>
                            <w:tcW w:w="485" w:type="dxa"/>
                            <w:vAlign w:val="center"/>
                          </w:tcPr>
                          <w:p w14:paraId="494F903A" w14:textId="77777777" w:rsidR="005F2E99" w:rsidRPr="006D3967" w:rsidRDefault="005F2E99" w:rsidP="00712BE7">
                            <w:pPr>
                              <w:jc w:val="right"/>
                              <w:rPr>
                                <w:rFonts w:ascii="Times New Roman" w:hAnsi="Times New Roman" w:cs="Times New Roman"/>
                                <w:sz w:val="20"/>
                                <w:szCs w:val="20"/>
                              </w:rPr>
                            </w:pPr>
                            <w:r w:rsidRPr="006D3967">
                              <w:rPr>
                                <w:rFonts w:ascii="Times New Roman" w:hAnsi="Times New Roman" w:cs="Times New Roman"/>
                                <w:sz w:val="20"/>
                                <w:szCs w:val="20"/>
                              </w:rPr>
                              <w:t>2</w:t>
                            </w:r>
                          </w:p>
                        </w:tc>
                        <w:tc>
                          <w:tcPr>
                            <w:tcW w:w="2524" w:type="dxa"/>
                            <w:vAlign w:val="center"/>
                          </w:tcPr>
                          <w:p w14:paraId="0C5CE1BB" w14:textId="47EEC1B7" w:rsidR="005F2E99" w:rsidRPr="006D3967" w:rsidRDefault="005F2E99" w:rsidP="004A5B59">
                            <w:pPr>
                              <w:rPr>
                                <w:rFonts w:ascii="Times New Roman" w:hAnsi="Times New Roman" w:cs="Times New Roman"/>
                                <w:sz w:val="20"/>
                                <w:szCs w:val="20"/>
                              </w:rPr>
                            </w:pPr>
                            <w:r>
                              <w:rPr>
                                <w:rFonts w:ascii="Times New Roman" w:hAnsi="Times New Roman" w:cs="Times New Roman"/>
                                <w:sz w:val="20"/>
                                <w:szCs w:val="20"/>
                              </w:rPr>
                              <w:t>Dizanje vanjske obrve</w:t>
                            </w:r>
                          </w:p>
                        </w:tc>
                        <w:tc>
                          <w:tcPr>
                            <w:tcW w:w="530" w:type="dxa"/>
                            <w:vAlign w:val="center"/>
                          </w:tcPr>
                          <w:p w14:paraId="624C828C" w14:textId="518AC00B" w:rsidR="005F2E99" w:rsidRPr="006D3967" w:rsidRDefault="005F2E99" w:rsidP="00712BE7">
                            <w:pPr>
                              <w:jc w:val="right"/>
                              <w:rPr>
                                <w:rFonts w:ascii="Times New Roman" w:hAnsi="Times New Roman" w:cs="Times New Roman"/>
                                <w:sz w:val="20"/>
                                <w:szCs w:val="20"/>
                              </w:rPr>
                            </w:pPr>
                            <w:r>
                              <w:rPr>
                                <w:rFonts w:ascii="Times New Roman" w:hAnsi="Times New Roman" w:cs="Times New Roman"/>
                                <w:sz w:val="20"/>
                                <w:szCs w:val="20"/>
                              </w:rPr>
                              <w:t>19</w:t>
                            </w:r>
                          </w:p>
                        </w:tc>
                        <w:tc>
                          <w:tcPr>
                            <w:tcW w:w="2477" w:type="dxa"/>
                            <w:vAlign w:val="center"/>
                          </w:tcPr>
                          <w:p w14:paraId="2C3916DE" w14:textId="4DA73087" w:rsidR="005F2E99" w:rsidRPr="006D3967" w:rsidRDefault="005F2E99" w:rsidP="004A5B59">
                            <w:pPr>
                              <w:rPr>
                                <w:rFonts w:ascii="Times New Roman" w:hAnsi="Times New Roman" w:cs="Times New Roman"/>
                                <w:sz w:val="20"/>
                                <w:szCs w:val="20"/>
                              </w:rPr>
                            </w:pPr>
                            <w:r>
                              <w:rPr>
                                <w:rFonts w:ascii="Times New Roman" w:hAnsi="Times New Roman" w:cs="Times New Roman"/>
                                <w:sz w:val="20"/>
                                <w:szCs w:val="20"/>
                              </w:rPr>
                              <w:t>Jezik se vidi</w:t>
                            </w:r>
                          </w:p>
                        </w:tc>
                        <w:tc>
                          <w:tcPr>
                            <w:tcW w:w="500" w:type="dxa"/>
                            <w:vAlign w:val="center"/>
                          </w:tcPr>
                          <w:p w14:paraId="252F0C9B" w14:textId="6927DE21" w:rsidR="005F2E99" w:rsidRPr="006D3967" w:rsidRDefault="005F2E99" w:rsidP="00712BE7">
                            <w:pPr>
                              <w:jc w:val="right"/>
                              <w:rPr>
                                <w:rFonts w:ascii="Times New Roman" w:hAnsi="Times New Roman" w:cs="Times New Roman"/>
                                <w:sz w:val="20"/>
                                <w:szCs w:val="20"/>
                              </w:rPr>
                            </w:pPr>
                            <w:r>
                              <w:rPr>
                                <w:rFonts w:ascii="Times New Roman" w:hAnsi="Times New Roman" w:cs="Times New Roman"/>
                                <w:sz w:val="20"/>
                                <w:szCs w:val="20"/>
                              </w:rPr>
                              <w:t>35</w:t>
                            </w:r>
                          </w:p>
                        </w:tc>
                        <w:tc>
                          <w:tcPr>
                            <w:tcW w:w="2508" w:type="dxa"/>
                            <w:vAlign w:val="center"/>
                          </w:tcPr>
                          <w:p w14:paraId="19035480" w14:textId="5129D8C5" w:rsidR="005F2E99" w:rsidRPr="006D3967" w:rsidRDefault="005F2E99" w:rsidP="004A5B59">
                            <w:pPr>
                              <w:rPr>
                                <w:rFonts w:ascii="Times New Roman" w:hAnsi="Times New Roman" w:cs="Times New Roman"/>
                                <w:sz w:val="20"/>
                                <w:szCs w:val="20"/>
                              </w:rPr>
                            </w:pPr>
                            <w:r>
                              <w:rPr>
                                <w:rFonts w:ascii="Times New Roman" w:hAnsi="Times New Roman" w:cs="Times New Roman"/>
                                <w:sz w:val="20"/>
                                <w:szCs w:val="20"/>
                              </w:rPr>
                              <w:t>Obraz uvučen</w:t>
                            </w:r>
                          </w:p>
                        </w:tc>
                      </w:tr>
                      <w:tr w:rsidR="005F2E99" w:rsidRPr="006D3967" w14:paraId="13104893" w14:textId="77777777" w:rsidTr="004A5B59">
                        <w:trPr>
                          <w:jc w:val="center"/>
                        </w:trPr>
                        <w:tc>
                          <w:tcPr>
                            <w:tcW w:w="485" w:type="dxa"/>
                            <w:vAlign w:val="center"/>
                          </w:tcPr>
                          <w:p w14:paraId="7A2F070D" w14:textId="6373433E" w:rsidR="005F2E99" w:rsidRPr="006D3967" w:rsidRDefault="005F2E99" w:rsidP="00712BE7">
                            <w:pPr>
                              <w:jc w:val="right"/>
                              <w:rPr>
                                <w:rFonts w:ascii="Times New Roman" w:hAnsi="Times New Roman" w:cs="Times New Roman"/>
                                <w:sz w:val="20"/>
                                <w:szCs w:val="20"/>
                              </w:rPr>
                            </w:pPr>
                            <w:r>
                              <w:rPr>
                                <w:rFonts w:ascii="Times New Roman" w:hAnsi="Times New Roman" w:cs="Times New Roman"/>
                                <w:sz w:val="20"/>
                                <w:szCs w:val="20"/>
                              </w:rPr>
                              <w:t>4</w:t>
                            </w:r>
                          </w:p>
                        </w:tc>
                        <w:tc>
                          <w:tcPr>
                            <w:tcW w:w="2524" w:type="dxa"/>
                            <w:vAlign w:val="center"/>
                          </w:tcPr>
                          <w:p w14:paraId="792E8185" w14:textId="2D8A6D5D" w:rsidR="005F2E99" w:rsidRPr="006D3967" w:rsidRDefault="005F2E99" w:rsidP="004A5B59">
                            <w:pPr>
                              <w:rPr>
                                <w:rFonts w:ascii="Times New Roman" w:hAnsi="Times New Roman" w:cs="Times New Roman"/>
                                <w:sz w:val="20"/>
                                <w:szCs w:val="20"/>
                              </w:rPr>
                            </w:pPr>
                            <w:r>
                              <w:rPr>
                                <w:rFonts w:ascii="Times New Roman" w:hAnsi="Times New Roman" w:cs="Times New Roman"/>
                                <w:sz w:val="20"/>
                                <w:szCs w:val="20"/>
                              </w:rPr>
                              <w:t>Spuštanje obrve</w:t>
                            </w:r>
                          </w:p>
                        </w:tc>
                        <w:tc>
                          <w:tcPr>
                            <w:tcW w:w="530" w:type="dxa"/>
                            <w:vAlign w:val="center"/>
                          </w:tcPr>
                          <w:p w14:paraId="082BB8A4" w14:textId="4D51D706" w:rsidR="005F2E99" w:rsidRPr="006D3967" w:rsidRDefault="005F2E99" w:rsidP="00712BE7">
                            <w:pPr>
                              <w:jc w:val="right"/>
                              <w:rPr>
                                <w:rFonts w:ascii="Times New Roman" w:hAnsi="Times New Roman" w:cs="Times New Roman"/>
                                <w:sz w:val="20"/>
                                <w:szCs w:val="20"/>
                              </w:rPr>
                            </w:pPr>
                            <w:r>
                              <w:rPr>
                                <w:rFonts w:ascii="Times New Roman" w:hAnsi="Times New Roman" w:cs="Times New Roman"/>
                                <w:sz w:val="20"/>
                                <w:szCs w:val="20"/>
                              </w:rPr>
                              <w:t>20</w:t>
                            </w:r>
                          </w:p>
                        </w:tc>
                        <w:tc>
                          <w:tcPr>
                            <w:tcW w:w="2477" w:type="dxa"/>
                            <w:vAlign w:val="center"/>
                          </w:tcPr>
                          <w:p w14:paraId="10571FA8" w14:textId="21FD9332" w:rsidR="005F2E99" w:rsidRPr="006D3967" w:rsidRDefault="005F2E99" w:rsidP="004A5B59">
                            <w:pPr>
                              <w:rPr>
                                <w:rFonts w:ascii="Times New Roman" w:hAnsi="Times New Roman" w:cs="Times New Roman"/>
                                <w:sz w:val="20"/>
                                <w:szCs w:val="20"/>
                              </w:rPr>
                            </w:pPr>
                            <w:r>
                              <w:rPr>
                                <w:rFonts w:ascii="Times New Roman" w:hAnsi="Times New Roman" w:cs="Times New Roman"/>
                                <w:sz w:val="20"/>
                                <w:szCs w:val="20"/>
                              </w:rPr>
                              <w:t>Usne rastegnute</w:t>
                            </w:r>
                          </w:p>
                        </w:tc>
                        <w:tc>
                          <w:tcPr>
                            <w:tcW w:w="500" w:type="dxa"/>
                            <w:vAlign w:val="center"/>
                          </w:tcPr>
                          <w:p w14:paraId="79662CB8" w14:textId="392EBEB3" w:rsidR="005F2E99" w:rsidRPr="006D3967" w:rsidRDefault="005F2E99" w:rsidP="00712BE7">
                            <w:pPr>
                              <w:jc w:val="right"/>
                              <w:rPr>
                                <w:rFonts w:ascii="Times New Roman" w:hAnsi="Times New Roman" w:cs="Times New Roman"/>
                                <w:sz w:val="20"/>
                                <w:szCs w:val="20"/>
                              </w:rPr>
                            </w:pPr>
                            <w:r>
                              <w:rPr>
                                <w:rFonts w:ascii="Times New Roman" w:hAnsi="Times New Roman" w:cs="Times New Roman"/>
                                <w:sz w:val="20"/>
                                <w:szCs w:val="20"/>
                              </w:rPr>
                              <w:t>36</w:t>
                            </w:r>
                          </w:p>
                        </w:tc>
                        <w:tc>
                          <w:tcPr>
                            <w:tcW w:w="2508" w:type="dxa"/>
                            <w:vAlign w:val="center"/>
                          </w:tcPr>
                          <w:p w14:paraId="5FCE93FD" w14:textId="38E421C7" w:rsidR="005F2E99" w:rsidRPr="006D3967" w:rsidRDefault="005F2E99" w:rsidP="004A5B59">
                            <w:pPr>
                              <w:rPr>
                                <w:rFonts w:ascii="Times New Roman" w:hAnsi="Times New Roman" w:cs="Times New Roman"/>
                                <w:sz w:val="20"/>
                                <w:szCs w:val="20"/>
                              </w:rPr>
                            </w:pPr>
                            <w:r>
                              <w:rPr>
                                <w:rFonts w:ascii="Times New Roman" w:hAnsi="Times New Roman" w:cs="Times New Roman"/>
                                <w:sz w:val="20"/>
                                <w:szCs w:val="20"/>
                              </w:rPr>
                              <w:t>Jezi natečen</w:t>
                            </w:r>
                          </w:p>
                        </w:tc>
                      </w:tr>
                      <w:tr w:rsidR="005F2E99" w:rsidRPr="006D3967" w14:paraId="40749DEC" w14:textId="77777777" w:rsidTr="004A5B59">
                        <w:trPr>
                          <w:jc w:val="center"/>
                        </w:trPr>
                        <w:tc>
                          <w:tcPr>
                            <w:tcW w:w="485" w:type="dxa"/>
                            <w:vAlign w:val="center"/>
                          </w:tcPr>
                          <w:p w14:paraId="72BCE5F3" w14:textId="6948CFDD" w:rsidR="005F2E99" w:rsidRPr="006D3967" w:rsidRDefault="005F2E99" w:rsidP="00712BE7">
                            <w:pPr>
                              <w:jc w:val="right"/>
                              <w:rPr>
                                <w:rFonts w:ascii="Times New Roman" w:hAnsi="Times New Roman" w:cs="Times New Roman"/>
                                <w:sz w:val="20"/>
                                <w:szCs w:val="20"/>
                              </w:rPr>
                            </w:pPr>
                            <w:r>
                              <w:rPr>
                                <w:rFonts w:ascii="Times New Roman" w:hAnsi="Times New Roman" w:cs="Times New Roman"/>
                                <w:sz w:val="20"/>
                                <w:szCs w:val="20"/>
                              </w:rPr>
                              <w:t>5</w:t>
                            </w:r>
                          </w:p>
                        </w:tc>
                        <w:tc>
                          <w:tcPr>
                            <w:tcW w:w="2524" w:type="dxa"/>
                            <w:vAlign w:val="center"/>
                          </w:tcPr>
                          <w:p w14:paraId="53CE7E1B" w14:textId="32924122" w:rsidR="005F2E99" w:rsidRPr="006D3967" w:rsidRDefault="005F2E99" w:rsidP="004A5B59">
                            <w:pPr>
                              <w:rPr>
                                <w:rFonts w:ascii="Times New Roman" w:hAnsi="Times New Roman" w:cs="Times New Roman"/>
                                <w:sz w:val="20"/>
                                <w:szCs w:val="20"/>
                              </w:rPr>
                            </w:pPr>
                            <w:r>
                              <w:rPr>
                                <w:rFonts w:ascii="Times New Roman" w:hAnsi="Times New Roman" w:cs="Times New Roman"/>
                                <w:sz w:val="20"/>
                                <w:szCs w:val="20"/>
                              </w:rPr>
                              <w:t>Dizanje gornje usne</w:t>
                            </w:r>
                          </w:p>
                        </w:tc>
                        <w:tc>
                          <w:tcPr>
                            <w:tcW w:w="530" w:type="dxa"/>
                            <w:vAlign w:val="center"/>
                          </w:tcPr>
                          <w:p w14:paraId="33C8C221" w14:textId="04B6F2EA" w:rsidR="005F2E99" w:rsidRPr="006D3967" w:rsidRDefault="005F2E99" w:rsidP="00712BE7">
                            <w:pPr>
                              <w:jc w:val="right"/>
                              <w:rPr>
                                <w:rFonts w:ascii="Times New Roman" w:hAnsi="Times New Roman" w:cs="Times New Roman"/>
                                <w:sz w:val="20"/>
                                <w:szCs w:val="20"/>
                              </w:rPr>
                            </w:pPr>
                            <w:r>
                              <w:rPr>
                                <w:rFonts w:ascii="Times New Roman" w:hAnsi="Times New Roman" w:cs="Times New Roman"/>
                                <w:sz w:val="20"/>
                                <w:szCs w:val="20"/>
                              </w:rPr>
                              <w:t>21</w:t>
                            </w:r>
                          </w:p>
                        </w:tc>
                        <w:tc>
                          <w:tcPr>
                            <w:tcW w:w="2477" w:type="dxa"/>
                            <w:vAlign w:val="center"/>
                          </w:tcPr>
                          <w:p w14:paraId="37CC2A2E" w14:textId="1804AB13" w:rsidR="005F2E99" w:rsidRPr="006D3967" w:rsidRDefault="005F2E99" w:rsidP="004A5B59">
                            <w:pPr>
                              <w:rPr>
                                <w:rFonts w:ascii="Times New Roman" w:hAnsi="Times New Roman" w:cs="Times New Roman"/>
                                <w:sz w:val="20"/>
                                <w:szCs w:val="20"/>
                              </w:rPr>
                            </w:pPr>
                            <w:r>
                              <w:rPr>
                                <w:rFonts w:ascii="Times New Roman" w:hAnsi="Times New Roman" w:cs="Times New Roman"/>
                                <w:sz w:val="20"/>
                                <w:szCs w:val="20"/>
                              </w:rPr>
                              <w:t>Vrat zategnut</w:t>
                            </w:r>
                          </w:p>
                        </w:tc>
                        <w:tc>
                          <w:tcPr>
                            <w:tcW w:w="500" w:type="dxa"/>
                            <w:vAlign w:val="center"/>
                          </w:tcPr>
                          <w:p w14:paraId="2E7AF769" w14:textId="079FAEBC" w:rsidR="005F2E99" w:rsidRPr="006D3967" w:rsidRDefault="005F2E99" w:rsidP="00712BE7">
                            <w:pPr>
                              <w:jc w:val="right"/>
                              <w:rPr>
                                <w:rFonts w:ascii="Times New Roman" w:hAnsi="Times New Roman" w:cs="Times New Roman"/>
                                <w:sz w:val="20"/>
                                <w:szCs w:val="20"/>
                              </w:rPr>
                            </w:pPr>
                            <w:r>
                              <w:rPr>
                                <w:rFonts w:ascii="Times New Roman" w:hAnsi="Times New Roman" w:cs="Times New Roman"/>
                                <w:sz w:val="20"/>
                                <w:szCs w:val="20"/>
                              </w:rPr>
                              <w:t>37</w:t>
                            </w:r>
                          </w:p>
                        </w:tc>
                        <w:tc>
                          <w:tcPr>
                            <w:tcW w:w="2508" w:type="dxa"/>
                            <w:vAlign w:val="center"/>
                          </w:tcPr>
                          <w:p w14:paraId="3E7242AC" w14:textId="22F099EC" w:rsidR="005F2E99" w:rsidRPr="006D3967" w:rsidRDefault="005F2E99" w:rsidP="004A5B59">
                            <w:pPr>
                              <w:rPr>
                                <w:rFonts w:ascii="Times New Roman" w:hAnsi="Times New Roman" w:cs="Times New Roman"/>
                                <w:sz w:val="20"/>
                                <w:szCs w:val="20"/>
                              </w:rPr>
                            </w:pPr>
                            <w:r>
                              <w:rPr>
                                <w:rFonts w:ascii="Times New Roman" w:hAnsi="Times New Roman" w:cs="Times New Roman"/>
                                <w:sz w:val="20"/>
                                <w:szCs w:val="20"/>
                              </w:rPr>
                              <w:t>Brisanje usana</w:t>
                            </w:r>
                          </w:p>
                        </w:tc>
                      </w:tr>
                      <w:tr w:rsidR="005F2E99" w:rsidRPr="006D3967" w14:paraId="2690DF86" w14:textId="77777777" w:rsidTr="004A5B59">
                        <w:trPr>
                          <w:jc w:val="center"/>
                        </w:trPr>
                        <w:tc>
                          <w:tcPr>
                            <w:tcW w:w="485" w:type="dxa"/>
                            <w:vAlign w:val="center"/>
                          </w:tcPr>
                          <w:p w14:paraId="54DB2D9E" w14:textId="2ED93F84" w:rsidR="005F2E99" w:rsidRPr="006D3967" w:rsidRDefault="005F2E99" w:rsidP="00712BE7">
                            <w:pPr>
                              <w:jc w:val="right"/>
                              <w:rPr>
                                <w:rFonts w:ascii="Times New Roman" w:hAnsi="Times New Roman" w:cs="Times New Roman"/>
                                <w:sz w:val="20"/>
                                <w:szCs w:val="20"/>
                              </w:rPr>
                            </w:pPr>
                            <w:r>
                              <w:rPr>
                                <w:rFonts w:ascii="Times New Roman" w:hAnsi="Times New Roman" w:cs="Times New Roman"/>
                                <w:sz w:val="20"/>
                                <w:szCs w:val="20"/>
                              </w:rPr>
                              <w:t>6</w:t>
                            </w:r>
                          </w:p>
                        </w:tc>
                        <w:tc>
                          <w:tcPr>
                            <w:tcW w:w="2524" w:type="dxa"/>
                            <w:vAlign w:val="center"/>
                          </w:tcPr>
                          <w:p w14:paraId="7771D9CA" w14:textId="2FD97F9B" w:rsidR="005F2E99" w:rsidRPr="006D3967" w:rsidRDefault="005F2E99" w:rsidP="004A5B59">
                            <w:pPr>
                              <w:rPr>
                                <w:rFonts w:ascii="Times New Roman" w:hAnsi="Times New Roman" w:cs="Times New Roman"/>
                                <w:sz w:val="20"/>
                                <w:szCs w:val="20"/>
                              </w:rPr>
                            </w:pPr>
                            <w:r>
                              <w:rPr>
                                <w:rFonts w:ascii="Times New Roman" w:hAnsi="Times New Roman" w:cs="Times New Roman"/>
                                <w:sz w:val="20"/>
                                <w:szCs w:val="20"/>
                              </w:rPr>
                              <w:t>Dizanje obraza</w:t>
                            </w:r>
                          </w:p>
                        </w:tc>
                        <w:tc>
                          <w:tcPr>
                            <w:tcW w:w="530" w:type="dxa"/>
                            <w:vAlign w:val="center"/>
                          </w:tcPr>
                          <w:p w14:paraId="65BD20F4" w14:textId="63334FFD" w:rsidR="005F2E99" w:rsidRPr="006D3967" w:rsidRDefault="005F2E99" w:rsidP="00712BE7">
                            <w:pPr>
                              <w:jc w:val="right"/>
                              <w:rPr>
                                <w:rFonts w:ascii="Times New Roman" w:hAnsi="Times New Roman" w:cs="Times New Roman"/>
                                <w:sz w:val="20"/>
                                <w:szCs w:val="20"/>
                              </w:rPr>
                            </w:pPr>
                            <w:r>
                              <w:rPr>
                                <w:rFonts w:ascii="Times New Roman" w:hAnsi="Times New Roman" w:cs="Times New Roman"/>
                                <w:sz w:val="20"/>
                                <w:szCs w:val="20"/>
                              </w:rPr>
                              <w:t>22</w:t>
                            </w:r>
                          </w:p>
                        </w:tc>
                        <w:tc>
                          <w:tcPr>
                            <w:tcW w:w="2477" w:type="dxa"/>
                            <w:vAlign w:val="center"/>
                          </w:tcPr>
                          <w:p w14:paraId="23A6132C" w14:textId="17E00673" w:rsidR="005F2E99" w:rsidRPr="006D3967" w:rsidRDefault="005F2E99" w:rsidP="004A5B59">
                            <w:pPr>
                              <w:rPr>
                                <w:rFonts w:ascii="Times New Roman" w:hAnsi="Times New Roman" w:cs="Times New Roman"/>
                                <w:sz w:val="20"/>
                                <w:szCs w:val="20"/>
                              </w:rPr>
                            </w:pPr>
                            <w:r>
                              <w:rPr>
                                <w:rFonts w:ascii="Times New Roman" w:hAnsi="Times New Roman" w:cs="Times New Roman"/>
                                <w:sz w:val="20"/>
                                <w:szCs w:val="20"/>
                              </w:rPr>
                              <w:t>Usne oblika O</w:t>
                            </w:r>
                          </w:p>
                        </w:tc>
                        <w:tc>
                          <w:tcPr>
                            <w:tcW w:w="500" w:type="dxa"/>
                            <w:vAlign w:val="center"/>
                          </w:tcPr>
                          <w:p w14:paraId="353A535B" w14:textId="3E20C583" w:rsidR="005F2E99" w:rsidRPr="006D3967" w:rsidRDefault="005F2E99" w:rsidP="00712BE7">
                            <w:pPr>
                              <w:jc w:val="right"/>
                              <w:rPr>
                                <w:rFonts w:ascii="Times New Roman" w:hAnsi="Times New Roman" w:cs="Times New Roman"/>
                                <w:sz w:val="20"/>
                                <w:szCs w:val="20"/>
                              </w:rPr>
                            </w:pPr>
                            <w:r>
                              <w:rPr>
                                <w:rFonts w:ascii="Times New Roman" w:hAnsi="Times New Roman" w:cs="Times New Roman"/>
                                <w:sz w:val="20"/>
                                <w:szCs w:val="20"/>
                              </w:rPr>
                              <w:t>38</w:t>
                            </w:r>
                          </w:p>
                        </w:tc>
                        <w:tc>
                          <w:tcPr>
                            <w:tcW w:w="2508" w:type="dxa"/>
                            <w:vAlign w:val="center"/>
                          </w:tcPr>
                          <w:p w14:paraId="199C91C5" w14:textId="034DC948" w:rsidR="005F2E99" w:rsidRPr="006D3967" w:rsidRDefault="005F2E99" w:rsidP="004A5B59">
                            <w:pPr>
                              <w:rPr>
                                <w:rFonts w:ascii="Times New Roman" w:hAnsi="Times New Roman" w:cs="Times New Roman"/>
                                <w:sz w:val="20"/>
                                <w:szCs w:val="20"/>
                              </w:rPr>
                            </w:pPr>
                            <w:r>
                              <w:rPr>
                                <w:rFonts w:ascii="Times New Roman" w:hAnsi="Times New Roman" w:cs="Times New Roman"/>
                                <w:sz w:val="20"/>
                                <w:szCs w:val="20"/>
                              </w:rPr>
                              <w:t>Nosnice raširene</w:t>
                            </w:r>
                          </w:p>
                        </w:tc>
                      </w:tr>
                      <w:tr w:rsidR="005F2E99" w:rsidRPr="006D3967" w14:paraId="0448FD34" w14:textId="77777777" w:rsidTr="004A5B59">
                        <w:trPr>
                          <w:jc w:val="center"/>
                        </w:trPr>
                        <w:tc>
                          <w:tcPr>
                            <w:tcW w:w="485" w:type="dxa"/>
                            <w:vAlign w:val="center"/>
                          </w:tcPr>
                          <w:p w14:paraId="1EDBF0EC" w14:textId="78215286" w:rsidR="005F2E99" w:rsidRPr="006D3967" w:rsidRDefault="005F2E99" w:rsidP="00712BE7">
                            <w:pPr>
                              <w:jc w:val="right"/>
                              <w:rPr>
                                <w:rFonts w:ascii="Times New Roman" w:hAnsi="Times New Roman" w:cs="Times New Roman"/>
                                <w:sz w:val="20"/>
                                <w:szCs w:val="20"/>
                              </w:rPr>
                            </w:pPr>
                            <w:r>
                              <w:rPr>
                                <w:rFonts w:ascii="Times New Roman" w:hAnsi="Times New Roman" w:cs="Times New Roman"/>
                                <w:sz w:val="20"/>
                                <w:szCs w:val="20"/>
                              </w:rPr>
                              <w:t>7</w:t>
                            </w:r>
                          </w:p>
                        </w:tc>
                        <w:tc>
                          <w:tcPr>
                            <w:tcW w:w="2524" w:type="dxa"/>
                            <w:vAlign w:val="center"/>
                          </w:tcPr>
                          <w:p w14:paraId="76B64E05" w14:textId="37B61E17" w:rsidR="005F2E99" w:rsidRPr="006D3967" w:rsidRDefault="005F2E99" w:rsidP="004A5B59">
                            <w:pPr>
                              <w:rPr>
                                <w:rFonts w:ascii="Times New Roman" w:hAnsi="Times New Roman" w:cs="Times New Roman"/>
                                <w:sz w:val="20"/>
                                <w:szCs w:val="20"/>
                              </w:rPr>
                            </w:pPr>
                            <w:r>
                              <w:rPr>
                                <w:rFonts w:ascii="Times New Roman" w:hAnsi="Times New Roman" w:cs="Times New Roman"/>
                                <w:sz w:val="20"/>
                                <w:szCs w:val="20"/>
                              </w:rPr>
                              <w:t>Zatezanje usna</w:t>
                            </w:r>
                          </w:p>
                        </w:tc>
                        <w:tc>
                          <w:tcPr>
                            <w:tcW w:w="530" w:type="dxa"/>
                            <w:vAlign w:val="center"/>
                          </w:tcPr>
                          <w:p w14:paraId="4ADC102D" w14:textId="3B22B5AE" w:rsidR="005F2E99" w:rsidRPr="006D3967" w:rsidRDefault="005F2E99" w:rsidP="00712BE7">
                            <w:pPr>
                              <w:jc w:val="right"/>
                              <w:rPr>
                                <w:rFonts w:ascii="Times New Roman" w:hAnsi="Times New Roman" w:cs="Times New Roman"/>
                                <w:sz w:val="20"/>
                                <w:szCs w:val="20"/>
                              </w:rPr>
                            </w:pPr>
                            <w:r w:rsidRPr="006D3967">
                              <w:rPr>
                                <w:rFonts w:ascii="Times New Roman" w:hAnsi="Times New Roman" w:cs="Times New Roman"/>
                                <w:sz w:val="20"/>
                                <w:szCs w:val="20"/>
                              </w:rPr>
                              <w:t>2</w:t>
                            </w:r>
                            <w:r>
                              <w:rPr>
                                <w:rFonts w:ascii="Times New Roman" w:hAnsi="Times New Roman" w:cs="Times New Roman"/>
                                <w:sz w:val="20"/>
                                <w:szCs w:val="20"/>
                              </w:rPr>
                              <w:t>3</w:t>
                            </w:r>
                          </w:p>
                        </w:tc>
                        <w:tc>
                          <w:tcPr>
                            <w:tcW w:w="2477" w:type="dxa"/>
                            <w:vAlign w:val="center"/>
                          </w:tcPr>
                          <w:p w14:paraId="776559A6" w14:textId="08643768" w:rsidR="005F2E99" w:rsidRPr="006D3967" w:rsidRDefault="005F2E99" w:rsidP="004A5B59">
                            <w:pPr>
                              <w:rPr>
                                <w:rFonts w:ascii="Times New Roman" w:hAnsi="Times New Roman" w:cs="Times New Roman"/>
                                <w:sz w:val="20"/>
                                <w:szCs w:val="20"/>
                              </w:rPr>
                            </w:pPr>
                            <w:r>
                              <w:rPr>
                                <w:rFonts w:ascii="Times New Roman" w:hAnsi="Times New Roman" w:cs="Times New Roman"/>
                                <w:sz w:val="20"/>
                                <w:szCs w:val="20"/>
                              </w:rPr>
                              <w:t>Usne zategnute</w:t>
                            </w:r>
                          </w:p>
                        </w:tc>
                        <w:tc>
                          <w:tcPr>
                            <w:tcW w:w="500" w:type="dxa"/>
                            <w:vAlign w:val="center"/>
                          </w:tcPr>
                          <w:p w14:paraId="062D2434" w14:textId="3D321FCE" w:rsidR="005F2E99" w:rsidRPr="006D3967" w:rsidRDefault="005F2E99" w:rsidP="00712BE7">
                            <w:pPr>
                              <w:jc w:val="right"/>
                              <w:rPr>
                                <w:rFonts w:ascii="Times New Roman" w:hAnsi="Times New Roman" w:cs="Times New Roman"/>
                                <w:sz w:val="20"/>
                                <w:szCs w:val="20"/>
                              </w:rPr>
                            </w:pPr>
                            <w:r>
                              <w:rPr>
                                <w:rFonts w:ascii="Times New Roman" w:hAnsi="Times New Roman" w:cs="Times New Roman"/>
                                <w:sz w:val="20"/>
                                <w:szCs w:val="20"/>
                              </w:rPr>
                              <w:t>39</w:t>
                            </w:r>
                          </w:p>
                        </w:tc>
                        <w:tc>
                          <w:tcPr>
                            <w:tcW w:w="2508" w:type="dxa"/>
                            <w:vAlign w:val="center"/>
                          </w:tcPr>
                          <w:p w14:paraId="0CD28BC7" w14:textId="5A2F7AC3" w:rsidR="005F2E99" w:rsidRPr="006D3967" w:rsidRDefault="005F2E99" w:rsidP="004A5B59">
                            <w:pPr>
                              <w:rPr>
                                <w:rFonts w:ascii="Times New Roman" w:hAnsi="Times New Roman" w:cs="Times New Roman"/>
                                <w:sz w:val="20"/>
                                <w:szCs w:val="20"/>
                              </w:rPr>
                            </w:pPr>
                            <w:r>
                              <w:rPr>
                                <w:rFonts w:ascii="Times New Roman" w:hAnsi="Times New Roman" w:cs="Times New Roman"/>
                                <w:sz w:val="20"/>
                                <w:szCs w:val="20"/>
                              </w:rPr>
                              <w:t>Nosnice skupljene</w:t>
                            </w:r>
                          </w:p>
                        </w:tc>
                      </w:tr>
                      <w:tr w:rsidR="005F2E99" w:rsidRPr="006D3967" w14:paraId="4D281FC4" w14:textId="77777777" w:rsidTr="004A5B59">
                        <w:trPr>
                          <w:jc w:val="center"/>
                        </w:trPr>
                        <w:tc>
                          <w:tcPr>
                            <w:tcW w:w="485" w:type="dxa"/>
                            <w:vAlign w:val="center"/>
                          </w:tcPr>
                          <w:p w14:paraId="7F26784C" w14:textId="75ED37BB" w:rsidR="005F2E99" w:rsidRPr="006D3967" w:rsidRDefault="005F2E99" w:rsidP="00712BE7">
                            <w:pPr>
                              <w:jc w:val="right"/>
                              <w:rPr>
                                <w:rFonts w:ascii="Times New Roman" w:hAnsi="Times New Roman" w:cs="Times New Roman"/>
                                <w:sz w:val="20"/>
                                <w:szCs w:val="20"/>
                              </w:rPr>
                            </w:pPr>
                            <w:r>
                              <w:rPr>
                                <w:rFonts w:ascii="Times New Roman" w:hAnsi="Times New Roman" w:cs="Times New Roman"/>
                                <w:sz w:val="20"/>
                                <w:szCs w:val="20"/>
                              </w:rPr>
                              <w:t>8</w:t>
                            </w:r>
                          </w:p>
                        </w:tc>
                        <w:tc>
                          <w:tcPr>
                            <w:tcW w:w="2524" w:type="dxa"/>
                            <w:vAlign w:val="center"/>
                          </w:tcPr>
                          <w:p w14:paraId="01E1F599" w14:textId="1DF4C169" w:rsidR="005F2E99" w:rsidRPr="006D3967" w:rsidRDefault="005F2E99" w:rsidP="004A5B59">
                            <w:pPr>
                              <w:rPr>
                                <w:rFonts w:ascii="Times New Roman" w:hAnsi="Times New Roman" w:cs="Times New Roman"/>
                                <w:sz w:val="20"/>
                                <w:szCs w:val="20"/>
                              </w:rPr>
                            </w:pPr>
                            <w:r>
                              <w:rPr>
                                <w:rFonts w:ascii="Times New Roman" w:hAnsi="Times New Roman" w:cs="Times New Roman"/>
                                <w:sz w:val="20"/>
                                <w:szCs w:val="20"/>
                              </w:rPr>
                              <w:t>Usne jedna prema drugoj</w:t>
                            </w:r>
                          </w:p>
                        </w:tc>
                        <w:tc>
                          <w:tcPr>
                            <w:tcW w:w="530" w:type="dxa"/>
                            <w:vAlign w:val="center"/>
                          </w:tcPr>
                          <w:p w14:paraId="549796F8" w14:textId="596CECF2" w:rsidR="005F2E99" w:rsidRPr="006D3967" w:rsidRDefault="005F2E99" w:rsidP="00712BE7">
                            <w:pPr>
                              <w:jc w:val="right"/>
                              <w:rPr>
                                <w:rFonts w:ascii="Times New Roman" w:hAnsi="Times New Roman" w:cs="Times New Roman"/>
                                <w:sz w:val="20"/>
                                <w:szCs w:val="20"/>
                              </w:rPr>
                            </w:pPr>
                            <w:r>
                              <w:rPr>
                                <w:rFonts w:ascii="Times New Roman" w:hAnsi="Times New Roman" w:cs="Times New Roman"/>
                                <w:sz w:val="20"/>
                                <w:szCs w:val="20"/>
                              </w:rPr>
                              <w:t>24</w:t>
                            </w:r>
                          </w:p>
                        </w:tc>
                        <w:tc>
                          <w:tcPr>
                            <w:tcW w:w="2477" w:type="dxa"/>
                            <w:vAlign w:val="center"/>
                          </w:tcPr>
                          <w:p w14:paraId="56877E43" w14:textId="07AE4B27" w:rsidR="005F2E99" w:rsidRPr="006D3967" w:rsidRDefault="005F2E99" w:rsidP="004A5B59">
                            <w:pPr>
                              <w:rPr>
                                <w:rFonts w:ascii="Times New Roman" w:hAnsi="Times New Roman" w:cs="Times New Roman"/>
                                <w:sz w:val="20"/>
                                <w:szCs w:val="20"/>
                              </w:rPr>
                            </w:pPr>
                            <w:r>
                              <w:rPr>
                                <w:rFonts w:ascii="Times New Roman" w:hAnsi="Times New Roman" w:cs="Times New Roman"/>
                                <w:sz w:val="20"/>
                                <w:szCs w:val="20"/>
                              </w:rPr>
                              <w:t>Usne stisnute</w:t>
                            </w:r>
                          </w:p>
                        </w:tc>
                        <w:tc>
                          <w:tcPr>
                            <w:tcW w:w="500" w:type="dxa"/>
                            <w:vAlign w:val="center"/>
                          </w:tcPr>
                          <w:p w14:paraId="2703BCD6" w14:textId="23D4EBC6" w:rsidR="005F2E99" w:rsidRPr="006D3967" w:rsidRDefault="005F2E99" w:rsidP="00712BE7">
                            <w:pPr>
                              <w:jc w:val="right"/>
                              <w:rPr>
                                <w:rFonts w:ascii="Times New Roman" w:hAnsi="Times New Roman" w:cs="Times New Roman"/>
                                <w:sz w:val="20"/>
                                <w:szCs w:val="20"/>
                              </w:rPr>
                            </w:pPr>
                            <w:r>
                              <w:rPr>
                                <w:rFonts w:ascii="Times New Roman" w:hAnsi="Times New Roman" w:cs="Times New Roman"/>
                                <w:sz w:val="20"/>
                                <w:szCs w:val="20"/>
                              </w:rPr>
                              <w:t>41</w:t>
                            </w:r>
                          </w:p>
                        </w:tc>
                        <w:tc>
                          <w:tcPr>
                            <w:tcW w:w="2508" w:type="dxa"/>
                            <w:vAlign w:val="center"/>
                          </w:tcPr>
                          <w:p w14:paraId="5570382E" w14:textId="6A85801A" w:rsidR="005F2E99" w:rsidRPr="006D3967" w:rsidRDefault="005F2E99" w:rsidP="004A5B59">
                            <w:pPr>
                              <w:rPr>
                                <w:rFonts w:ascii="Times New Roman" w:hAnsi="Times New Roman" w:cs="Times New Roman"/>
                                <w:sz w:val="20"/>
                                <w:szCs w:val="20"/>
                              </w:rPr>
                            </w:pPr>
                            <w:r>
                              <w:rPr>
                                <w:rFonts w:ascii="Times New Roman" w:hAnsi="Times New Roman" w:cs="Times New Roman"/>
                                <w:sz w:val="20"/>
                                <w:szCs w:val="20"/>
                              </w:rPr>
                              <w:t>Koža iznad nosa spuštena</w:t>
                            </w:r>
                          </w:p>
                        </w:tc>
                      </w:tr>
                      <w:tr w:rsidR="005F2E99" w:rsidRPr="006D3967" w14:paraId="27100CFE" w14:textId="77777777" w:rsidTr="004A5B59">
                        <w:trPr>
                          <w:jc w:val="center"/>
                        </w:trPr>
                        <w:tc>
                          <w:tcPr>
                            <w:tcW w:w="485" w:type="dxa"/>
                            <w:vAlign w:val="center"/>
                          </w:tcPr>
                          <w:p w14:paraId="127E5F45" w14:textId="4DC77AC8" w:rsidR="005F2E99" w:rsidRPr="006D3967" w:rsidRDefault="005F2E99" w:rsidP="00712BE7">
                            <w:pPr>
                              <w:jc w:val="right"/>
                              <w:rPr>
                                <w:rFonts w:ascii="Times New Roman" w:hAnsi="Times New Roman" w:cs="Times New Roman"/>
                                <w:sz w:val="20"/>
                                <w:szCs w:val="20"/>
                              </w:rPr>
                            </w:pPr>
                            <w:r>
                              <w:rPr>
                                <w:rFonts w:ascii="Times New Roman" w:hAnsi="Times New Roman" w:cs="Times New Roman"/>
                                <w:sz w:val="20"/>
                                <w:szCs w:val="20"/>
                              </w:rPr>
                              <w:t>9</w:t>
                            </w:r>
                          </w:p>
                        </w:tc>
                        <w:tc>
                          <w:tcPr>
                            <w:tcW w:w="2524" w:type="dxa"/>
                            <w:vAlign w:val="center"/>
                          </w:tcPr>
                          <w:p w14:paraId="15198A19" w14:textId="1E4C12EB" w:rsidR="005F2E99" w:rsidRPr="006D3967" w:rsidRDefault="005F2E99" w:rsidP="004A5B59">
                            <w:pPr>
                              <w:rPr>
                                <w:rFonts w:ascii="Times New Roman" w:hAnsi="Times New Roman" w:cs="Times New Roman"/>
                                <w:sz w:val="20"/>
                                <w:szCs w:val="20"/>
                              </w:rPr>
                            </w:pPr>
                            <w:r>
                              <w:rPr>
                                <w:rFonts w:ascii="Times New Roman" w:hAnsi="Times New Roman" w:cs="Times New Roman"/>
                                <w:sz w:val="20"/>
                                <w:szCs w:val="20"/>
                              </w:rPr>
                              <w:t>Naboran nos</w:t>
                            </w:r>
                          </w:p>
                        </w:tc>
                        <w:tc>
                          <w:tcPr>
                            <w:tcW w:w="530" w:type="dxa"/>
                            <w:vAlign w:val="center"/>
                          </w:tcPr>
                          <w:p w14:paraId="0FD3A51F" w14:textId="7A025EF0" w:rsidR="005F2E99" w:rsidRPr="006D3967" w:rsidRDefault="005F2E99" w:rsidP="00712BE7">
                            <w:pPr>
                              <w:jc w:val="right"/>
                              <w:rPr>
                                <w:rFonts w:ascii="Times New Roman" w:hAnsi="Times New Roman" w:cs="Times New Roman"/>
                                <w:sz w:val="20"/>
                                <w:szCs w:val="20"/>
                              </w:rPr>
                            </w:pPr>
                            <w:r>
                              <w:rPr>
                                <w:rFonts w:ascii="Times New Roman" w:hAnsi="Times New Roman" w:cs="Times New Roman"/>
                                <w:sz w:val="20"/>
                                <w:szCs w:val="20"/>
                              </w:rPr>
                              <w:t>25</w:t>
                            </w:r>
                          </w:p>
                        </w:tc>
                        <w:tc>
                          <w:tcPr>
                            <w:tcW w:w="2477" w:type="dxa"/>
                            <w:vAlign w:val="center"/>
                          </w:tcPr>
                          <w:p w14:paraId="4572470A" w14:textId="4485DDC0" w:rsidR="005F2E99" w:rsidRPr="006D3967" w:rsidRDefault="005F2E99" w:rsidP="004A5B59">
                            <w:pPr>
                              <w:rPr>
                                <w:rFonts w:ascii="Times New Roman" w:hAnsi="Times New Roman" w:cs="Times New Roman"/>
                                <w:sz w:val="20"/>
                                <w:szCs w:val="20"/>
                              </w:rPr>
                            </w:pPr>
                            <w:r>
                              <w:rPr>
                                <w:rFonts w:ascii="Times New Roman" w:hAnsi="Times New Roman" w:cs="Times New Roman"/>
                                <w:sz w:val="20"/>
                                <w:szCs w:val="20"/>
                              </w:rPr>
                              <w:t>Usne odvojene</w:t>
                            </w:r>
                          </w:p>
                        </w:tc>
                        <w:tc>
                          <w:tcPr>
                            <w:tcW w:w="500" w:type="dxa"/>
                            <w:vAlign w:val="center"/>
                          </w:tcPr>
                          <w:p w14:paraId="4C1C2DFD" w14:textId="6DF59A0D" w:rsidR="005F2E99" w:rsidRPr="006D3967" w:rsidRDefault="005F2E99" w:rsidP="00712BE7">
                            <w:pPr>
                              <w:jc w:val="right"/>
                              <w:rPr>
                                <w:rFonts w:ascii="Times New Roman" w:hAnsi="Times New Roman" w:cs="Times New Roman"/>
                                <w:sz w:val="20"/>
                                <w:szCs w:val="20"/>
                              </w:rPr>
                            </w:pPr>
                            <w:r>
                              <w:rPr>
                                <w:rFonts w:ascii="Times New Roman" w:hAnsi="Times New Roman" w:cs="Times New Roman"/>
                                <w:sz w:val="20"/>
                                <w:szCs w:val="20"/>
                              </w:rPr>
                              <w:t>42</w:t>
                            </w:r>
                          </w:p>
                        </w:tc>
                        <w:tc>
                          <w:tcPr>
                            <w:tcW w:w="2508" w:type="dxa"/>
                            <w:vAlign w:val="center"/>
                          </w:tcPr>
                          <w:p w14:paraId="701D1734" w14:textId="24E209E7" w:rsidR="005F2E99" w:rsidRPr="006D3967" w:rsidRDefault="005F2E99" w:rsidP="004A5B59">
                            <w:pPr>
                              <w:rPr>
                                <w:rFonts w:ascii="Times New Roman" w:hAnsi="Times New Roman" w:cs="Times New Roman"/>
                                <w:sz w:val="20"/>
                                <w:szCs w:val="20"/>
                              </w:rPr>
                            </w:pPr>
                            <w:r>
                              <w:rPr>
                                <w:rFonts w:ascii="Times New Roman" w:hAnsi="Times New Roman" w:cs="Times New Roman"/>
                                <w:sz w:val="20"/>
                                <w:szCs w:val="20"/>
                              </w:rPr>
                              <w:t>Unutarnja obrva spuštena</w:t>
                            </w:r>
                          </w:p>
                        </w:tc>
                      </w:tr>
                      <w:tr w:rsidR="005F2E99" w:rsidRPr="006D3967" w14:paraId="3C72D1E0" w14:textId="77777777" w:rsidTr="004A5B59">
                        <w:trPr>
                          <w:jc w:val="center"/>
                        </w:trPr>
                        <w:tc>
                          <w:tcPr>
                            <w:tcW w:w="485" w:type="dxa"/>
                            <w:vAlign w:val="center"/>
                          </w:tcPr>
                          <w:p w14:paraId="34816C23" w14:textId="2FC7A21D" w:rsidR="005F2E99" w:rsidRPr="006D3967" w:rsidRDefault="005F2E99" w:rsidP="00712BE7">
                            <w:pPr>
                              <w:jc w:val="right"/>
                              <w:rPr>
                                <w:rFonts w:ascii="Times New Roman" w:hAnsi="Times New Roman" w:cs="Times New Roman"/>
                                <w:sz w:val="20"/>
                                <w:szCs w:val="20"/>
                              </w:rPr>
                            </w:pPr>
                            <w:r>
                              <w:rPr>
                                <w:rFonts w:ascii="Times New Roman" w:hAnsi="Times New Roman" w:cs="Times New Roman"/>
                                <w:sz w:val="20"/>
                                <w:szCs w:val="20"/>
                              </w:rPr>
                              <w:t>10</w:t>
                            </w:r>
                          </w:p>
                        </w:tc>
                        <w:tc>
                          <w:tcPr>
                            <w:tcW w:w="2524" w:type="dxa"/>
                            <w:vAlign w:val="center"/>
                          </w:tcPr>
                          <w:p w14:paraId="641E4352" w14:textId="677E961D" w:rsidR="005F2E99" w:rsidRPr="006D3967" w:rsidRDefault="005F2E99" w:rsidP="004A5B59">
                            <w:pPr>
                              <w:rPr>
                                <w:rFonts w:ascii="Times New Roman" w:hAnsi="Times New Roman" w:cs="Times New Roman"/>
                                <w:sz w:val="20"/>
                                <w:szCs w:val="20"/>
                              </w:rPr>
                            </w:pPr>
                            <w:r>
                              <w:rPr>
                                <w:rFonts w:ascii="Times New Roman" w:hAnsi="Times New Roman" w:cs="Times New Roman"/>
                                <w:sz w:val="20"/>
                                <w:szCs w:val="20"/>
                              </w:rPr>
                              <w:t>Dizanje gornjeg kapka</w:t>
                            </w:r>
                          </w:p>
                        </w:tc>
                        <w:tc>
                          <w:tcPr>
                            <w:tcW w:w="530" w:type="dxa"/>
                            <w:vAlign w:val="center"/>
                          </w:tcPr>
                          <w:p w14:paraId="78097B00" w14:textId="6E4FD162" w:rsidR="005F2E99" w:rsidRPr="006D3967" w:rsidRDefault="005F2E99" w:rsidP="00712BE7">
                            <w:pPr>
                              <w:jc w:val="right"/>
                              <w:rPr>
                                <w:rFonts w:ascii="Times New Roman" w:hAnsi="Times New Roman" w:cs="Times New Roman"/>
                                <w:sz w:val="20"/>
                                <w:szCs w:val="20"/>
                              </w:rPr>
                            </w:pPr>
                            <w:r>
                              <w:rPr>
                                <w:rFonts w:ascii="Times New Roman" w:hAnsi="Times New Roman" w:cs="Times New Roman"/>
                                <w:sz w:val="20"/>
                                <w:szCs w:val="20"/>
                              </w:rPr>
                              <w:t>26</w:t>
                            </w:r>
                          </w:p>
                        </w:tc>
                        <w:tc>
                          <w:tcPr>
                            <w:tcW w:w="2477" w:type="dxa"/>
                            <w:vAlign w:val="center"/>
                          </w:tcPr>
                          <w:p w14:paraId="1EC0A384" w14:textId="5E98ECA2" w:rsidR="005F2E99" w:rsidRPr="006D3967" w:rsidRDefault="005F2E99" w:rsidP="004A5B59">
                            <w:pPr>
                              <w:rPr>
                                <w:rFonts w:ascii="Times New Roman" w:hAnsi="Times New Roman" w:cs="Times New Roman"/>
                                <w:sz w:val="20"/>
                                <w:szCs w:val="20"/>
                              </w:rPr>
                            </w:pPr>
                            <w:r>
                              <w:rPr>
                                <w:rFonts w:ascii="Times New Roman" w:hAnsi="Times New Roman" w:cs="Times New Roman"/>
                                <w:sz w:val="20"/>
                                <w:szCs w:val="20"/>
                              </w:rPr>
                              <w:t>Čeljust spuštena</w:t>
                            </w:r>
                          </w:p>
                        </w:tc>
                        <w:tc>
                          <w:tcPr>
                            <w:tcW w:w="500" w:type="dxa"/>
                            <w:vAlign w:val="center"/>
                          </w:tcPr>
                          <w:p w14:paraId="5F4DC3D0" w14:textId="355A321F" w:rsidR="005F2E99" w:rsidRPr="006D3967" w:rsidRDefault="005F2E99" w:rsidP="00712BE7">
                            <w:pPr>
                              <w:jc w:val="right"/>
                              <w:rPr>
                                <w:rFonts w:ascii="Times New Roman" w:hAnsi="Times New Roman" w:cs="Times New Roman"/>
                                <w:sz w:val="20"/>
                                <w:szCs w:val="20"/>
                              </w:rPr>
                            </w:pPr>
                            <w:r>
                              <w:rPr>
                                <w:rFonts w:ascii="Times New Roman" w:hAnsi="Times New Roman" w:cs="Times New Roman"/>
                                <w:sz w:val="20"/>
                                <w:szCs w:val="20"/>
                              </w:rPr>
                              <w:t>43</w:t>
                            </w:r>
                          </w:p>
                        </w:tc>
                        <w:tc>
                          <w:tcPr>
                            <w:tcW w:w="2508" w:type="dxa"/>
                            <w:vAlign w:val="center"/>
                          </w:tcPr>
                          <w:p w14:paraId="455DD9A1" w14:textId="0EA2B724" w:rsidR="005F2E99" w:rsidRPr="006D3967" w:rsidRDefault="005F2E99" w:rsidP="004A5B59">
                            <w:pPr>
                              <w:rPr>
                                <w:rFonts w:ascii="Times New Roman" w:hAnsi="Times New Roman" w:cs="Times New Roman"/>
                                <w:sz w:val="20"/>
                                <w:szCs w:val="20"/>
                              </w:rPr>
                            </w:pPr>
                            <w:r>
                              <w:rPr>
                                <w:rFonts w:ascii="Times New Roman" w:hAnsi="Times New Roman" w:cs="Times New Roman"/>
                                <w:sz w:val="20"/>
                                <w:szCs w:val="20"/>
                              </w:rPr>
                              <w:t>Oči zatvorene</w:t>
                            </w:r>
                          </w:p>
                        </w:tc>
                      </w:tr>
                      <w:tr w:rsidR="005F2E99" w:rsidRPr="006D3967" w14:paraId="7E4E9CD7" w14:textId="77777777" w:rsidTr="004A5B59">
                        <w:trPr>
                          <w:jc w:val="center"/>
                        </w:trPr>
                        <w:tc>
                          <w:tcPr>
                            <w:tcW w:w="485" w:type="dxa"/>
                            <w:vAlign w:val="center"/>
                          </w:tcPr>
                          <w:p w14:paraId="41B18812" w14:textId="4149DA1E" w:rsidR="005F2E99" w:rsidRPr="006D3967" w:rsidRDefault="005F2E99" w:rsidP="00712BE7">
                            <w:pPr>
                              <w:jc w:val="right"/>
                              <w:rPr>
                                <w:rFonts w:ascii="Times New Roman" w:hAnsi="Times New Roman" w:cs="Times New Roman"/>
                                <w:sz w:val="20"/>
                                <w:szCs w:val="20"/>
                              </w:rPr>
                            </w:pPr>
                            <w:r>
                              <w:rPr>
                                <w:rFonts w:ascii="Times New Roman" w:hAnsi="Times New Roman" w:cs="Times New Roman"/>
                                <w:sz w:val="20"/>
                                <w:szCs w:val="20"/>
                              </w:rPr>
                              <w:t>11</w:t>
                            </w:r>
                          </w:p>
                        </w:tc>
                        <w:tc>
                          <w:tcPr>
                            <w:tcW w:w="2524" w:type="dxa"/>
                            <w:vAlign w:val="center"/>
                          </w:tcPr>
                          <w:p w14:paraId="52BE02C3" w14:textId="7E51C114" w:rsidR="005F2E99" w:rsidRPr="006D3967" w:rsidRDefault="005F2E99" w:rsidP="004A5B59">
                            <w:pPr>
                              <w:rPr>
                                <w:rFonts w:ascii="Times New Roman" w:hAnsi="Times New Roman" w:cs="Times New Roman"/>
                                <w:sz w:val="20"/>
                                <w:szCs w:val="20"/>
                              </w:rPr>
                            </w:pPr>
                            <w:r>
                              <w:rPr>
                                <w:rFonts w:ascii="Times New Roman" w:hAnsi="Times New Roman" w:cs="Times New Roman"/>
                                <w:sz w:val="20"/>
                                <w:szCs w:val="20"/>
                              </w:rPr>
                              <w:t>Bore od osmjeha</w:t>
                            </w:r>
                          </w:p>
                        </w:tc>
                        <w:tc>
                          <w:tcPr>
                            <w:tcW w:w="530" w:type="dxa"/>
                            <w:vAlign w:val="center"/>
                          </w:tcPr>
                          <w:p w14:paraId="5E7CE614" w14:textId="05F92185" w:rsidR="005F2E99" w:rsidRPr="006D3967" w:rsidRDefault="005F2E99" w:rsidP="00712BE7">
                            <w:pPr>
                              <w:jc w:val="right"/>
                              <w:rPr>
                                <w:rFonts w:ascii="Times New Roman" w:hAnsi="Times New Roman" w:cs="Times New Roman"/>
                                <w:sz w:val="20"/>
                                <w:szCs w:val="20"/>
                              </w:rPr>
                            </w:pPr>
                            <w:r>
                              <w:rPr>
                                <w:rFonts w:ascii="Times New Roman" w:hAnsi="Times New Roman" w:cs="Times New Roman"/>
                                <w:sz w:val="20"/>
                                <w:szCs w:val="20"/>
                              </w:rPr>
                              <w:t>27</w:t>
                            </w:r>
                          </w:p>
                        </w:tc>
                        <w:tc>
                          <w:tcPr>
                            <w:tcW w:w="2477" w:type="dxa"/>
                            <w:vAlign w:val="center"/>
                          </w:tcPr>
                          <w:p w14:paraId="7893750A" w14:textId="4D0C60E7" w:rsidR="005F2E99" w:rsidRPr="006D3967" w:rsidRDefault="005F2E99" w:rsidP="004A5B59">
                            <w:pPr>
                              <w:rPr>
                                <w:rFonts w:ascii="Times New Roman" w:hAnsi="Times New Roman" w:cs="Times New Roman"/>
                                <w:sz w:val="20"/>
                                <w:szCs w:val="20"/>
                              </w:rPr>
                            </w:pPr>
                            <w:r>
                              <w:rPr>
                                <w:rFonts w:ascii="Times New Roman" w:hAnsi="Times New Roman" w:cs="Times New Roman"/>
                                <w:sz w:val="20"/>
                                <w:szCs w:val="20"/>
                              </w:rPr>
                              <w:t>Usta rastegnuta</w:t>
                            </w:r>
                          </w:p>
                        </w:tc>
                        <w:tc>
                          <w:tcPr>
                            <w:tcW w:w="500" w:type="dxa"/>
                            <w:vAlign w:val="center"/>
                          </w:tcPr>
                          <w:p w14:paraId="4BFDF06D" w14:textId="52435025" w:rsidR="005F2E99" w:rsidRPr="006D3967" w:rsidRDefault="005F2E99" w:rsidP="00712BE7">
                            <w:pPr>
                              <w:jc w:val="right"/>
                              <w:rPr>
                                <w:rFonts w:ascii="Times New Roman" w:hAnsi="Times New Roman" w:cs="Times New Roman"/>
                                <w:sz w:val="20"/>
                                <w:szCs w:val="20"/>
                              </w:rPr>
                            </w:pPr>
                            <w:r w:rsidRPr="006D3967">
                              <w:rPr>
                                <w:rFonts w:ascii="Times New Roman" w:hAnsi="Times New Roman" w:cs="Times New Roman"/>
                                <w:sz w:val="20"/>
                                <w:szCs w:val="20"/>
                              </w:rPr>
                              <w:t>4</w:t>
                            </w:r>
                            <w:r>
                              <w:rPr>
                                <w:rFonts w:ascii="Times New Roman" w:hAnsi="Times New Roman" w:cs="Times New Roman"/>
                                <w:sz w:val="20"/>
                                <w:szCs w:val="20"/>
                              </w:rPr>
                              <w:t>4</w:t>
                            </w:r>
                          </w:p>
                        </w:tc>
                        <w:tc>
                          <w:tcPr>
                            <w:tcW w:w="2508" w:type="dxa"/>
                            <w:vAlign w:val="center"/>
                          </w:tcPr>
                          <w:p w14:paraId="67FD5FBC" w14:textId="135899DA" w:rsidR="005F2E99" w:rsidRPr="006D3967" w:rsidRDefault="005F2E99" w:rsidP="004A5B59">
                            <w:pPr>
                              <w:rPr>
                                <w:rFonts w:ascii="Times New Roman" w:hAnsi="Times New Roman" w:cs="Times New Roman"/>
                                <w:sz w:val="20"/>
                                <w:szCs w:val="20"/>
                              </w:rPr>
                            </w:pPr>
                            <w:r>
                              <w:rPr>
                                <w:rFonts w:ascii="Times New Roman" w:hAnsi="Times New Roman" w:cs="Times New Roman"/>
                                <w:sz w:val="20"/>
                                <w:szCs w:val="20"/>
                              </w:rPr>
                              <w:t>Obrve skupljene</w:t>
                            </w:r>
                          </w:p>
                        </w:tc>
                      </w:tr>
                      <w:tr w:rsidR="005F2E99" w:rsidRPr="006D3967" w14:paraId="572F505F" w14:textId="77777777" w:rsidTr="004A5B59">
                        <w:trPr>
                          <w:jc w:val="center"/>
                        </w:trPr>
                        <w:tc>
                          <w:tcPr>
                            <w:tcW w:w="485" w:type="dxa"/>
                            <w:vAlign w:val="center"/>
                          </w:tcPr>
                          <w:p w14:paraId="0E2F4CE7" w14:textId="72184A78" w:rsidR="005F2E99" w:rsidRPr="006D3967" w:rsidRDefault="005F2E99" w:rsidP="00712BE7">
                            <w:pPr>
                              <w:jc w:val="right"/>
                              <w:rPr>
                                <w:rFonts w:ascii="Times New Roman" w:hAnsi="Times New Roman" w:cs="Times New Roman"/>
                                <w:sz w:val="20"/>
                                <w:szCs w:val="20"/>
                              </w:rPr>
                            </w:pPr>
                            <w:r>
                              <w:rPr>
                                <w:rFonts w:ascii="Times New Roman" w:hAnsi="Times New Roman" w:cs="Times New Roman"/>
                                <w:sz w:val="20"/>
                                <w:szCs w:val="20"/>
                              </w:rPr>
                              <w:t>12</w:t>
                            </w:r>
                          </w:p>
                        </w:tc>
                        <w:tc>
                          <w:tcPr>
                            <w:tcW w:w="2524" w:type="dxa"/>
                            <w:vAlign w:val="center"/>
                          </w:tcPr>
                          <w:p w14:paraId="47A5E97F" w14:textId="216927B6" w:rsidR="005F2E99" w:rsidRPr="006D3967" w:rsidRDefault="005F2E99" w:rsidP="004A5B59">
                            <w:pPr>
                              <w:rPr>
                                <w:rFonts w:ascii="Times New Roman" w:hAnsi="Times New Roman" w:cs="Times New Roman"/>
                                <w:sz w:val="20"/>
                                <w:szCs w:val="20"/>
                              </w:rPr>
                            </w:pPr>
                            <w:r>
                              <w:rPr>
                                <w:rFonts w:ascii="Times New Roman" w:hAnsi="Times New Roman" w:cs="Times New Roman"/>
                                <w:sz w:val="20"/>
                                <w:szCs w:val="20"/>
                              </w:rPr>
                              <w:t>Povlačenje kraja usne</w:t>
                            </w:r>
                          </w:p>
                        </w:tc>
                        <w:tc>
                          <w:tcPr>
                            <w:tcW w:w="530" w:type="dxa"/>
                            <w:vAlign w:val="center"/>
                          </w:tcPr>
                          <w:p w14:paraId="42FB9417" w14:textId="0AB2C59F" w:rsidR="005F2E99" w:rsidRPr="006D3967" w:rsidRDefault="005F2E99" w:rsidP="00712BE7">
                            <w:pPr>
                              <w:jc w:val="right"/>
                              <w:rPr>
                                <w:rFonts w:ascii="Times New Roman" w:hAnsi="Times New Roman" w:cs="Times New Roman"/>
                                <w:sz w:val="20"/>
                                <w:szCs w:val="20"/>
                              </w:rPr>
                            </w:pPr>
                            <w:r>
                              <w:rPr>
                                <w:rFonts w:ascii="Times New Roman" w:hAnsi="Times New Roman" w:cs="Times New Roman"/>
                                <w:sz w:val="20"/>
                                <w:szCs w:val="20"/>
                              </w:rPr>
                              <w:t>28</w:t>
                            </w:r>
                          </w:p>
                        </w:tc>
                        <w:tc>
                          <w:tcPr>
                            <w:tcW w:w="2477" w:type="dxa"/>
                            <w:vAlign w:val="center"/>
                          </w:tcPr>
                          <w:p w14:paraId="486CFFDC" w14:textId="6EEE49BE" w:rsidR="005F2E99" w:rsidRPr="006D3967" w:rsidRDefault="005F2E99" w:rsidP="004A5B59">
                            <w:pPr>
                              <w:rPr>
                                <w:rFonts w:ascii="Times New Roman" w:hAnsi="Times New Roman" w:cs="Times New Roman"/>
                                <w:sz w:val="20"/>
                                <w:szCs w:val="20"/>
                              </w:rPr>
                            </w:pPr>
                            <w:r>
                              <w:rPr>
                                <w:rFonts w:ascii="Times New Roman" w:hAnsi="Times New Roman" w:cs="Times New Roman"/>
                                <w:sz w:val="20"/>
                                <w:szCs w:val="20"/>
                              </w:rPr>
                              <w:t>Sisanje usne</w:t>
                            </w:r>
                          </w:p>
                        </w:tc>
                        <w:tc>
                          <w:tcPr>
                            <w:tcW w:w="500" w:type="dxa"/>
                            <w:vAlign w:val="center"/>
                          </w:tcPr>
                          <w:p w14:paraId="18A07C08" w14:textId="264C0A35" w:rsidR="005F2E99" w:rsidRPr="006D3967" w:rsidRDefault="005F2E99" w:rsidP="00712BE7">
                            <w:pPr>
                              <w:jc w:val="right"/>
                              <w:rPr>
                                <w:rFonts w:ascii="Times New Roman" w:hAnsi="Times New Roman" w:cs="Times New Roman"/>
                                <w:sz w:val="20"/>
                                <w:szCs w:val="20"/>
                              </w:rPr>
                            </w:pPr>
                            <w:r>
                              <w:rPr>
                                <w:rFonts w:ascii="Times New Roman" w:hAnsi="Times New Roman" w:cs="Times New Roman"/>
                                <w:sz w:val="20"/>
                                <w:szCs w:val="20"/>
                              </w:rPr>
                              <w:t>45</w:t>
                            </w:r>
                          </w:p>
                        </w:tc>
                        <w:tc>
                          <w:tcPr>
                            <w:tcW w:w="2508" w:type="dxa"/>
                            <w:vAlign w:val="center"/>
                          </w:tcPr>
                          <w:p w14:paraId="5FC301F7" w14:textId="448992A0" w:rsidR="005F2E99" w:rsidRPr="006D3967" w:rsidRDefault="005F2E99" w:rsidP="004A5B59">
                            <w:pPr>
                              <w:rPr>
                                <w:rFonts w:ascii="Times New Roman" w:hAnsi="Times New Roman" w:cs="Times New Roman"/>
                                <w:sz w:val="20"/>
                                <w:szCs w:val="20"/>
                              </w:rPr>
                            </w:pPr>
                            <w:r>
                              <w:rPr>
                                <w:rFonts w:ascii="Times New Roman" w:hAnsi="Times New Roman" w:cs="Times New Roman"/>
                                <w:sz w:val="20"/>
                                <w:szCs w:val="20"/>
                              </w:rPr>
                              <w:t>Treptaj</w:t>
                            </w:r>
                          </w:p>
                        </w:tc>
                      </w:tr>
                      <w:tr w:rsidR="005F2E99" w:rsidRPr="006D3967" w14:paraId="6A16F713" w14:textId="77777777" w:rsidTr="004A5B59">
                        <w:trPr>
                          <w:jc w:val="center"/>
                        </w:trPr>
                        <w:tc>
                          <w:tcPr>
                            <w:tcW w:w="485" w:type="dxa"/>
                            <w:vAlign w:val="center"/>
                          </w:tcPr>
                          <w:p w14:paraId="63E57097" w14:textId="451592E1" w:rsidR="005F2E99" w:rsidRPr="006D3967" w:rsidRDefault="005F2E99" w:rsidP="00712BE7">
                            <w:pPr>
                              <w:jc w:val="right"/>
                              <w:rPr>
                                <w:rFonts w:ascii="Times New Roman" w:hAnsi="Times New Roman" w:cs="Times New Roman"/>
                                <w:sz w:val="20"/>
                                <w:szCs w:val="20"/>
                              </w:rPr>
                            </w:pPr>
                            <w:r>
                              <w:rPr>
                                <w:rFonts w:ascii="Times New Roman" w:hAnsi="Times New Roman" w:cs="Times New Roman"/>
                                <w:sz w:val="20"/>
                                <w:szCs w:val="20"/>
                              </w:rPr>
                              <w:t>13</w:t>
                            </w:r>
                          </w:p>
                        </w:tc>
                        <w:tc>
                          <w:tcPr>
                            <w:tcW w:w="2524" w:type="dxa"/>
                            <w:vAlign w:val="center"/>
                          </w:tcPr>
                          <w:p w14:paraId="741D2B97" w14:textId="5A2525F1" w:rsidR="005F2E99" w:rsidRPr="006D3967" w:rsidRDefault="005F2E99" w:rsidP="004A5B59">
                            <w:pPr>
                              <w:rPr>
                                <w:rFonts w:ascii="Times New Roman" w:hAnsi="Times New Roman" w:cs="Times New Roman"/>
                                <w:sz w:val="20"/>
                                <w:szCs w:val="20"/>
                              </w:rPr>
                            </w:pPr>
                            <w:r>
                              <w:rPr>
                                <w:rFonts w:ascii="Times New Roman" w:hAnsi="Times New Roman" w:cs="Times New Roman"/>
                                <w:sz w:val="20"/>
                                <w:szCs w:val="20"/>
                              </w:rPr>
                              <w:t>Oštro povlačenje usne</w:t>
                            </w:r>
                          </w:p>
                        </w:tc>
                        <w:tc>
                          <w:tcPr>
                            <w:tcW w:w="530" w:type="dxa"/>
                            <w:vAlign w:val="center"/>
                          </w:tcPr>
                          <w:p w14:paraId="1E1E3EC9" w14:textId="3F219A1E" w:rsidR="005F2E99" w:rsidRPr="006D3967" w:rsidRDefault="005F2E99" w:rsidP="00712BE7">
                            <w:pPr>
                              <w:jc w:val="right"/>
                              <w:rPr>
                                <w:rFonts w:ascii="Times New Roman" w:hAnsi="Times New Roman" w:cs="Times New Roman"/>
                                <w:sz w:val="20"/>
                                <w:szCs w:val="20"/>
                              </w:rPr>
                            </w:pPr>
                            <w:r>
                              <w:rPr>
                                <w:rFonts w:ascii="Times New Roman" w:hAnsi="Times New Roman" w:cs="Times New Roman"/>
                                <w:sz w:val="20"/>
                                <w:szCs w:val="20"/>
                              </w:rPr>
                              <w:t>29</w:t>
                            </w:r>
                          </w:p>
                        </w:tc>
                        <w:tc>
                          <w:tcPr>
                            <w:tcW w:w="2477" w:type="dxa"/>
                            <w:vAlign w:val="center"/>
                          </w:tcPr>
                          <w:p w14:paraId="095B7379" w14:textId="3EF76E2A" w:rsidR="005F2E99" w:rsidRPr="006D3967" w:rsidRDefault="005F2E99" w:rsidP="004A5B59">
                            <w:pPr>
                              <w:rPr>
                                <w:rFonts w:ascii="Times New Roman" w:hAnsi="Times New Roman" w:cs="Times New Roman"/>
                                <w:sz w:val="20"/>
                                <w:szCs w:val="20"/>
                              </w:rPr>
                            </w:pPr>
                            <w:r>
                              <w:rPr>
                                <w:rFonts w:ascii="Times New Roman" w:hAnsi="Times New Roman" w:cs="Times New Roman"/>
                                <w:sz w:val="20"/>
                                <w:szCs w:val="20"/>
                              </w:rPr>
                              <w:t>Čeljust prema naprijed</w:t>
                            </w:r>
                          </w:p>
                        </w:tc>
                        <w:tc>
                          <w:tcPr>
                            <w:tcW w:w="500" w:type="dxa"/>
                            <w:vAlign w:val="center"/>
                          </w:tcPr>
                          <w:p w14:paraId="1469A341" w14:textId="3018A2F3" w:rsidR="005F2E99" w:rsidRPr="006D3967" w:rsidRDefault="005F2E99" w:rsidP="00712BE7">
                            <w:pPr>
                              <w:jc w:val="right"/>
                              <w:rPr>
                                <w:rFonts w:ascii="Times New Roman" w:hAnsi="Times New Roman" w:cs="Times New Roman"/>
                                <w:sz w:val="20"/>
                                <w:szCs w:val="20"/>
                              </w:rPr>
                            </w:pPr>
                            <w:r>
                              <w:rPr>
                                <w:rFonts w:ascii="Times New Roman" w:hAnsi="Times New Roman" w:cs="Times New Roman"/>
                                <w:sz w:val="20"/>
                                <w:szCs w:val="20"/>
                              </w:rPr>
                              <w:t>46</w:t>
                            </w:r>
                          </w:p>
                        </w:tc>
                        <w:tc>
                          <w:tcPr>
                            <w:tcW w:w="2508" w:type="dxa"/>
                            <w:vAlign w:val="center"/>
                          </w:tcPr>
                          <w:p w14:paraId="33A8B43A" w14:textId="775CFC2E" w:rsidR="005F2E99" w:rsidRPr="006D3967" w:rsidRDefault="005F2E99" w:rsidP="004A5B59">
                            <w:pPr>
                              <w:rPr>
                                <w:rFonts w:ascii="Times New Roman" w:hAnsi="Times New Roman" w:cs="Times New Roman"/>
                                <w:sz w:val="20"/>
                                <w:szCs w:val="20"/>
                              </w:rPr>
                            </w:pPr>
                            <w:r>
                              <w:rPr>
                                <w:rFonts w:ascii="Times New Roman" w:hAnsi="Times New Roman" w:cs="Times New Roman"/>
                                <w:sz w:val="20"/>
                                <w:szCs w:val="20"/>
                              </w:rPr>
                              <w:t>Namigivanje</w:t>
                            </w:r>
                          </w:p>
                        </w:tc>
                      </w:tr>
                      <w:tr w:rsidR="005F2E99" w:rsidRPr="006D3967" w14:paraId="1E0C7A70" w14:textId="77777777" w:rsidTr="004A5B59">
                        <w:trPr>
                          <w:jc w:val="center"/>
                        </w:trPr>
                        <w:tc>
                          <w:tcPr>
                            <w:tcW w:w="485" w:type="dxa"/>
                            <w:vAlign w:val="center"/>
                          </w:tcPr>
                          <w:p w14:paraId="5CBB2E02" w14:textId="7BE03EDC" w:rsidR="005F2E99" w:rsidRPr="006D3967" w:rsidRDefault="005F2E99" w:rsidP="00712BE7">
                            <w:pPr>
                              <w:jc w:val="right"/>
                              <w:rPr>
                                <w:rFonts w:ascii="Times New Roman" w:hAnsi="Times New Roman" w:cs="Times New Roman"/>
                                <w:sz w:val="20"/>
                                <w:szCs w:val="20"/>
                              </w:rPr>
                            </w:pPr>
                            <w:r>
                              <w:rPr>
                                <w:rFonts w:ascii="Times New Roman" w:hAnsi="Times New Roman" w:cs="Times New Roman"/>
                                <w:sz w:val="20"/>
                                <w:szCs w:val="20"/>
                              </w:rPr>
                              <w:t>14</w:t>
                            </w:r>
                          </w:p>
                        </w:tc>
                        <w:tc>
                          <w:tcPr>
                            <w:tcW w:w="2524" w:type="dxa"/>
                            <w:vAlign w:val="center"/>
                          </w:tcPr>
                          <w:p w14:paraId="13E0DED1" w14:textId="5E2D6A90" w:rsidR="005F2E99" w:rsidRPr="006D3967" w:rsidRDefault="005F2E99" w:rsidP="004A5B59">
                            <w:pPr>
                              <w:rPr>
                                <w:rFonts w:ascii="Times New Roman" w:hAnsi="Times New Roman" w:cs="Times New Roman"/>
                                <w:sz w:val="20"/>
                                <w:szCs w:val="20"/>
                              </w:rPr>
                            </w:pPr>
                            <w:r>
                              <w:rPr>
                                <w:rFonts w:ascii="Times New Roman" w:hAnsi="Times New Roman" w:cs="Times New Roman"/>
                                <w:sz w:val="20"/>
                                <w:szCs w:val="20"/>
                              </w:rPr>
                              <w:t>Rupica</w:t>
                            </w:r>
                          </w:p>
                        </w:tc>
                        <w:tc>
                          <w:tcPr>
                            <w:tcW w:w="530" w:type="dxa"/>
                            <w:vAlign w:val="center"/>
                          </w:tcPr>
                          <w:p w14:paraId="34D0B478" w14:textId="4AB69987" w:rsidR="005F2E99" w:rsidRPr="006D3967" w:rsidRDefault="005F2E99" w:rsidP="00712BE7">
                            <w:pPr>
                              <w:jc w:val="right"/>
                              <w:rPr>
                                <w:rFonts w:ascii="Times New Roman" w:hAnsi="Times New Roman" w:cs="Times New Roman"/>
                                <w:sz w:val="20"/>
                                <w:szCs w:val="20"/>
                              </w:rPr>
                            </w:pPr>
                            <w:r>
                              <w:rPr>
                                <w:rFonts w:ascii="Times New Roman" w:hAnsi="Times New Roman" w:cs="Times New Roman"/>
                                <w:sz w:val="20"/>
                                <w:szCs w:val="20"/>
                              </w:rPr>
                              <w:t>30</w:t>
                            </w:r>
                          </w:p>
                        </w:tc>
                        <w:tc>
                          <w:tcPr>
                            <w:tcW w:w="2477" w:type="dxa"/>
                            <w:vAlign w:val="center"/>
                          </w:tcPr>
                          <w:p w14:paraId="45A83071" w14:textId="354A24FD" w:rsidR="005F2E99" w:rsidRPr="006D3967" w:rsidRDefault="005F2E99" w:rsidP="004A5B59">
                            <w:pPr>
                              <w:rPr>
                                <w:rFonts w:ascii="Times New Roman" w:hAnsi="Times New Roman" w:cs="Times New Roman"/>
                                <w:sz w:val="20"/>
                                <w:szCs w:val="20"/>
                              </w:rPr>
                            </w:pPr>
                            <w:r>
                              <w:rPr>
                                <w:rFonts w:ascii="Times New Roman" w:hAnsi="Times New Roman" w:cs="Times New Roman"/>
                                <w:sz w:val="20"/>
                                <w:szCs w:val="20"/>
                              </w:rPr>
                              <w:t>Čeljust prema strani</w:t>
                            </w:r>
                          </w:p>
                        </w:tc>
                        <w:tc>
                          <w:tcPr>
                            <w:tcW w:w="500" w:type="dxa"/>
                            <w:vAlign w:val="center"/>
                          </w:tcPr>
                          <w:p w14:paraId="60573883" w14:textId="3AF1DE16" w:rsidR="005F2E99" w:rsidRPr="006D3967" w:rsidRDefault="005F2E99" w:rsidP="00712BE7">
                            <w:pPr>
                              <w:jc w:val="right"/>
                              <w:rPr>
                                <w:rFonts w:ascii="Times New Roman" w:hAnsi="Times New Roman" w:cs="Times New Roman"/>
                                <w:sz w:val="20"/>
                                <w:szCs w:val="20"/>
                              </w:rPr>
                            </w:pPr>
                          </w:p>
                        </w:tc>
                        <w:tc>
                          <w:tcPr>
                            <w:tcW w:w="2508" w:type="dxa"/>
                            <w:vAlign w:val="center"/>
                          </w:tcPr>
                          <w:p w14:paraId="0D1FF526" w14:textId="77777777" w:rsidR="005F2E99" w:rsidRPr="006D3967" w:rsidRDefault="005F2E99" w:rsidP="003E1497">
                            <w:pPr>
                              <w:jc w:val="center"/>
                              <w:rPr>
                                <w:rFonts w:ascii="Times New Roman" w:hAnsi="Times New Roman" w:cs="Times New Roman"/>
                                <w:sz w:val="20"/>
                                <w:szCs w:val="20"/>
                              </w:rPr>
                            </w:pPr>
                          </w:p>
                        </w:tc>
                      </w:tr>
                      <w:tr w:rsidR="005F2E99" w:rsidRPr="006D3967" w14:paraId="332ED1C0" w14:textId="77777777" w:rsidTr="004A5B59">
                        <w:trPr>
                          <w:jc w:val="center"/>
                        </w:trPr>
                        <w:tc>
                          <w:tcPr>
                            <w:tcW w:w="485" w:type="dxa"/>
                            <w:vAlign w:val="center"/>
                          </w:tcPr>
                          <w:p w14:paraId="2FFD7DA1" w14:textId="5E4C1BE3" w:rsidR="005F2E99" w:rsidRPr="006D3967" w:rsidRDefault="005F2E99" w:rsidP="00712BE7">
                            <w:pPr>
                              <w:jc w:val="right"/>
                              <w:rPr>
                                <w:rFonts w:ascii="Times New Roman" w:hAnsi="Times New Roman" w:cs="Times New Roman"/>
                                <w:sz w:val="20"/>
                                <w:szCs w:val="20"/>
                              </w:rPr>
                            </w:pPr>
                            <w:r>
                              <w:rPr>
                                <w:rFonts w:ascii="Times New Roman" w:hAnsi="Times New Roman" w:cs="Times New Roman"/>
                                <w:sz w:val="20"/>
                                <w:szCs w:val="20"/>
                              </w:rPr>
                              <w:t>15</w:t>
                            </w:r>
                          </w:p>
                        </w:tc>
                        <w:tc>
                          <w:tcPr>
                            <w:tcW w:w="2524" w:type="dxa"/>
                            <w:vAlign w:val="center"/>
                          </w:tcPr>
                          <w:p w14:paraId="2AC94F53" w14:textId="40AF7B6F" w:rsidR="005F2E99" w:rsidRPr="006D3967" w:rsidRDefault="005F2E99" w:rsidP="004A5B59">
                            <w:pPr>
                              <w:rPr>
                                <w:rFonts w:ascii="Times New Roman" w:hAnsi="Times New Roman" w:cs="Times New Roman"/>
                                <w:sz w:val="20"/>
                                <w:szCs w:val="20"/>
                              </w:rPr>
                            </w:pPr>
                            <w:r>
                              <w:rPr>
                                <w:rFonts w:ascii="Times New Roman" w:hAnsi="Times New Roman" w:cs="Times New Roman"/>
                                <w:sz w:val="20"/>
                                <w:szCs w:val="20"/>
                              </w:rPr>
                              <w:t>Kut usne pritisnut</w:t>
                            </w:r>
                          </w:p>
                        </w:tc>
                        <w:tc>
                          <w:tcPr>
                            <w:tcW w:w="530" w:type="dxa"/>
                            <w:vAlign w:val="center"/>
                          </w:tcPr>
                          <w:p w14:paraId="07F4E1B9" w14:textId="00865D5F" w:rsidR="005F2E99" w:rsidRPr="006D3967" w:rsidRDefault="005F2E99" w:rsidP="00712BE7">
                            <w:pPr>
                              <w:jc w:val="right"/>
                              <w:rPr>
                                <w:rFonts w:ascii="Times New Roman" w:hAnsi="Times New Roman" w:cs="Times New Roman"/>
                                <w:sz w:val="20"/>
                                <w:szCs w:val="20"/>
                              </w:rPr>
                            </w:pPr>
                            <w:r>
                              <w:rPr>
                                <w:rFonts w:ascii="Times New Roman" w:hAnsi="Times New Roman" w:cs="Times New Roman"/>
                                <w:sz w:val="20"/>
                                <w:szCs w:val="20"/>
                              </w:rPr>
                              <w:t>31</w:t>
                            </w:r>
                          </w:p>
                        </w:tc>
                        <w:tc>
                          <w:tcPr>
                            <w:tcW w:w="2477" w:type="dxa"/>
                            <w:vAlign w:val="center"/>
                          </w:tcPr>
                          <w:p w14:paraId="58841D05" w14:textId="7879CEAE" w:rsidR="005F2E99" w:rsidRPr="006D3967" w:rsidRDefault="005F2E99" w:rsidP="004A5B59">
                            <w:pPr>
                              <w:rPr>
                                <w:rFonts w:ascii="Times New Roman" w:hAnsi="Times New Roman" w:cs="Times New Roman"/>
                                <w:sz w:val="20"/>
                                <w:szCs w:val="20"/>
                              </w:rPr>
                            </w:pPr>
                            <w:r>
                              <w:rPr>
                                <w:rFonts w:ascii="Times New Roman" w:hAnsi="Times New Roman" w:cs="Times New Roman"/>
                                <w:sz w:val="20"/>
                                <w:szCs w:val="20"/>
                              </w:rPr>
                              <w:t>Čeljust stisnuta</w:t>
                            </w:r>
                          </w:p>
                        </w:tc>
                        <w:tc>
                          <w:tcPr>
                            <w:tcW w:w="500" w:type="dxa"/>
                            <w:vAlign w:val="center"/>
                          </w:tcPr>
                          <w:p w14:paraId="5F5A261A" w14:textId="6CCACB9B" w:rsidR="005F2E99" w:rsidRPr="006D3967" w:rsidRDefault="005F2E99" w:rsidP="00712BE7">
                            <w:pPr>
                              <w:jc w:val="right"/>
                              <w:rPr>
                                <w:rFonts w:ascii="Times New Roman" w:hAnsi="Times New Roman" w:cs="Times New Roman"/>
                                <w:sz w:val="20"/>
                                <w:szCs w:val="20"/>
                              </w:rPr>
                            </w:pPr>
                          </w:p>
                        </w:tc>
                        <w:tc>
                          <w:tcPr>
                            <w:tcW w:w="2508" w:type="dxa"/>
                            <w:vAlign w:val="center"/>
                          </w:tcPr>
                          <w:p w14:paraId="207492C2" w14:textId="77777777" w:rsidR="005F2E99" w:rsidRPr="006D3967" w:rsidRDefault="005F2E99" w:rsidP="003E1497">
                            <w:pPr>
                              <w:jc w:val="center"/>
                              <w:rPr>
                                <w:rFonts w:ascii="Times New Roman" w:hAnsi="Times New Roman" w:cs="Times New Roman"/>
                                <w:sz w:val="20"/>
                                <w:szCs w:val="20"/>
                              </w:rPr>
                            </w:pPr>
                          </w:p>
                        </w:tc>
                      </w:tr>
                      <w:tr w:rsidR="005F2E99" w:rsidRPr="006D3967" w14:paraId="46B925FD" w14:textId="77777777" w:rsidTr="004A5B59">
                        <w:trPr>
                          <w:jc w:val="center"/>
                        </w:trPr>
                        <w:tc>
                          <w:tcPr>
                            <w:tcW w:w="485" w:type="dxa"/>
                            <w:vAlign w:val="center"/>
                          </w:tcPr>
                          <w:p w14:paraId="5EFB1A94" w14:textId="52864FAF" w:rsidR="005F2E99" w:rsidRPr="006D3967" w:rsidRDefault="005F2E99" w:rsidP="00712BE7">
                            <w:pPr>
                              <w:jc w:val="right"/>
                              <w:rPr>
                                <w:rFonts w:ascii="Times New Roman" w:hAnsi="Times New Roman" w:cs="Times New Roman"/>
                                <w:sz w:val="20"/>
                                <w:szCs w:val="20"/>
                              </w:rPr>
                            </w:pPr>
                            <w:r>
                              <w:rPr>
                                <w:rFonts w:ascii="Times New Roman" w:hAnsi="Times New Roman" w:cs="Times New Roman"/>
                                <w:sz w:val="20"/>
                                <w:szCs w:val="20"/>
                              </w:rPr>
                              <w:t>16</w:t>
                            </w:r>
                          </w:p>
                        </w:tc>
                        <w:tc>
                          <w:tcPr>
                            <w:tcW w:w="2524" w:type="dxa"/>
                            <w:vAlign w:val="center"/>
                          </w:tcPr>
                          <w:p w14:paraId="6237806C" w14:textId="271F2A0B" w:rsidR="005F2E99" w:rsidRPr="006D3967" w:rsidRDefault="005F2E99" w:rsidP="004A5B59">
                            <w:pPr>
                              <w:rPr>
                                <w:rFonts w:ascii="Times New Roman" w:hAnsi="Times New Roman" w:cs="Times New Roman"/>
                                <w:sz w:val="20"/>
                                <w:szCs w:val="20"/>
                              </w:rPr>
                            </w:pPr>
                            <w:r>
                              <w:rPr>
                                <w:rFonts w:ascii="Times New Roman" w:hAnsi="Times New Roman" w:cs="Times New Roman"/>
                                <w:sz w:val="20"/>
                                <w:szCs w:val="20"/>
                              </w:rPr>
                              <w:t>Donja usna pritisnuta</w:t>
                            </w:r>
                          </w:p>
                        </w:tc>
                        <w:tc>
                          <w:tcPr>
                            <w:tcW w:w="530" w:type="dxa"/>
                            <w:vAlign w:val="center"/>
                          </w:tcPr>
                          <w:p w14:paraId="06469537" w14:textId="6FFFD1B7" w:rsidR="005F2E99" w:rsidRPr="006D3967" w:rsidRDefault="005F2E99" w:rsidP="00712BE7">
                            <w:pPr>
                              <w:jc w:val="right"/>
                              <w:rPr>
                                <w:rFonts w:ascii="Times New Roman" w:hAnsi="Times New Roman" w:cs="Times New Roman"/>
                                <w:sz w:val="20"/>
                                <w:szCs w:val="20"/>
                              </w:rPr>
                            </w:pPr>
                            <w:r>
                              <w:rPr>
                                <w:rFonts w:ascii="Times New Roman" w:hAnsi="Times New Roman" w:cs="Times New Roman"/>
                                <w:sz w:val="20"/>
                                <w:szCs w:val="20"/>
                              </w:rPr>
                              <w:t>32</w:t>
                            </w:r>
                          </w:p>
                        </w:tc>
                        <w:tc>
                          <w:tcPr>
                            <w:tcW w:w="2477" w:type="dxa"/>
                            <w:vAlign w:val="center"/>
                          </w:tcPr>
                          <w:p w14:paraId="5CD71A9F" w14:textId="73FAE211" w:rsidR="005F2E99" w:rsidRPr="006D3967" w:rsidRDefault="005F2E99" w:rsidP="004A5B59">
                            <w:pPr>
                              <w:rPr>
                                <w:rFonts w:ascii="Times New Roman" w:hAnsi="Times New Roman" w:cs="Times New Roman"/>
                                <w:sz w:val="20"/>
                                <w:szCs w:val="20"/>
                              </w:rPr>
                            </w:pPr>
                            <w:r>
                              <w:rPr>
                                <w:rFonts w:ascii="Times New Roman" w:hAnsi="Times New Roman" w:cs="Times New Roman"/>
                                <w:sz w:val="20"/>
                                <w:szCs w:val="20"/>
                              </w:rPr>
                              <w:t>Griženje usne</w:t>
                            </w:r>
                          </w:p>
                        </w:tc>
                        <w:tc>
                          <w:tcPr>
                            <w:tcW w:w="500" w:type="dxa"/>
                            <w:vAlign w:val="center"/>
                          </w:tcPr>
                          <w:p w14:paraId="43253614" w14:textId="7C4A69B8" w:rsidR="005F2E99" w:rsidRPr="006D3967" w:rsidRDefault="005F2E99" w:rsidP="00712BE7">
                            <w:pPr>
                              <w:jc w:val="right"/>
                              <w:rPr>
                                <w:rFonts w:ascii="Times New Roman" w:hAnsi="Times New Roman" w:cs="Times New Roman"/>
                                <w:sz w:val="20"/>
                                <w:szCs w:val="20"/>
                              </w:rPr>
                            </w:pPr>
                          </w:p>
                        </w:tc>
                        <w:tc>
                          <w:tcPr>
                            <w:tcW w:w="2508" w:type="dxa"/>
                            <w:vAlign w:val="center"/>
                          </w:tcPr>
                          <w:p w14:paraId="059881D3" w14:textId="77777777" w:rsidR="005F2E99" w:rsidRPr="006D3967" w:rsidRDefault="005F2E99" w:rsidP="007A23B0">
                            <w:pPr>
                              <w:keepNext/>
                              <w:jc w:val="center"/>
                              <w:rPr>
                                <w:rFonts w:ascii="Times New Roman" w:hAnsi="Times New Roman" w:cs="Times New Roman"/>
                                <w:sz w:val="20"/>
                                <w:szCs w:val="20"/>
                              </w:rPr>
                            </w:pPr>
                          </w:p>
                        </w:tc>
                      </w:tr>
                    </w:tbl>
                    <w:p w14:paraId="515CE8B8" w14:textId="1A31B654" w:rsidR="005F2E99" w:rsidRDefault="005F2E99" w:rsidP="007A23B0">
                      <w:pPr>
                        <w:pStyle w:val="Caption"/>
                        <w:jc w:val="center"/>
                      </w:pPr>
                      <w:r>
                        <w:t xml:space="preserve">Tablica 2.1. </w:t>
                      </w:r>
                      <w:r>
                        <w:t>Osnovni AU kodovi, [9]</w:t>
                      </w:r>
                    </w:p>
                    <w:p w14:paraId="175780FD" w14:textId="77777777" w:rsidR="005F2E99" w:rsidRPr="006D3967" w:rsidRDefault="005F2E99" w:rsidP="00FB562E">
                      <w:pPr>
                        <w:rPr>
                          <w:rFonts w:ascii="Times New Roman" w:hAnsi="Times New Roman" w:cs="Times New Roman"/>
                          <w:sz w:val="20"/>
                          <w:szCs w:val="20"/>
                        </w:rPr>
                      </w:pPr>
                    </w:p>
                  </w:txbxContent>
                </v:textbox>
                <w10:wrap type="topAndBottom" anchorx="margin"/>
              </v:shape>
            </w:pict>
          </mc:Fallback>
        </mc:AlternateContent>
      </w:r>
      <w:r w:rsidR="00AE7C36">
        <w:tab/>
      </w:r>
    </w:p>
    <w:p w14:paraId="12F22A32" w14:textId="0C12BC0F" w:rsidR="000E4A68" w:rsidRDefault="000E4A68" w:rsidP="000E4A68">
      <w:pPr>
        <w:pStyle w:val="Tijelo"/>
      </w:pPr>
      <w:r>
        <w:rPr>
          <w:noProof/>
          <w:lang w:val="hr-BA" w:eastAsia="hr-BA"/>
        </w:rPr>
        <mc:AlternateContent>
          <mc:Choice Requires="wps">
            <w:drawing>
              <wp:anchor distT="45720" distB="45720" distL="114300" distR="114300" simplePos="0" relativeHeight="251663360" behindDoc="0" locked="0" layoutInCell="1" allowOverlap="1" wp14:anchorId="45C54AEA" wp14:editId="1A770A24">
                <wp:simplePos x="0" y="0"/>
                <wp:positionH relativeFrom="margin">
                  <wp:posOffset>-1270</wp:posOffset>
                </wp:positionH>
                <wp:positionV relativeFrom="paragraph">
                  <wp:posOffset>3398520</wp:posOffset>
                </wp:positionV>
                <wp:extent cx="5928360" cy="1546860"/>
                <wp:effectExtent l="0" t="0" r="15240" b="15240"/>
                <wp:wrapTopAndBottom/>
                <wp:docPr id="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8360" cy="1546860"/>
                        </a:xfrm>
                        <a:prstGeom prst="rect">
                          <a:avLst/>
                        </a:prstGeom>
                        <a:solidFill>
                          <a:srgbClr val="FFFFFF"/>
                        </a:solidFill>
                        <a:ln w="9525">
                          <a:solidFill>
                            <a:srgbClr val="000000"/>
                          </a:solidFill>
                          <a:miter lim="800000"/>
                          <a:headEnd/>
                          <a:tailEnd/>
                        </a:ln>
                      </wps:spPr>
                      <wps:txbx>
                        <w:txbxContent>
                          <w:tbl>
                            <w:tblPr>
                              <w:tblStyle w:val="TableGrid"/>
                              <w:tblW w:w="0" w:type="auto"/>
                              <w:jc w:val="center"/>
                              <w:tblLook w:val="04A0" w:firstRow="1" w:lastRow="0" w:firstColumn="1" w:lastColumn="0" w:noHBand="0" w:noVBand="1"/>
                            </w:tblPr>
                            <w:tblGrid>
                              <w:gridCol w:w="1540"/>
                              <w:gridCol w:w="2639"/>
                            </w:tblGrid>
                            <w:tr w:rsidR="005F2E99" w14:paraId="7CDC6CBE" w14:textId="77777777" w:rsidTr="007E4410">
                              <w:trPr>
                                <w:jc w:val="center"/>
                              </w:trPr>
                              <w:tc>
                                <w:tcPr>
                                  <w:tcW w:w="1540" w:type="dxa"/>
                                  <w:vAlign w:val="center"/>
                                </w:tcPr>
                                <w:p w14:paraId="215C5BC3" w14:textId="3FD9EB7C" w:rsidR="005F2E99" w:rsidRPr="007E4410" w:rsidRDefault="005F2E99" w:rsidP="000E4A68">
                                  <w:pPr>
                                    <w:jc w:val="center"/>
                                    <w:rPr>
                                      <w:rFonts w:ascii="Times New Roman" w:hAnsi="Times New Roman" w:cs="Times New Roman"/>
                                      <w:b/>
                                      <w:sz w:val="20"/>
                                      <w:szCs w:val="20"/>
                                    </w:rPr>
                                  </w:pPr>
                                  <w:r w:rsidRPr="007E4410">
                                    <w:rPr>
                                      <w:rFonts w:ascii="Times New Roman" w:hAnsi="Times New Roman" w:cs="Times New Roman"/>
                                      <w:b/>
                                      <w:sz w:val="20"/>
                                      <w:szCs w:val="20"/>
                                    </w:rPr>
                                    <w:t>Emocija</w:t>
                                  </w:r>
                                </w:p>
                              </w:tc>
                              <w:tc>
                                <w:tcPr>
                                  <w:tcW w:w="2639" w:type="dxa"/>
                                  <w:vAlign w:val="center"/>
                                </w:tcPr>
                                <w:p w14:paraId="6F391B62" w14:textId="262BD41B" w:rsidR="005F2E99" w:rsidRPr="007E4410" w:rsidRDefault="005F2E99" w:rsidP="000E4A68">
                                  <w:pPr>
                                    <w:jc w:val="center"/>
                                    <w:rPr>
                                      <w:rFonts w:ascii="Times New Roman" w:hAnsi="Times New Roman" w:cs="Times New Roman"/>
                                      <w:b/>
                                      <w:sz w:val="20"/>
                                      <w:szCs w:val="20"/>
                                    </w:rPr>
                                  </w:pPr>
                                  <w:r w:rsidRPr="007E4410">
                                    <w:rPr>
                                      <w:rFonts w:ascii="Times New Roman" w:hAnsi="Times New Roman" w:cs="Times New Roman"/>
                                      <w:b/>
                                      <w:sz w:val="20"/>
                                      <w:szCs w:val="20"/>
                                    </w:rPr>
                                    <w:t>AU</w:t>
                                  </w:r>
                                </w:p>
                              </w:tc>
                            </w:tr>
                            <w:tr w:rsidR="005F2E99" w14:paraId="770ED868" w14:textId="77777777" w:rsidTr="007E4410">
                              <w:trPr>
                                <w:jc w:val="center"/>
                              </w:trPr>
                              <w:tc>
                                <w:tcPr>
                                  <w:tcW w:w="1540" w:type="dxa"/>
                                  <w:vAlign w:val="center"/>
                                </w:tcPr>
                                <w:p w14:paraId="2F44B5D4" w14:textId="08B12036" w:rsidR="005F2E99" w:rsidRDefault="00733FF3" w:rsidP="000E4A68">
                                  <w:pPr>
                                    <w:jc w:val="center"/>
                                    <w:rPr>
                                      <w:rFonts w:ascii="Times New Roman" w:hAnsi="Times New Roman" w:cs="Times New Roman"/>
                                      <w:sz w:val="20"/>
                                      <w:szCs w:val="20"/>
                                    </w:rPr>
                                  </w:pPr>
                                  <w:r>
                                    <w:rPr>
                                      <w:rFonts w:ascii="Times New Roman" w:hAnsi="Times New Roman" w:cs="Times New Roman"/>
                                      <w:sz w:val="20"/>
                                      <w:szCs w:val="20"/>
                                    </w:rPr>
                                    <w:t>Radost</w:t>
                                  </w:r>
                                </w:p>
                              </w:tc>
                              <w:tc>
                                <w:tcPr>
                                  <w:tcW w:w="2639" w:type="dxa"/>
                                  <w:vAlign w:val="center"/>
                                </w:tcPr>
                                <w:p w14:paraId="7A0042C7" w14:textId="259B7B2A" w:rsidR="005F2E99" w:rsidRDefault="005F2E99" w:rsidP="000E4A68">
                                  <w:pPr>
                                    <w:jc w:val="center"/>
                                    <w:rPr>
                                      <w:rFonts w:ascii="Times New Roman" w:hAnsi="Times New Roman" w:cs="Times New Roman"/>
                                      <w:sz w:val="20"/>
                                      <w:szCs w:val="20"/>
                                    </w:rPr>
                                  </w:pPr>
                                  <w:r>
                                    <w:rPr>
                                      <w:rFonts w:ascii="Times New Roman" w:hAnsi="Times New Roman" w:cs="Times New Roman"/>
                                      <w:sz w:val="20"/>
                                      <w:szCs w:val="20"/>
                                    </w:rPr>
                                    <w:t>6 + 12</w:t>
                                  </w:r>
                                </w:p>
                              </w:tc>
                            </w:tr>
                            <w:tr w:rsidR="005F2E99" w14:paraId="22DCF5F9" w14:textId="77777777" w:rsidTr="007E4410">
                              <w:trPr>
                                <w:jc w:val="center"/>
                              </w:trPr>
                              <w:tc>
                                <w:tcPr>
                                  <w:tcW w:w="1540" w:type="dxa"/>
                                  <w:vAlign w:val="center"/>
                                </w:tcPr>
                                <w:p w14:paraId="0F910166" w14:textId="25F27EED" w:rsidR="005F2E99" w:rsidRDefault="005F2E99" w:rsidP="000E4A68">
                                  <w:pPr>
                                    <w:jc w:val="center"/>
                                    <w:rPr>
                                      <w:rFonts w:ascii="Times New Roman" w:hAnsi="Times New Roman" w:cs="Times New Roman"/>
                                      <w:sz w:val="20"/>
                                      <w:szCs w:val="20"/>
                                    </w:rPr>
                                  </w:pPr>
                                  <w:r>
                                    <w:rPr>
                                      <w:rFonts w:ascii="Times New Roman" w:hAnsi="Times New Roman" w:cs="Times New Roman"/>
                                      <w:sz w:val="20"/>
                                      <w:szCs w:val="20"/>
                                    </w:rPr>
                                    <w:t>Tuga</w:t>
                                  </w:r>
                                </w:p>
                              </w:tc>
                              <w:tc>
                                <w:tcPr>
                                  <w:tcW w:w="2639" w:type="dxa"/>
                                  <w:vAlign w:val="center"/>
                                </w:tcPr>
                                <w:p w14:paraId="48EF6405" w14:textId="58D0D24C" w:rsidR="005F2E99" w:rsidRDefault="005F2E99" w:rsidP="000E4A68">
                                  <w:pPr>
                                    <w:jc w:val="center"/>
                                    <w:rPr>
                                      <w:rFonts w:ascii="Times New Roman" w:hAnsi="Times New Roman" w:cs="Times New Roman"/>
                                      <w:sz w:val="20"/>
                                      <w:szCs w:val="20"/>
                                    </w:rPr>
                                  </w:pPr>
                                  <w:r>
                                    <w:rPr>
                                      <w:rFonts w:ascii="Times New Roman" w:hAnsi="Times New Roman" w:cs="Times New Roman"/>
                                      <w:sz w:val="20"/>
                                      <w:szCs w:val="20"/>
                                    </w:rPr>
                                    <w:t>1 + 4 +15</w:t>
                                  </w:r>
                                </w:p>
                              </w:tc>
                            </w:tr>
                            <w:tr w:rsidR="005F2E99" w14:paraId="4DB7E663" w14:textId="77777777" w:rsidTr="007E4410">
                              <w:trPr>
                                <w:jc w:val="center"/>
                              </w:trPr>
                              <w:tc>
                                <w:tcPr>
                                  <w:tcW w:w="1540" w:type="dxa"/>
                                  <w:vAlign w:val="center"/>
                                </w:tcPr>
                                <w:p w14:paraId="11D5295A" w14:textId="62FC00A5" w:rsidR="005F2E99" w:rsidRDefault="005F2E99" w:rsidP="000E4A68">
                                  <w:pPr>
                                    <w:jc w:val="center"/>
                                    <w:rPr>
                                      <w:rFonts w:ascii="Times New Roman" w:hAnsi="Times New Roman" w:cs="Times New Roman"/>
                                      <w:sz w:val="20"/>
                                      <w:szCs w:val="20"/>
                                    </w:rPr>
                                  </w:pPr>
                                  <w:r>
                                    <w:rPr>
                                      <w:rFonts w:ascii="Times New Roman" w:hAnsi="Times New Roman" w:cs="Times New Roman"/>
                                      <w:sz w:val="20"/>
                                      <w:szCs w:val="20"/>
                                    </w:rPr>
                                    <w:t>Iznenađenje</w:t>
                                  </w:r>
                                </w:p>
                              </w:tc>
                              <w:tc>
                                <w:tcPr>
                                  <w:tcW w:w="2639" w:type="dxa"/>
                                  <w:vAlign w:val="center"/>
                                </w:tcPr>
                                <w:p w14:paraId="39A017A5" w14:textId="5E2097DB" w:rsidR="005F2E99" w:rsidRDefault="005F2E99" w:rsidP="000E4A68">
                                  <w:pPr>
                                    <w:jc w:val="center"/>
                                    <w:rPr>
                                      <w:rFonts w:ascii="Times New Roman" w:hAnsi="Times New Roman" w:cs="Times New Roman"/>
                                      <w:sz w:val="20"/>
                                      <w:szCs w:val="20"/>
                                    </w:rPr>
                                  </w:pPr>
                                  <w:r>
                                    <w:rPr>
                                      <w:rFonts w:ascii="Times New Roman" w:hAnsi="Times New Roman" w:cs="Times New Roman"/>
                                      <w:sz w:val="20"/>
                                      <w:szCs w:val="20"/>
                                    </w:rPr>
                                    <w:t>1 + 2 + 5B + 26</w:t>
                                  </w:r>
                                </w:p>
                              </w:tc>
                            </w:tr>
                            <w:tr w:rsidR="005F2E99" w14:paraId="4AC60ECC" w14:textId="77777777" w:rsidTr="007E4410">
                              <w:trPr>
                                <w:jc w:val="center"/>
                              </w:trPr>
                              <w:tc>
                                <w:tcPr>
                                  <w:tcW w:w="1540" w:type="dxa"/>
                                  <w:vAlign w:val="center"/>
                                </w:tcPr>
                                <w:p w14:paraId="230E4ED1" w14:textId="26BCB695" w:rsidR="005F2E99" w:rsidRDefault="005F2E99" w:rsidP="000E4A68">
                                  <w:pPr>
                                    <w:jc w:val="center"/>
                                    <w:rPr>
                                      <w:rFonts w:ascii="Times New Roman" w:hAnsi="Times New Roman" w:cs="Times New Roman"/>
                                      <w:sz w:val="20"/>
                                      <w:szCs w:val="20"/>
                                    </w:rPr>
                                  </w:pPr>
                                  <w:r>
                                    <w:rPr>
                                      <w:rFonts w:ascii="Times New Roman" w:hAnsi="Times New Roman" w:cs="Times New Roman"/>
                                      <w:sz w:val="20"/>
                                      <w:szCs w:val="20"/>
                                    </w:rPr>
                                    <w:t>Strah</w:t>
                                  </w:r>
                                </w:p>
                              </w:tc>
                              <w:tc>
                                <w:tcPr>
                                  <w:tcW w:w="2639" w:type="dxa"/>
                                  <w:vAlign w:val="center"/>
                                </w:tcPr>
                                <w:p w14:paraId="76F25C26" w14:textId="236E9C21" w:rsidR="005F2E99" w:rsidRDefault="005F2E99" w:rsidP="000E4A68">
                                  <w:pPr>
                                    <w:jc w:val="center"/>
                                    <w:rPr>
                                      <w:rFonts w:ascii="Times New Roman" w:hAnsi="Times New Roman" w:cs="Times New Roman"/>
                                      <w:sz w:val="20"/>
                                      <w:szCs w:val="20"/>
                                    </w:rPr>
                                  </w:pPr>
                                  <w:r>
                                    <w:rPr>
                                      <w:rFonts w:ascii="Times New Roman" w:hAnsi="Times New Roman" w:cs="Times New Roman"/>
                                      <w:sz w:val="20"/>
                                      <w:szCs w:val="20"/>
                                    </w:rPr>
                                    <w:t>1 + 2 + 4 + 5 + 7 + 20 + 26</w:t>
                                  </w:r>
                                </w:p>
                              </w:tc>
                            </w:tr>
                            <w:tr w:rsidR="005F2E99" w14:paraId="499FC87A" w14:textId="77777777" w:rsidTr="007E4410">
                              <w:trPr>
                                <w:jc w:val="center"/>
                              </w:trPr>
                              <w:tc>
                                <w:tcPr>
                                  <w:tcW w:w="1540" w:type="dxa"/>
                                  <w:vAlign w:val="center"/>
                                </w:tcPr>
                                <w:p w14:paraId="2B327EA7" w14:textId="4A9A133F" w:rsidR="005F2E99" w:rsidRDefault="00733FF3" w:rsidP="000E4A68">
                                  <w:pPr>
                                    <w:jc w:val="center"/>
                                    <w:rPr>
                                      <w:rFonts w:ascii="Times New Roman" w:hAnsi="Times New Roman" w:cs="Times New Roman"/>
                                      <w:sz w:val="20"/>
                                      <w:szCs w:val="20"/>
                                    </w:rPr>
                                  </w:pPr>
                                  <w:r>
                                    <w:rPr>
                                      <w:rFonts w:ascii="Times New Roman" w:hAnsi="Times New Roman" w:cs="Times New Roman"/>
                                      <w:sz w:val="20"/>
                                      <w:szCs w:val="20"/>
                                    </w:rPr>
                                    <w:t>Srdžba</w:t>
                                  </w:r>
                                </w:p>
                              </w:tc>
                              <w:tc>
                                <w:tcPr>
                                  <w:tcW w:w="2639" w:type="dxa"/>
                                  <w:vAlign w:val="center"/>
                                </w:tcPr>
                                <w:p w14:paraId="4B319EA4" w14:textId="65686338" w:rsidR="005F2E99" w:rsidRDefault="005F2E99" w:rsidP="000E4A68">
                                  <w:pPr>
                                    <w:jc w:val="center"/>
                                    <w:rPr>
                                      <w:rFonts w:ascii="Times New Roman" w:hAnsi="Times New Roman" w:cs="Times New Roman"/>
                                      <w:sz w:val="20"/>
                                      <w:szCs w:val="20"/>
                                    </w:rPr>
                                  </w:pPr>
                                  <w:r>
                                    <w:rPr>
                                      <w:rFonts w:ascii="Times New Roman" w:hAnsi="Times New Roman" w:cs="Times New Roman"/>
                                      <w:sz w:val="20"/>
                                      <w:szCs w:val="20"/>
                                    </w:rPr>
                                    <w:t>4 + 5 + 7 + 23</w:t>
                                  </w:r>
                                </w:p>
                              </w:tc>
                            </w:tr>
                            <w:tr w:rsidR="005F2E99" w14:paraId="07233717" w14:textId="77777777" w:rsidTr="007E4410">
                              <w:trPr>
                                <w:jc w:val="center"/>
                              </w:trPr>
                              <w:tc>
                                <w:tcPr>
                                  <w:tcW w:w="1540" w:type="dxa"/>
                                  <w:vAlign w:val="center"/>
                                </w:tcPr>
                                <w:p w14:paraId="11DAD46D" w14:textId="2320B80D" w:rsidR="005F2E99" w:rsidRDefault="005F2E99" w:rsidP="000E4A68">
                                  <w:pPr>
                                    <w:jc w:val="center"/>
                                    <w:rPr>
                                      <w:rFonts w:ascii="Times New Roman" w:hAnsi="Times New Roman" w:cs="Times New Roman"/>
                                      <w:sz w:val="20"/>
                                      <w:szCs w:val="20"/>
                                    </w:rPr>
                                  </w:pPr>
                                  <w:r>
                                    <w:rPr>
                                      <w:rFonts w:ascii="Times New Roman" w:hAnsi="Times New Roman" w:cs="Times New Roman"/>
                                      <w:sz w:val="20"/>
                                      <w:szCs w:val="20"/>
                                    </w:rPr>
                                    <w:t>Gađenje</w:t>
                                  </w:r>
                                </w:p>
                              </w:tc>
                              <w:tc>
                                <w:tcPr>
                                  <w:tcW w:w="2639" w:type="dxa"/>
                                  <w:vAlign w:val="center"/>
                                </w:tcPr>
                                <w:p w14:paraId="131426DA" w14:textId="70B35540" w:rsidR="005F2E99" w:rsidRDefault="005F2E99" w:rsidP="000E4A68">
                                  <w:pPr>
                                    <w:jc w:val="center"/>
                                    <w:rPr>
                                      <w:rFonts w:ascii="Times New Roman" w:hAnsi="Times New Roman" w:cs="Times New Roman"/>
                                      <w:sz w:val="20"/>
                                      <w:szCs w:val="20"/>
                                    </w:rPr>
                                  </w:pPr>
                                  <w:r>
                                    <w:rPr>
                                      <w:rFonts w:ascii="Times New Roman" w:hAnsi="Times New Roman" w:cs="Times New Roman"/>
                                      <w:sz w:val="20"/>
                                      <w:szCs w:val="20"/>
                                    </w:rPr>
                                    <w:t>9 + 15 + 16</w:t>
                                  </w:r>
                                </w:p>
                              </w:tc>
                            </w:tr>
                            <w:tr w:rsidR="005F2E99" w14:paraId="20F70725" w14:textId="77777777" w:rsidTr="007E4410">
                              <w:trPr>
                                <w:jc w:val="center"/>
                              </w:trPr>
                              <w:tc>
                                <w:tcPr>
                                  <w:tcW w:w="1540" w:type="dxa"/>
                                  <w:vAlign w:val="center"/>
                                </w:tcPr>
                                <w:p w14:paraId="6D05222D" w14:textId="24A6AD42" w:rsidR="005F2E99" w:rsidRDefault="005F2E99" w:rsidP="000E4A68">
                                  <w:pPr>
                                    <w:jc w:val="center"/>
                                    <w:rPr>
                                      <w:rFonts w:ascii="Times New Roman" w:hAnsi="Times New Roman" w:cs="Times New Roman"/>
                                      <w:sz w:val="20"/>
                                      <w:szCs w:val="20"/>
                                    </w:rPr>
                                  </w:pPr>
                                  <w:r>
                                    <w:rPr>
                                      <w:rFonts w:ascii="Times New Roman" w:hAnsi="Times New Roman" w:cs="Times New Roman"/>
                                      <w:sz w:val="20"/>
                                      <w:szCs w:val="20"/>
                                    </w:rPr>
                                    <w:t>Prezir</w:t>
                                  </w:r>
                                </w:p>
                              </w:tc>
                              <w:tc>
                                <w:tcPr>
                                  <w:tcW w:w="2639" w:type="dxa"/>
                                  <w:vAlign w:val="center"/>
                                </w:tcPr>
                                <w:p w14:paraId="78FD1AB8" w14:textId="2ADA6665" w:rsidR="005F2E99" w:rsidRDefault="005F2E99" w:rsidP="007E4410">
                                  <w:pPr>
                                    <w:keepNext/>
                                    <w:jc w:val="center"/>
                                    <w:rPr>
                                      <w:rFonts w:ascii="Times New Roman" w:hAnsi="Times New Roman" w:cs="Times New Roman"/>
                                      <w:sz w:val="20"/>
                                      <w:szCs w:val="20"/>
                                    </w:rPr>
                                  </w:pPr>
                                  <w:r>
                                    <w:rPr>
                                      <w:rFonts w:ascii="Times New Roman" w:hAnsi="Times New Roman" w:cs="Times New Roman"/>
                                      <w:sz w:val="20"/>
                                      <w:szCs w:val="20"/>
                                    </w:rPr>
                                    <w:t>R12A + R14A</w:t>
                                  </w:r>
                                </w:p>
                              </w:tc>
                            </w:tr>
                          </w:tbl>
                          <w:p w14:paraId="637270A2" w14:textId="002C6167" w:rsidR="005F2E99" w:rsidRDefault="005F2E99" w:rsidP="007E4410">
                            <w:pPr>
                              <w:pStyle w:val="Caption"/>
                              <w:jc w:val="center"/>
                            </w:pPr>
                            <w:r>
                              <w:t>Tablica 2.2. Grupa AU koje otkrivaju određene emocije, [9]</w:t>
                            </w:r>
                          </w:p>
                          <w:p w14:paraId="060DC53B" w14:textId="77777777" w:rsidR="005F2E99" w:rsidRPr="006D3967" w:rsidRDefault="005F2E99" w:rsidP="000E4A68">
                            <w:pPr>
                              <w:rPr>
                                <w:rFonts w:ascii="Times New Roman" w:hAnsi="Times New Roman" w:cs="Times New Roman"/>
                                <w:sz w:val="20"/>
                                <w:szCs w:val="20"/>
                              </w:rPr>
                            </w:pP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45C54AEA" id="_x0000_s1028" type="#_x0000_t202" style="position:absolute;left:0;text-align:left;margin-left:-.1pt;margin-top:267.6pt;width:466.8pt;height:121.8pt;z-index:2516633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">
                <v:textbox>
                  <w:txbxContent>
                    <w:tbl>
                      <w:tblPr>
                        <w:tblStyle w:val="TableGrid"/>
                        <w:tblW w:w="0" w:type="auto"/>
                        <w:jc w:val="center"/>
                        <w:tblLook w:val="04A0" w:firstRow="1" w:lastRow="0" w:firstColumn="1" w:lastColumn="0" w:noHBand="0" w:noVBand="1"/>
                      </w:tblPr>
                      <w:tblGrid>
                        <w:gridCol w:w="1540"/>
                        <w:gridCol w:w="2639"/>
                      </w:tblGrid>
                      <w:tr w:rsidR="005F2E99" w14:paraId="7CDC6CBE" w14:textId="77777777" w:rsidTr="007E4410">
                        <w:trPr>
                          <w:jc w:val="center"/>
                        </w:trPr>
                        <w:tc>
                          <w:tcPr>
                            <w:tcW w:w="1540" w:type="dxa"/>
                            <w:vAlign w:val="center"/>
                          </w:tcPr>
                          <w:p w14:paraId="215C5BC3" w14:textId="3FD9EB7C" w:rsidR="005F2E99" w:rsidRPr="007E4410" w:rsidRDefault="005F2E99" w:rsidP="000E4A68">
                            <w:pPr>
                              <w:jc w:val="center"/>
                              <w:rPr>
                                <w:rFonts w:ascii="Times New Roman" w:hAnsi="Times New Roman" w:cs="Times New Roman"/>
                                <w:b/>
                                <w:sz w:val="20"/>
                                <w:szCs w:val="20"/>
                              </w:rPr>
                            </w:pPr>
                            <w:r w:rsidRPr="007E4410">
                              <w:rPr>
                                <w:rFonts w:ascii="Times New Roman" w:hAnsi="Times New Roman" w:cs="Times New Roman"/>
                                <w:b/>
                                <w:sz w:val="20"/>
                                <w:szCs w:val="20"/>
                              </w:rPr>
                              <w:t>Emocija</w:t>
                            </w:r>
                          </w:p>
                        </w:tc>
                        <w:tc>
                          <w:tcPr>
                            <w:tcW w:w="2639" w:type="dxa"/>
                            <w:vAlign w:val="center"/>
                          </w:tcPr>
                          <w:p w14:paraId="6F391B62" w14:textId="262BD41B" w:rsidR="005F2E99" w:rsidRPr="007E4410" w:rsidRDefault="005F2E99" w:rsidP="000E4A68">
                            <w:pPr>
                              <w:jc w:val="center"/>
                              <w:rPr>
                                <w:rFonts w:ascii="Times New Roman" w:hAnsi="Times New Roman" w:cs="Times New Roman"/>
                                <w:b/>
                                <w:sz w:val="20"/>
                                <w:szCs w:val="20"/>
                              </w:rPr>
                            </w:pPr>
                            <w:r w:rsidRPr="007E4410">
                              <w:rPr>
                                <w:rFonts w:ascii="Times New Roman" w:hAnsi="Times New Roman" w:cs="Times New Roman"/>
                                <w:b/>
                                <w:sz w:val="20"/>
                                <w:szCs w:val="20"/>
                              </w:rPr>
                              <w:t>AU</w:t>
                            </w:r>
                          </w:p>
                        </w:tc>
                      </w:tr>
                      <w:tr w:rsidR="005F2E99" w14:paraId="770ED868" w14:textId="77777777" w:rsidTr="007E4410">
                        <w:trPr>
                          <w:jc w:val="center"/>
                        </w:trPr>
                        <w:tc>
                          <w:tcPr>
                            <w:tcW w:w="1540" w:type="dxa"/>
                            <w:vAlign w:val="center"/>
                          </w:tcPr>
                          <w:p w14:paraId="2F44B5D4" w14:textId="08B12036" w:rsidR="005F2E99" w:rsidRDefault="00733FF3" w:rsidP="000E4A68">
                            <w:pPr>
                              <w:jc w:val="center"/>
                              <w:rPr>
                                <w:rFonts w:ascii="Times New Roman" w:hAnsi="Times New Roman" w:cs="Times New Roman"/>
                                <w:sz w:val="20"/>
                                <w:szCs w:val="20"/>
                              </w:rPr>
                            </w:pPr>
                            <w:r>
                              <w:rPr>
                                <w:rFonts w:ascii="Times New Roman" w:hAnsi="Times New Roman" w:cs="Times New Roman"/>
                                <w:sz w:val="20"/>
                                <w:szCs w:val="20"/>
                              </w:rPr>
                              <w:t>Radost</w:t>
                            </w:r>
                          </w:p>
                        </w:tc>
                        <w:tc>
                          <w:tcPr>
                            <w:tcW w:w="2639" w:type="dxa"/>
                            <w:vAlign w:val="center"/>
                          </w:tcPr>
                          <w:p w14:paraId="7A0042C7" w14:textId="259B7B2A" w:rsidR="005F2E99" w:rsidRDefault="005F2E99" w:rsidP="000E4A68">
                            <w:pPr>
                              <w:jc w:val="center"/>
                              <w:rPr>
                                <w:rFonts w:ascii="Times New Roman" w:hAnsi="Times New Roman" w:cs="Times New Roman"/>
                                <w:sz w:val="20"/>
                                <w:szCs w:val="20"/>
                              </w:rPr>
                            </w:pPr>
                            <w:r>
                              <w:rPr>
                                <w:rFonts w:ascii="Times New Roman" w:hAnsi="Times New Roman" w:cs="Times New Roman"/>
                                <w:sz w:val="20"/>
                                <w:szCs w:val="20"/>
                              </w:rPr>
                              <w:t>6 + 12</w:t>
                            </w:r>
                          </w:p>
                        </w:tc>
                      </w:tr>
                      <w:tr w:rsidR="005F2E99" w14:paraId="22DCF5F9" w14:textId="77777777" w:rsidTr="007E4410">
                        <w:trPr>
                          <w:jc w:val="center"/>
                        </w:trPr>
                        <w:tc>
                          <w:tcPr>
                            <w:tcW w:w="1540" w:type="dxa"/>
                            <w:vAlign w:val="center"/>
                          </w:tcPr>
                          <w:p w14:paraId="0F910166" w14:textId="25F27EED" w:rsidR="005F2E99" w:rsidRDefault="005F2E99" w:rsidP="000E4A68">
                            <w:pPr>
                              <w:jc w:val="center"/>
                              <w:rPr>
                                <w:rFonts w:ascii="Times New Roman" w:hAnsi="Times New Roman" w:cs="Times New Roman"/>
                                <w:sz w:val="20"/>
                                <w:szCs w:val="20"/>
                              </w:rPr>
                            </w:pPr>
                            <w:r>
                              <w:rPr>
                                <w:rFonts w:ascii="Times New Roman" w:hAnsi="Times New Roman" w:cs="Times New Roman"/>
                                <w:sz w:val="20"/>
                                <w:szCs w:val="20"/>
                              </w:rPr>
                              <w:t>Tuga</w:t>
                            </w:r>
                          </w:p>
                        </w:tc>
                        <w:tc>
                          <w:tcPr>
                            <w:tcW w:w="2639" w:type="dxa"/>
                            <w:vAlign w:val="center"/>
                          </w:tcPr>
                          <w:p w14:paraId="48EF6405" w14:textId="58D0D24C" w:rsidR="005F2E99" w:rsidRDefault="005F2E99" w:rsidP="000E4A68">
                            <w:pPr>
                              <w:jc w:val="center"/>
                              <w:rPr>
                                <w:rFonts w:ascii="Times New Roman" w:hAnsi="Times New Roman" w:cs="Times New Roman"/>
                                <w:sz w:val="20"/>
                                <w:szCs w:val="20"/>
                              </w:rPr>
                            </w:pPr>
                            <w:r>
                              <w:rPr>
                                <w:rFonts w:ascii="Times New Roman" w:hAnsi="Times New Roman" w:cs="Times New Roman"/>
                                <w:sz w:val="20"/>
                                <w:szCs w:val="20"/>
                              </w:rPr>
                              <w:t>1 + 4 +15</w:t>
                            </w:r>
                          </w:p>
                        </w:tc>
                      </w:tr>
                      <w:tr w:rsidR="005F2E99" w14:paraId="4DB7E663" w14:textId="77777777" w:rsidTr="007E4410">
                        <w:trPr>
                          <w:jc w:val="center"/>
                        </w:trPr>
                        <w:tc>
                          <w:tcPr>
                            <w:tcW w:w="1540" w:type="dxa"/>
                            <w:vAlign w:val="center"/>
                          </w:tcPr>
                          <w:p w14:paraId="11D5295A" w14:textId="62FC00A5" w:rsidR="005F2E99" w:rsidRDefault="005F2E99" w:rsidP="000E4A68">
                            <w:pPr>
                              <w:jc w:val="center"/>
                              <w:rPr>
                                <w:rFonts w:ascii="Times New Roman" w:hAnsi="Times New Roman" w:cs="Times New Roman"/>
                                <w:sz w:val="20"/>
                                <w:szCs w:val="20"/>
                              </w:rPr>
                            </w:pPr>
                            <w:r>
                              <w:rPr>
                                <w:rFonts w:ascii="Times New Roman" w:hAnsi="Times New Roman" w:cs="Times New Roman"/>
                                <w:sz w:val="20"/>
                                <w:szCs w:val="20"/>
                              </w:rPr>
                              <w:t>Iznenađenje</w:t>
                            </w:r>
                          </w:p>
                        </w:tc>
                        <w:tc>
                          <w:tcPr>
                            <w:tcW w:w="2639" w:type="dxa"/>
                            <w:vAlign w:val="center"/>
                          </w:tcPr>
                          <w:p w14:paraId="39A017A5" w14:textId="5E2097DB" w:rsidR="005F2E99" w:rsidRDefault="005F2E99" w:rsidP="000E4A68">
                            <w:pPr>
                              <w:jc w:val="center"/>
                              <w:rPr>
                                <w:rFonts w:ascii="Times New Roman" w:hAnsi="Times New Roman" w:cs="Times New Roman"/>
                                <w:sz w:val="20"/>
                                <w:szCs w:val="20"/>
                              </w:rPr>
                            </w:pPr>
                            <w:r>
                              <w:rPr>
                                <w:rFonts w:ascii="Times New Roman" w:hAnsi="Times New Roman" w:cs="Times New Roman"/>
                                <w:sz w:val="20"/>
                                <w:szCs w:val="20"/>
                              </w:rPr>
                              <w:t>1 + 2 + 5B + 26</w:t>
                            </w:r>
                          </w:p>
                        </w:tc>
                      </w:tr>
                      <w:tr w:rsidR="005F2E99" w14:paraId="4AC60ECC" w14:textId="77777777" w:rsidTr="007E4410">
                        <w:trPr>
                          <w:jc w:val="center"/>
                        </w:trPr>
                        <w:tc>
                          <w:tcPr>
                            <w:tcW w:w="1540" w:type="dxa"/>
                            <w:vAlign w:val="center"/>
                          </w:tcPr>
                          <w:p w14:paraId="230E4ED1" w14:textId="26BCB695" w:rsidR="005F2E99" w:rsidRDefault="005F2E99" w:rsidP="000E4A68">
                            <w:pPr>
                              <w:jc w:val="center"/>
                              <w:rPr>
                                <w:rFonts w:ascii="Times New Roman" w:hAnsi="Times New Roman" w:cs="Times New Roman"/>
                                <w:sz w:val="20"/>
                                <w:szCs w:val="20"/>
                              </w:rPr>
                            </w:pPr>
                            <w:r>
                              <w:rPr>
                                <w:rFonts w:ascii="Times New Roman" w:hAnsi="Times New Roman" w:cs="Times New Roman"/>
                                <w:sz w:val="20"/>
                                <w:szCs w:val="20"/>
                              </w:rPr>
                              <w:t>Strah</w:t>
                            </w:r>
                          </w:p>
                        </w:tc>
                        <w:tc>
                          <w:tcPr>
                            <w:tcW w:w="2639" w:type="dxa"/>
                            <w:vAlign w:val="center"/>
                          </w:tcPr>
                          <w:p w14:paraId="76F25C26" w14:textId="236E9C21" w:rsidR="005F2E99" w:rsidRDefault="005F2E99" w:rsidP="000E4A68">
                            <w:pPr>
                              <w:jc w:val="center"/>
                              <w:rPr>
                                <w:rFonts w:ascii="Times New Roman" w:hAnsi="Times New Roman" w:cs="Times New Roman"/>
                                <w:sz w:val="20"/>
                                <w:szCs w:val="20"/>
                              </w:rPr>
                            </w:pPr>
                            <w:r>
                              <w:rPr>
                                <w:rFonts w:ascii="Times New Roman" w:hAnsi="Times New Roman" w:cs="Times New Roman"/>
                                <w:sz w:val="20"/>
                                <w:szCs w:val="20"/>
                              </w:rPr>
                              <w:t>1 + 2 + 4 + 5 + 7 + 20 + 26</w:t>
                            </w:r>
                          </w:p>
                        </w:tc>
                      </w:tr>
                      <w:tr w:rsidR="005F2E99" w14:paraId="499FC87A" w14:textId="77777777" w:rsidTr="007E4410">
                        <w:trPr>
                          <w:jc w:val="center"/>
                        </w:trPr>
                        <w:tc>
                          <w:tcPr>
                            <w:tcW w:w="1540" w:type="dxa"/>
                            <w:vAlign w:val="center"/>
                          </w:tcPr>
                          <w:p w14:paraId="2B327EA7" w14:textId="4A9A133F" w:rsidR="005F2E99" w:rsidRDefault="00733FF3" w:rsidP="000E4A68">
                            <w:pPr>
                              <w:jc w:val="center"/>
                              <w:rPr>
                                <w:rFonts w:ascii="Times New Roman" w:hAnsi="Times New Roman" w:cs="Times New Roman"/>
                                <w:sz w:val="20"/>
                                <w:szCs w:val="20"/>
                              </w:rPr>
                            </w:pPr>
                            <w:r>
                              <w:rPr>
                                <w:rFonts w:ascii="Times New Roman" w:hAnsi="Times New Roman" w:cs="Times New Roman"/>
                                <w:sz w:val="20"/>
                                <w:szCs w:val="20"/>
                              </w:rPr>
                              <w:t>Srdžba</w:t>
                            </w:r>
                          </w:p>
                        </w:tc>
                        <w:tc>
                          <w:tcPr>
                            <w:tcW w:w="2639" w:type="dxa"/>
                            <w:vAlign w:val="center"/>
                          </w:tcPr>
                          <w:p w14:paraId="4B319EA4" w14:textId="65686338" w:rsidR="005F2E99" w:rsidRDefault="005F2E99" w:rsidP="000E4A68">
                            <w:pPr>
                              <w:jc w:val="center"/>
                              <w:rPr>
                                <w:rFonts w:ascii="Times New Roman" w:hAnsi="Times New Roman" w:cs="Times New Roman"/>
                                <w:sz w:val="20"/>
                                <w:szCs w:val="20"/>
                              </w:rPr>
                            </w:pPr>
                            <w:r>
                              <w:rPr>
                                <w:rFonts w:ascii="Times New Roman" w:hAnsi="Times New Roman" w:cs="Times New Roman"/>
                                <w:sz w:val="20"/>
                                <w:szCs w:val="20"/>
                              </w:rPr>
                              <w:t>4 + 5 + 7 + 23</w:t>
                            </w:r>
                          </w:p>
                        </w:tc>
                      </w:tr>
                      <w:tr w:rsidR="005F2E99" w14:paraId="07233717" w14:textId="77777777" w:rsidTr="007E4410">
                        <w:trPr>
                          <w:jc w:val="center"/>
                        </w:trPr>
                        <w:tc>
                          <w:tcPr>
                            <w:tcW w:w="1540" w:type="dxa"/>
                            <w:vAlign w:val="center"/>
                          </w:tcPr>
                          <w:p w14:paraId="11DAD46D" w14:textId="2320B80D" w:rsidR="005F2E99" w:rsidRDefault="005F2E99" w:rsidP="000E4A68">
                            <w:pPr>
                              <w:jc w:val="center"/>
                              <w:rPr>
                                <w:rFonts w:ascii="Times New Roman" w:hAnsi="Times New Roman" w:cs="Times New Roman"/>
                                <w:sz w:val="20"/>
                                <w:szCs w:val="20"/>
                              </w:rPr>
                            </w:pPr>
                            <w:r>
                              <w:rPr>
                                <w:rFonts w:ascii="Times New Roman" w:hAnsi="Times New Roman" w:cs="Times New Roman"/>
                                <w:sz w:val="20"/>
                                <w:szCs w:val="20"/>
                              </w:rPr>
                              <w:t>Gađenje</w:t>
                            </w:r>
                          </w:p>
                        </w:tc>
                        <w:tc>
                          <w:tcPr>
                            <w:tcW w:w="2639" w:type="dxa"/>
                            <w:vAlign w:val="center"/>
                          </w:tcPr>
                          <w:p w14:paraId="131426DA" w14:textId="70B35540" w:rsidR="005F2E99" w:rsidRDefault="005F2E99" w:rsidP="000E4A68">
                            <w:pPr>
                              <w:jc w:val="center"/>
                              <w:rPr>
                                <w:rFonts w:ascii="Times New Roman" w:hAnsi="Times New Roman" w:cs="Times New Roman"/>
                                <w:sz w:val="20"/>
                                <w:szCs w:val="20"/>
                              </w:rPr>
                            </w:pPr>
                            <w:r>
                              <w:rPr>
                                <w:rFonts w:ascii="Times New Roman" w:hAnsi="Times New Roman" w:cs="Times New Roman"/>
                                <w:sz w:val="20"/>
                                <w:szCs w:val="20"/>
                              </w:rPr>
                              <w:t>9 + 15 + 16</w:t>
                            </w:r>
                          </w:p>
                        </w:tc>
                      </w:tr>
                      <w:tr w:rsidR="005F2E99" w14:paraId="20F70725" w14:textId="77777777" w:rsidTr="007E4410">
                        <w:trPr>
                          <w:jc w:val="center"/>
                        </w:trPr>
                        <w:tc>
                          <w:tcPr>
                            <w:tcW w:w="1540" w:type="dxa"/>
                            <w:vAlign w:val="center"/>
                          </w:tcPr>
                          <w:p w14:paraId="6D05222D" w14:textId="24A6AD42" w:rsidR="005F2E99" w:rsidRDefault="005F2E99" w:rsidP="000E4A68">
                            <w:pPr>
                              <w:jc w:val="center"/>
                              <w:rPr>
                                <w:rFonts w:ascii="Times New Roman" w:hAnsi="Times New Roman" w:cs="Times New Roman"/>
                                <w:sz w:val="20"/>
                                <w:szCs w:val="20"/>
                              </w:rPr>
                            </w:pPr>
                            <w:r>
                              <w:rPr>
                                <w:rFonts w:ascii="Times New Roman" w:hAnsi="Times New Roman" w:cs="Times New Roman"/>
                                <w:sz w:val="20"/>
                                <w:szCs w:val="20"/>
                              </w:rPr>
                              <w:t>Prezir</w:t>
                            </w:r>
                          </w:p>
                        </w:tc>
                        <w:tc>
                          <w:tcPr>
                            <w:tcW w:w="2639" w:type="dxa"/>
                            <w:vAlign w:val="center"/>
                          </w:tcPr>
                          <w:p w14:paraId="78FD1AB8" w14:textId="2ADA6665" w:rsidR="005F2E99" w:rsidRDefault="005F2E99" w:rsidP="007E4410">
                            <w:pPr>
                              <w:keepNext/>
                              <w:jc w:val="center"/>
                              <w:rPr>
                                <w:rFonts w:ascii="Times New Roman" w:hAnsi="Times New Roman" w:cs="Times New Roman"/>
                                <w:sz w:val="20"/>
                                <w:szCs w:val="20"/>
                              </w:rPr>
                            </w:pPr>
                            <w:r>
                              <w:rPr>
                                <w:rFonts w:ascii="Times New Roman" w:hAnsi="Times New Roman" w:cs="Times New Roman"/>
                                <w:sz w:val="20"/>
                                <w:szCs w:val="20"/>
                              </w:rPr>
                              <w:t>R12A + R14A</w:t>
                            </w:r>
                          </w:p>
                        </w:tc>
                      </w:tr>
                    </w:tbl>
                    <w:p w14:paraId="637270A2" w14:textId="002C6167" w:rsidR="005F2E99" w:rsidRDefault="005F2E99" w:rsidP="007E4410">
                      <w:pPr>
                        <w:pStyle w:val="Caption"/>
                        <w:jc w:val="center"/>
                      </w:pPr>
                      <w:r>
                        <w:t>Tablica 2.2. Grupa AU koje otkrivaju određene emocije, [9]</w:t>
                      </w:r>
                    </w:p>
                    <w:p w14:paraId="060DC53B" w14:textId="77777777" w:rsidR="005F2E99" w:rsidRPr="006D3967" w:rsidRDefault="005F2E99" w:rsidP="000E4A68">
                      <w:pPr>
                        <w:rPr>
                          <w:rFonts w:ascii="Times New Roman" w:hAnsi="Times New Roman" w:cs="Times New Roman"/>
                          <w:sz w:val="20"/>
                          <w:szCs w:val="20"/>
                        </w:rPr>
                      </w:pPr>
                    </w:p>
                  </w:txbxContent>
                </v:textbox>
                <w10:wrap type="topAndBottom" anchorx="margin"/>
              </v:shape>
            </w:pict>
          </mc:Fallback>
        </mc:AlternateContent>
      </w:r>
    </w:p>
    <w:p w14:paraId="2A28E92D" w14:textId="65C652ED" w:rsidR="00AD64EB" w:rsidRDefault="00912BFA" w:rsidP="000E4A68">
      <w:pPr>
        <w:pStyle w:val="Tijelo"/>
      </w:pPr>
      <w:r>
        <w:t xml:space="preserve">Osim izraza lica, jako veliku ulogu u prepoznavanju emocija ima </w:t>
      </w:r>
      <w:r w:rsidR="004B45C4">
        <w:t>način govora. Govor je osnovna vrsta međuljudske komunikacije. Osim poruke, važno je promatrati kako je poruka izgovorena</w:t>
      </w:r>
      <w:r w:rsidR="00D632F0">
        <w:t xml:space="preserve"> to jest semantiku</w:t>
      </w:r>
      <w:r w:rsidR="004B45C4">
        <w:t xml:space="preserve">. Često način na koji je poruka izrečena može promijeniti njeno značenje. </w:t>
      </w:r>
      <w:r w:rsidR="00D632F0">
        <w:t>Visina tona, energija, brzina govora, podrhtavanje i slične informacije mogu pružiti jako dobru informaciju o trenutnoj emociji govornika [</w:t>
      </w:r>
      <w:r w:rsidR="005F2E99">
        <w:t>8</w:t>
      </w:r>
      <w:r w:rsidR="00D632F0">
        <w:t>]. Usporenje u brzini govora, smanjen ton i energija te zijevanje odaje da se radi o dosadi dok povećanje u brzini govora i pojačana visina može označavati sreću.</w:t>
      </w:r>
      <w:r w:rsidR="00D12594">
        <w:t xml:space="preserve"> No</w:t>
      </w:r>
      <w:r w:rsidR="00AD64EB">
        <w:t>vija istraživanja uključuju kombinaciju akustičnih podataka sa izrečenim riječima te time povećavaju preciznost [</w:t>
      </w:r>
      <w:r w:rsidR="005F2E99">
        <w:t>8</w:t>
      </w:r>
      <w:r w:rsidR="00AD64EB">
        <w:t>].</w:t>
      </w:r>
    </w:p>
    <w:p w14:paraId="0B39EA89" w14:textId="78BCE03F" w:rsidR="00D844D7" w:rsidRDefault="00C52BC4" w:rsidP="00C52BC4">
      <w:pPr>
        <w:pStyle w:val="Naslovpotpoglavlja"/>
      </w:pPr>
      <w:bookmarkStart w:id="6" w:name="_Toc478939184"/>
      <w:r>
        <w:t>Klasifikacija</w:t>
      </w:r>
      <w:bookmarkEnd w:id="6"/>
    </w:p>
    <w:p w14:paraId="43EE1838" w14:textId="69EA2CDB" w:rsidR="00110B3A" w:rsidRDefault="00110B3A" w:rsidP="00AB279C">
      <w:pPr>
        <w:pStyle w:val="Tijelo"/>
      </w:pPr>
      <w:r>
        <w:t>Klasifikacija je znanstvena disciplina koja za zadatak ima razvrstavanje objekata u klase [</w:t>
      </w:r>
      <w:r w:rsidR="005F2E99">
        <w:t>10</w:t>
      </w:r>
      <w:r>
        <w:t>]. Kako b</w:t>
      </w:r>
      <w:r w:rsidR="005302A4">
        <w:t>i se objekt mogao klasificirati</w:t>
      </w:r>
      <w:r>
        <w:t xml:space="preserve"> potrebno je predstaviti ga sa određenim podatcima koji ga vjerodostojno opisuju. Ti podatci se još nazivaju i značajke (engl. </w:t>
      </w:r>
      <w:proofErr w:type="spellStart"/>
      <w:r w:rsidRPr="00110B3A">
        <w:rPr>
          <w:i/>
        </w:rPr>
        <w:t>Features</w:t>
      </w:r>
      <w:proofErr w:type="spellEnd"/>
      <w:r>
        <w:t>) [</w:t>
      </w:r>
      <w:r w:rsidR="005F2E99">
        <w:t>10</w:t>
      </w:r>
      <w:r>
        <w:t xml:space="preserve">]. Značajke se </w:t>
      </w:r>
      <w:r>
        <w:lastRenderedPageBreak/>
        <w:t>dobivaju pomoću različitih operacija nad podatcima</w:t>
      </w:r>
      <w:r w:rsidR="005302A4">
        <w:t xml:space="preserve">. Primjer jedne takve značajke </w:t>
      </w:r>
      <w:r w:rsidR="007C2CB5">
        <w:t>je</w:t>
      </w:r>
      <w:r w:rsidR="005302A4">
        <w:t xml:space="preserve"> srednja vrijednost dobivena iz nekog objekta</w:t>
      </w:r>
      <w:r>
        <w:t>.</w:t>
      </w:r>
      <w:r w:rsidR="005302A4">
        <w:t xml:space="preserve"> Iz razloga što jedna značajka ne može vjerodostojno predstavljati neki objekt, bar</w:t>
      </w:r>
      <w:r w:rsidR="007C2CB5">
        <w:t>em</w:t>
      </w:r>
      <w:r w:rsidR="005302A4">
        <w:t xml:space="preserve"> ne u većini slučajeva, koristi se više značajki.</w:t>
      </w:r>
      <w:r>
        <w:t xml:space="preserve"> Skup značajki koji opisuju jedan objekt naziva se vektor značajki (engl. </w:t>
      </w:r>
      <w:proofErr w:type="spellStart"/>
      <w:r w:rsidRPr="00110B3A">
        <w:rPr>
          <w:i/>
        </w:rPr>
        <w:t>Features</w:t>
      </w:r>
      <w:proofErr w:type="spellEnd"/>
      <w:r>
        <w:t xml:space="preserve"> </w:t>
      </w:r>
      <w:proofErr w:type="spellStart"/>
      <w:r w:rsidRPr="00110B3A">
        <w:rPr>
          <w:i/>
        </w:rPr>
        <w:t>vector</w:t>
      </w:r>
      <w:proofErr w:type="spellEnd"/>
      <w:r>
        <w:t>)</w:t>
      </w:r>
      <w:r w:rsidR="005302A4">
        <w:t xml:space="preserve"> [</w:t>
      </w:r>
      <w:r w:rsidR="005F2E99">
        <w:t>10</w:t>
      </w:r>
      <w:r w:rsidR="005302A4">
        <w:t>]</w:t>
      </w:r>
      <w:r>
        <w:t>.</w:t>
      </w:r>
      <w:r w:rsidR="005302A4">
        <w:t xml:space="preserve"> Više vektora značajki čini jedan skup podataka sa kojim se onda može raditi. Takav jedan skup se naziva i trening skup. Algoritmi koji koriste trening skup radi izgradnje modela te pomoću njega mogu odrediti klasu nepoznatog </w:t>
      </w:r>
      <w:r w:rsidR="002D348D">
        <w:t xml:space="preserve">objekta se nazivaju klasifikatori (engl. </w:t>
      </w:r>
      <w:proofErr w:type="spellStart"/>
      <w:r w:rsidR="002D348D" w:rsidRPr="002D348D">
        <w:rPr>
          <w:i/>
        </w:rPr>
        <w:t>Classifiers</w:t>
      </w:r>
      <w:proofErr w:type="spellEnd"/>
      <w:r w:rsidR="00592560">
        <w:t>) [</w:t>
      </w:r>
      <w:r w:rsidR="005F2E99">
        <w:t>10</w:t>
      </w:r>
      <w:r w:rsidR="002D348D">
        <w:t xml:space="preserve">]. Preciznost klasifikacije ne ovisi samo o klasifikatoru nego i o kvaliteti i broju značajki. </w:t>
      </w:r>
    </w:p>
    <w:p w14:paraId="64306674" w14:textId="4E1C6D34" w:rsidR="00316C7C" w:rsidRDefault="00316C7C" w:rsidP="00316C7C">
      <w:pPr>
        <w:pStyle w:val="Naslovpotpoglavlja"/>
      </w:pPr>
      <w:bookmarkStart w:id="7" w:name="_Toc478939185"/>
      <w:r>
        <w:t>Postupci dohvaćanja značajki</w:t>
      </w:r>
      <w:bookmarkEnd w:id="7"/>
    </w:p>
    <w:p w14:paraId="339653E9" w14:textId="59185DEB" w:rsidR="00316C7C" w:rsidRDefault="007C2CB5" w:rsidP="00316C7C">
      <w:pPr>
        <w:pStyle w:val="Tijelo"/>
      </w:pPr>
      <w:r>
        <w:t>Kao što je prethodno spomenuto, značajke imaju jako veliku važnost prilikom klasifikacije i vrlo je bitno da značajke kvalitetno predstavljaju podatke ukoliko se želi postići precizna klasifikacija. Jedna značajka može biti jako dobra za jednu vrstu problema dok za drugo ne baš toliko i iz toga razloga su razvijeni brojni algoritmi koji služe da dobivanje značajki iz podataka.</w:t>
      </w:r>
    </w:p>
    <w:p w14:paraId="2CA88C3A" w14:textId="3CE31DA4" w:rsidR="007C2CB5" w:rsidRDefault="007C2CB5" w:rsidP="007C2CB5">
      <w:pPr>
        <w:pStyle w:val="Podpoglavlje2"/>
      </w:pPr>
      <w:bookmarkStart w:id="8" w:name="_Toc478939186"/>
      <w:r>
        <w:t>Histogram</w:t>
      </w:r>
      <w:bookmarkEnd w:id="8"/>
    </w:p>
    <w:p w14:paraId="5652ADD1" w14:textId="57C7AAFE" w:rsidR="007C2CB5" w:rsidRDefault="005C4011" w:rsidP="007C2CB5">
      <w:pPr>
        <w:pStyle w:val="Tijelo"/>
      </w:pPr>
      <w:r>
        <w:t>Histogram je metoda grafičkog prikaza podataka koji pokazuje broj pojavljivanja vrijednosti u određenom objektu [</w:t>
      </w:r>
      <w:r w:rsidR="005F2E99">
        <w:t>11</w:t>
      </w:r>
      <w:r>
        <w:t xml:space="preserve">]. Ako bi se za neku sliku veličine 100x100 koristio </w:t>
      </w:r>
      <w:proofErr w:type="spellStart"/>
      <w:r>
        <w:t>histogram</w:t>
      </w:r>
      <w:proofErr w:type="spellEnd"/>
      <w:r>
        <w:t xml:space="preserve">, tada bi za svaku moguću vrijednost piksela (0-255) bio dobiven jedan broj koji predstavlja broj pojavljivanja tog piksela u slici. Na taj način bi se dimenzionalnost vektora značajki smanjila sa 10000 na samo 255. </w:t>
      </w:r>
      <w:r w:rsidR="004111A0">
        <w:t xml:space="preserve">Primjer </w:t>
      </w:r>
      <w:proofErr w:type="spellStart"/>
      <w:r w:rsidR="004111A0">
        <w:t>histograma</w:t>
      </w:r>
      <w:proofErr w:type="spellEnd"/>
      <w:r w:rsidR="004111A0">
        <w:t xml:space="preserve"> za sliku je prikazan na slici 2.2</w:t>
      </w:r>
      <w:r w:rsidR="00E3238D">
        <w:t xml:space="preserve"> gdje se na lijevoj strani vidi slika, a na desnoj broj pojavljivanja piksela.</w:t>
      </w:r>
    </w:p>
    <w:p w14:paraId="62F324F3" w14:textId="2C23CB61" w:rsidR="0085703C" w:rsidRDefault="004111A0" w:rsidP="007C2CB5">
      <w:pPr>
        <w:pStyle w:val="Tijelo"/>
      </w:pPr>
      <w:r w:rsidRPr="00937C55">
        <w:rPr>
          <w:rFonts w:cs="Times New Roman"/>
          <w:noProof/>
          <w:lang w:val="hr-BA" w:eastAsia="hr-BA"/>
        </w:rPr>
        <mc:AlternateContent>
          <mc:Choice Requires="wps">
            <w:drawing>
              <wp:anchor distT="45720" distB="45720" distL="114300" distR="114300" simplePos="0" relativeHeight="251665408" behindDoc="0" locked="0" layoutInCell="1" allowOverlap="0" wp14:anchorId="48224DAA" wp14:editId="31F057C1">
                <wp:simplePos x="0" y="0"/>
                <wp:positionH relativeFrom="margin">
                  <wp:posOffset>524510</wp:posOffset>
                </wp:positionH>
                <wp:positionV relativeFrom="paragraph">
                  <wp:posOffset>410210</wp:posOffset>
                </wp:positionV>
                <wp:extent cx="5044440" cy="1844040"/>
                <wp:effectExtent l="0" t="0" r="22860" b="22860"/>
                <wp:wrapTopAndBottom/>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4440" cy="1844040"/>
                        </a:xfrm>
                        <a:prstGeom prst="rect">
                          <a:avLst/>
                        </a:prstGeom>
                        <a:solidFill>
                          <a:srgbClr val="FFFFFF"/>
                        </a:solidFill>
                        <a:ln w="9525">
                          <a:solidFill>
                            <a:srgbClr val="000000"/>
                          </a:solidFill>
                          <a:miter lim="800000"/>
                          <a:headEnd/>
                          <a:tailEnd/>
                        </a:ln>
                      </wps:spPr>
                      <wps:txbx>
                        <w:txbxContent>
                          <w:p w14:paraId="64BDD56A" w14:textId="77777777" w:rsidR="005F2E99" w:rsidRDefault="005F2E99" w:rsidP="004111A0">
                            <w:pPr>
                              <w:keepNext/>
                              <w:spacing w:after="0"/>
                              <w:jc w:val="center"/>
                            </w:pPr>
                            <w:r>
                              <w:rPr>
                                <w:noProof/>
                                <w:lang w:val="hr-BA" w:eastAsia="hr-BA"/>
                              </w:rPr>
                              <w:drawing>
                                <wp:inline distT="0" distB="0" distL="0" distR="0" wp14:anchorId="72C414E1" wp14:editId="33CF5BF4">
                                  <wp:extent cx="3489960" cy="1542713"/>
                                  <wp:effectExtent l="0" t="0" r="0" b="635"/>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01Plutchik-wheel.png"/>
                                          <pic:cNvPicPr/>
                                        </pic:nvPicPr>
                                        <pic:blipFill>
                                          <a:blip r:embed="rId9">
                                            <a:extLst>
                                              <a:ext uri="{28A0092B-C50C-407E-A947-70E740481C1C}">
                                                <a14:useLocalDpi xmlns:a14="http://schemas.microsoft.com/office/drawing/2010/main" val="0"/>
                                              </a:ext>
                                            </a:extLst>
                                          </a:blip>
                                          <a:stretch>
                                            <a:fillRect/>
                                          </a:stretch>
                                        </pic:blipFill>
                                        <pic:spPr>
                                          <a:xfrm>
                                            <a:off x="0" y="0"/>
                                            <a:ext cx="3508785" cy="1551035"/>
                                          </a:xfrm>
                                          <a:prstGeom prst="rect">
                                            <a:avLst/>
                                          </a:prstGeom>
                                        </pic:spPr>
                                      </pic:pic>
                                    </a:graphicData>
                                  </a:graphic>
                                </wp:inline>
                              </w:drawing>
                            </w:r>
                          </w:p>
                          <w:p w14:paraId="61B122BD" w14:textId="06957A84" w:rsidR="005F2E99" w:rsidRDefault="005F2E99" w:rsidP="004111A0">
                            <w:pPr>
                              <w:pStyle w:val="Caption"/>
                              <w:spacing w:after="0"/>
                              <w:jc w:val="center"/>
                            </w:pPr>
                            <w:r>
                              <w:t>Slika 2.2. Histogram slike</w:t>
                            </w:r>
                          </w:p>
                          <w:p w14:paraId="638EA7B1" w14:textId="77777777" w:rsidR="005F2E99" w:rsidRDefault="005F2E99" w:rsidP="004111A0">
                            <w:pPr>
                              <w:keepNext/>
                              <w:spacing w:after="0"/>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224DAA" id="_x0000_s1029" type="#_x0000_t202" style="position:absolute;left:0;text-align:left;margin-left:41.3pt;margin-top:32.3pt;width:397.2pt;height:145.2pt;z-index:2516654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" o:allowoverlap="f">
                <v:textbox>
                  <w:txbxContent>
                    <w:p w14:paraId="64BDD56A" w14:textId="77777777" w:rsidR="005F2E99" w:rsidRDefault="005F2E99" w:rsidP="004111A0">
                      <w:pPr>
                        <w:keepNext/>
                        <w:spacing w:after="0"/>
                        <w:jc w:val="center"/>
                      </w:pPr>
                      <w:r>
                        <w:rPr>
                          <w:noProof/>
                          <w:lang w:val="hr-BA" w:eastAsia="hr-BA"/>
                        </w:rPr>
                        <w:drawing>
                          <wp:inline distT="0" distB="0" distL="0" distR="0" wp14:anchorId="72C414E1" wp14:editId="33CF5BF4">
                            <wp:extent cx="3489960" cy="1542713"/>
                            <wp:effectExtent l="0" t="0" r="0" b="635"/>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01Plutchik-wheel.png"/>
                                    <pic:cNvPicPr/>
                                  </pic:nvPicPr>
                                  <pic:blipFill>
                                    <a:blip r:embed="rId9">
                                      <a:extLst>
                                        <a:ext uri="{28A0092B-C50C-407E-A947-70E740481C1C}">
                                          <a14:useLocalDpi xmlns:a14="http://schemas.microsoft.com/office/drawing/2010/main" val="0"/>
                                        </a:ext>
                                      </a:extLst>
                                    </a:blip>
                                    <a:stretch>
                                      <a:fillRect/>
                                    </a:stretch>
                                  </pic:blipFill>
                                  <pic:spPr>
                                    <a:xfrm>
                                      <a:off x="0" y="0"/>
                                      <a:ext cx="3508785" cy="1551035"/>
                                    </a:xfrm>
                                    <a:prstGeom prst="rect">
                                      <a:avLst/>
                                    </a:prstGeom>
                                  </pic:spPr>
                                </pic:pic>
                              </a:graphicData>
                            </a:graphic>
                          </wp:inline>
                        </w:drawing>
                      </w:r>
                    </w:p>
                    <w:p w14:paraId="61B122BD" w14:textId="06957A84" w:rsidR="005F2E99" w:rsidRDefault="005F2E99" w:rsidP="004111A0">
                      <w:pPr>
                        <w:pStyle w:val="Caption"/>
                        <w:spacing w:after="0"/>
                        <w:jc w:val="center"/>
                      </w:pPr>
                      <w:r>
                        <w:t>Slika 2.2. Histogram slike</w:t>
                      </w:r>
                    </w:p>
                    <w:p w14:paraId="638EA7B1" w14:textId="77777777" w:rsidR="005F2E99" w:rsidRDefault="005F2E99" w:rsidP="004111A0">
                      <w:pPr>
                        <w:keepNext/>
                        <w:spacing w:after="0"/>
                        <w:jc w:val="center"/>
                      </w:pPr>
                    </w:p>
                  </w:txbxContent>
                </v:textbox>
                <w10:wrap type="topAndBottom" anchorx="margin"/>
              </v:shape>
            </w:pict>
          </mc:Fallback>
        </mc:AlternateContent>
      </w:r>
    </w:p>
    <w:p w14:paraId="31F01ABF" w14:textId="4B35CC59" w:rsidR="0085703C" w:rsidRDefault="0085703C" w:rsidP="0085703C">
      <w:pPr>
        <w:pStyle w:val="Podpoglavlje2"/>
      </w:pPr>
      <w:bookmarkStart w:id="9" w:name="_Toc478939187"/>
      <w:r>
        <w:lastRenderedPageBreak/>
        <w:t>Lokalni binarni uzorci</w:t>
      </w:r>
      <w:bookmarkEnd w:id="9"/>
    </w:p>
    <w:p w14:paraId="4BB3C913" w14:textId="387B24B6" w:rsidR="0085703C" w:rsidRPr="0085703C" w:rsidRDefault="0085703C" w:rsidP="0085703C">
      <w:pPr>
        <w:pStyle w:val="Tijelo"/>
      </w:pPr>
      <w:r>
        <w:t xml:space="preserve">Lokalni binarni uzorci (engl. </w:t>
      </w:r>
      <w:proofErr w:type="spellStart"/>
      <w:r>
        <w:t>Local</w:t>
      </w:r>
      <w:proofErr w:type="spellEnd"/>
      <w:r>
        <w:t xml:space="preserve"> </w:t>
      </w:r>
      <w:proofErr w:type="spellStart"/>
      <w:r>
        <w:t>Binary</w:t>
      </w:r>
      <w:proofErr w:type="spellEnd"/>
      <w:r>
        <w:t xml:space="preserve"> </w:t>
      </w:r>
      <w:proofErr w:type="spellStart"/>
      <w:r>
        <w:t>Pattern</w:t>
      </w:r>
      <w:proofErr w:type="spellEnd"/>
      <w:r>
        <w:t>, LBP) je konkurentna metoda koja se koristi prilikom analize lica, tekstura, pokreta [</w:t>
      </w:r>
      <w:r w:rsidR="005F2E99">
        <w:t>12</w:t>
      </w:r>
      <w:r>
        <w:t>]</w:t>
      </w:r>
      <w:r w:rsidR="00B22B5D">
        <w:t xml:space="preserve">. LBP je baziran na uspoređivanju središnjeg sa susjednim pikselima. Uspoređuju se intenziteti susjednih piksela sa središnjim i ako su manji dodjeljuje im se vrijednost nula, a u slučaju većega intenziteta se dodjeljuje vrijednost jedan. Od dobivenih nula i jedinica se formira binarni broj koji se potom pretvara u dekadski te predstavlja LBP za promatrani </w:t>
      </w:r>
      <w:proofErr w:type="spellStart"/>
      <w:r w:rsidR="00B22B5D">
        <w:t>piksel</w:t>
      </w:r>
      <w:proofErr w:type="spellEnd"/>
      <w:r w:rsidR="00B22B5D">
        <w:t xml:space="preserve"> [</w:t>
      </w:r>
      <w:r w:rsidR="005F2E99">
        <w:t>12</w:t>
      </w:r>
      <w:r w:rsidR="00B22B5D">
        <w:t>]. Proces formiranja jedne LBP značajke prikazan je na slici 2.3.</w:t>
      </w:r>
    </w:p>
    <w:p w14:paraId="7FC48263" w14:textId="6C683BC6" w:rsidR="0085703C" w:rsidRPr="0085703C" w:rsidRDefault="00B22B5D" w:rsidP="0085703C">
      <w:r w:rsidRPr="00937C55">
        <w:rPr>
          <w:rFonts w:cs="Times New Roman"/>
          <w:noProof/>
          <w:lang w:val="hr-BA" w:eastAsia="hr-BA"/>
        </w:rPr>
        <mc:AlternateContent>
          <mc:Choice Requires="wps">
            <w:drawing>
              <wp:anchor distT="45720" distB="45720" distL="114300" distR="114300" simplePos="0" relativeHeight="251667456" behindDoc="0" locked="0" layoutInCell="1" allowOverlap="0" wp14:anchorId="75CA12D0" wp14:editId="1F620AC8">
                <wp:simplePos x="0" y="0"/>
                <wp:positionH relativeFrom="margin">
                  <wp:align>center</wp:align>
                </wp:positionH>
                <wp:positionV relativeFrom="paragraph">
                  <wp:posOffset>327025</wp:posOffset>
                </wp:positionV>
                <wp:extent cx="5043600" cy="1843200"/>
                <wp:effectExtent l="0" t="0" r="24130" b="24130"/>
                <wp:wrapTopAndBottom/>
                <wp:docPr id="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3600" cy="1843200"/>
                        </a:xfrm>
                        <a:prstGeom prst="rect">
                          <a:avLst/>
                        </a:prstGeom>
                        <a:solidFill>
                          <a:srgbClr val="FFFFFF"/>
                        </a:solidFill>
                        <a:ln w="9525">
                          <a:solidFill>
                            <a:srgbClr val="000000"/>
                          </a:solidFill>
                          <a:miter lim="800000"/>
                          <a:headEnd/>
                          <a:tailEnd/>
                        </a:ln>
                      </wps:spPr>
                      <wps:txbx>
                        <w:txbxContent>
                          <w:p w14:paraId="3BBFC5D5" w14:textId="77777777" w:rsidR="005F2E99" w:rsidRDefault="005F2E99" w:rsidP="00B22B5D">
                            <w:pPr>
                              <w:keepNext/>
                              <w:spacing w:after="0"/>
                              <w:jc w:val="center"/>
                            </w:pPr>
                            <w:r>
                              <w:rPr>
                                <w:noProof/>
                                <w:lang w:val="hr-BA" w:eastAsia="hr-BA"/>
                              </w:rPr>
                              <w:drawing>
                                <wp:inline distT="0" distB="0" distL="0" distR="0" wp14:anchorId="569CEF81" wp14:editId="24D7CD56">
                                  <wp:extent cx="1965960" cy="1493287"/>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01Plutchik-wheel.png"/>
                                          <pic:cNvPicPr/>
                                        </pic:nvPicPr>
                                        <pic:blipFill>
                                          <a:blip r:embed="rId10">
                                            <a:extLst>
                                              <a:ext uri="{28A0092B-C50C-407E-A947-70E740481C1C}">
                                                <a14:useLocalDpi xmlns:a14="http://schemas.microsoft.com/office/drawing/2010/main" val="0"/>
                                              </a:ext>
                                            </a:extLst>
                                          </a:blip>
                                          <a:stretch>
                                            <a:fillRect/>
                                          </a:stretch>
                                        </pic:blipFill>
                                        <pic:spPr>
                                          <a:xfrm>
                                            <a:off x="0" y="0"/>
                                            <a:ext cx="1971105" cy="1497195"/>
                                          </a:xfrm>
                                          <a:prstGeom prst="rect">
                                            <a:avLst/>
                                          </a:prstGeom>
                                        </pic:spPr>
                                      </pic:pic>
                                    </a:graphicData>
                                  </a:graphic>
                                </wp:inline>
                              </w:drawing>
                            </w:r>
                          </w:p>
                          <w:p w14:paraId="47154642" w14:textId="2AFB752D" w:rsidR="005F2E99" w:rsidRDefault="005F2E99" w:rsidP="00B22B5D">
                            <w:pPr>
                              <w:pStyle w:val="Caption"/>
                              <w:spacing w:after="0"/>
                              <w:jc w:val="center"/>
                            </w:pPr>
                            <w:r>
                              <w:t>Slika 2.3. Formiranje LBP značajke</w:t>
                            </w:r>
                          </w:p>
                          <w:p w14:paraId="16352F91" w14:textId="77777777" w:rsidR="005F2E99" w:rsidRDefault="005F2E99" w:rsidP="00B22B5D">
                            <w:pPr>
                              <w:keepNext/>
                              <w:spacing w:after="0"/>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CA12D0" id="_x0000_s1030" type="#_x0000_t202" style="position:absolute;margin-left:0;margin-top:25.75pt;width:397.15pt;height:145.15pt;z-index:25166745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" o:allowoverlap="f">
                <v:textbox>
                  <w:txbxContent>
                    <w:p w14:paraId="3BBFC5D5" w14:textId="77777777" w:rsidR="005F2E99" w:rsidRDefault="005F2E99" w:rsidP="00B22B5D">
                      <w:pPr>
                        <w:keepNext/>
                        <w:spacing w:after="0"/>
                        <w:jc w:val="center"/>
                      </w:pPr>
                      <w:r>
                        <w:rPr>
                          <w:noProof/>
                          <w:lang w:val="hr-BA" w:eastAsia="hr-BA"/>
                        </w:rPr>
                        <w:drawing>
                          <wp:inline distT="0" distB="0" distL="0" distR="0" wp14:anchorId="569CEF81" wp14:editId="24D7CD56">
                            <wp:extent cx="1965960" cy="1493287"/>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01Plutchik-wheel.png"/>
                                    <pic:cNvPicPr/>
                                  </pic:nvPicPr>
                                  <pic:blipFill>
                                    <a:blip r:embed="rId10">
                                      <a:extLst>
                                        <a:ext uri="{28A0092B-C50C-407E-A947-70E740481C1C}">
                                          <a14:useLocalDpi xmlns:a14="http://schemas.microsoft.com/office/drawing/2010/main" val="0"/>
                                        </a:ext>
                                      </a:extLst>
                                    </a:blip>
                                    <a:stretch>
                                      <a:fillRect/>
                                    </a:stretch>
                                  </pic:blipFill>
                                  <pic:spPr>
                                    <a:xfrm>
                                      <a:off x="0" y="0"/>
                                      <a:ext cx="1971105" cy="1497195"/>
                                    </a:xfrm>
                                    <a:prstGeom prst="rect">
                                      <a:avLst/>
                                    </a:prstGeom>
                                  </pic:spPr>
                                </pic:pic>
                              </a:graphicData>
                            </a:graphic>
                          </wp:inline>
                        </w:drawing>
                      </w:r>
                    </w:p>
                    <w:p w14:paraId="47154642" w14:textId="2AFB752D" w:rsidR="005F2E99" w:rsidRDefault="005F2E99" w:rsidP="00B22B5D">
                      <w:pPr>
                        <w:pStyle w:val="Caption"/>
                        <w:spacing w:after="0"/>
                        <w:jc w:val="center"/>
                      </w:pPr>
                      <w:r>
                        <w:t>Slika 2.3. Formiranje LBP značajke</w:t>
                      </w:r>
                    </w:p>
                    <w:p w14:paraId="16352F91" w14:textId="77777777" w:rsidR="005F2E99" w:rsidRDefault="005F2E99" w:rsidP="00B22B5D">
                      <w:pPr>
                        <w:keepNext/>
                        <w:spacing w:after="0"/>
                        <w:jc w:val="center"/>
                      </w:pPr>
                    </w:p>
                  </w:txbxContent>
                </v:textbox>
                <w10:wrap type="topAndBottom" anchorx="margin"/>
              </v:shape>
            </w:pict>
          </mc:Fallback>
        </mc:AlternateContent>
      </w:r>
    </w:p>
    <w:p w14:paraId="24C70352" w14:textId="0700A4C4" w:rsidR="0085703C" w:rsidRPr="0085703C" w:rsidRDefault="006472C0" w:rsidP="0085703C">
      <w:pPr>
        <w:pStyle w:val="Podpoglavlje2"/>
      </w:pPr>
      <w:bookmarkStart w:id="10" w:name="_Toc478939188"/>
      <w:proofErr w:type="spellStart"/>
      <w:r>
        <w:t>Gaborovi</w:t>
      </w:r>
      <w:proofErr w:type="spellEnd"/>
      <w:r>
        <w:t xml:space="preserve"> filteri</w:t>
      </w:r>
      <w:bookmarkEnd w:id="10"/>
    </w:p>
    <w:p w14:paraId="0DCFA5F4" w14:textId="673C3A53" w:rsidR="006472C0" w:rsidRPr="00ED2B0C" w:rsidRDefault="006472C0" w:rsidP="006472C0">
      <w:pPr>
        <w:pStyle w:val="Tijelo"/>
        <w:rPr>
          <w:rFonts w:cs="Times New Roman"/>
        </w:rPr>
      </w:pPr>
      <w:proofErr w:type="spellStart"/>
      <w:r w:rsidRPr="00ED2B0C">
        <w:rPr>
          <w:rFonts w:cs="Times New Roman"/>
        </w:rPr>
        <w:t>Gaborov</w:t>
      </w:r>
      <w:proofErr w:type="spellEnd"/>
      <w:r w:rsidRPr="00ED2B0C">
        <w:rPr>
          <w:rFonts w:cs="Times New Roman"/>
        </w:rPr>
        <w:t xml:space="preserve"> filter je kompleksna sinusoidna funkcija, jednadžba 2-1, koja se primjenjuje na određenim frekvencijama i orijentacijama. Koristi se prilikom detekcije kutova, gra</w:t>
      </w:r>
      <w:r>
        <w:rPr>
          <w:rFonts w:cs="Times New Roman"/>
        </w:rPr>
        <w:t>nica, klasifikacija tekstura i slično [</w:t>
      </w:r>
      <w:r w:rsidR="005F2E99">
        <w:rPr>
          <w:rFonts w:cs="Times New Roman"/>
        </w:rPr>
        <w:t>13</w:t>
      </w:r>
      <w:r>
        <w:rPr>
          <w:rFonts w:cs="Times New Roman"/>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71"/>
        <w:gridCol w:w="5612"/>
        <w:gridCol w:w="1871"/>
      </w:tblGrid>
      <w:tr w:rsidR="006472C0" w:rsidRPr="002B64C9" w14:paraId="21CC1408" w14:textId="77777777" w:rsidTr="005F2E99">
        <w:trPr>
          <w:cantSplit/>
        </w:trPr>
        <w:tc>
          <w:tcPr>
            <w:tcW w:w="1000" w:type="pct"/>
            <w:vAlign w:val="center"/>
          </w:tcPr>
          <w:p w14:paraId="6E352A04" w14:textId="77777777" w:rsidR="006472C0" w:rsidRPr="002B64C9" w:rsidRDefault="006472C0" w:rsidP="005F2E99">
            <w:pPr>
              <w:pStyle w:val="Tijelo"/>
            </w:pPr>
          </w:p>
        </w:tc>
        <w:tc>
          <w:tcPr>
            <w:tcW w:w="3000" w:type="pct"/>
            <w:vAlign w:val="center"/>
          </w:tcPr>
          <w:p w14:paraId="0899BBF7" w14:textId="77777777" w:rsidR="006472C0" w:rsidRPr="002B64C9" w:rsidRDefault="006472C0" w:rsidP="005F2E99">
            <w:pPr>
              <w:pStyle w:val="Tijelo"/>
            </w:pPr>
            <m:oMathPara>
              <m:oMath>
                <m:r>
                  <w:rPr>
                    <w:rFonts w:ascii="Cambria Math" w:hAnsi="Cambria Math"/>
                  </w:rPr>
                  <m:t>g</m:t>
                </m:r>
                <m:d>
                  <m:dPr>
                    <m:ctrlPr>
                      <w:rPr>
                        <w:rFonts w:ascii="Cambria Math" w:hAnsi="Cambria Math"/>
                        <w:i/>
                      </w:rPr>
                    </m:ctrlPr>
                  </m:dPr>
                  <m:e>
                    <m:r>
                      <w:rPr>
                        <w:rFonts w:ascii="Cambria Math" w:hAnsi="Cambria Math"/>
                      </w:rPr>
                      <m:t>x,y;λ,θ,ψ,σ,γ</m:t>
                    </m:r>
                  </m:e>
                </m:d>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γ</m:t>
                            </m:r>
                          </m:e>
                          <m:sup>
                            <m:r>
                              <w:rPr>
                                <w:rFonts w:ascii="Cambria Math" w:hAnsi="Cambria Math"/>
                              </w:rPr>
                              <m:t>2</m:t>
                            </m:r>
                          </m:sup>
                        </m:sSup>
                        <m:sSup>
                          <m:sSupPr>
                            <m:ctrlPr>
                              <w:rPr>
                                <w:rFonts w:ascii="Cambria Math" w:hAnsi="Cambria Math"/>
                                <w:i/>
                              </w:rPr>
                            </m:ctrlPr>
                          </m:sSupPr>
                          <m:e>
                            <m:r>
                              <w:rPr>
                                <w:rFonts w:ascii="Cambria Math" w:hAnsi="Cambria Math"/>
                              </w:rPr>
                              <m:t>y</m:t>
                            </m:r>
                          </m:e>
                          <m:sup>
                            <m:r>
                              <w:rPr>
                                <w:rFonts w:ascii="Cambria Math" w:hAnsi="Cambria Math"/>
                              </w:rPr>
                              <m:t>'2</m:t>
                            </m:r>
                          </m:sup>
                        </m:s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r>
                      <w:rPr>
                        <w:rFonts w:ascii="Cambria Math" w:hAnsi="Cambria Math"/>
                      </w:rPr>
                      <m:t>)</m:t>
                    </m:r>
                  </m:sup>
                </m:sSup>
                <m:sSup>
                  <m:sSupPr>
                    <m:ctrlPr>
                      <w:rPr>
                        <w:rFonts w:ascii="Cambria Math" w:hAnsi="Cambria Math"/>
                        <w:i/>
                      </w:rPr>
                    </m:ctrlPr>
                  </m:sSupPr>
                  <m:e>
                    <m:r>
                      <w:rPr>
                        <w:rFonts w:ascii="Cambria Math" w:hAnsi="Cambria Math"/>
                      </w:rPr>
                      <m:t>e</m:t>
                    </m:r>
                  </m:e>
                  <m:sup>
                    <m:r>
                      <w:rPr>
                        <w:rFonts w:ascii="Cambria Math" w:hAnsi="Cambria Math"/>
                      </w:rPr>
                      <m:t>(i</m:t>
                    </m:r>
                    <m:d>
                      <m:dPr>
                        <m:ctrlPr>
                          <w:rPr>
                            <w:rFonts w:ascii="Cambria Math" w:hAnsi="Cambria Math"/>
                            <w:i/>
                          </w:rPr>
                        </m:ctrlPr>
                      </m:dPr>
                      <m:e>
                        <m:r>
                          <w:rPr>
                            <w:rFonts w:ascii="Cambria Math" w:hAnsi="Cambria Math"/>
                          </w:rPr>
                          <m:t>2π</m:t>
                        </m:r>
                        <m:f>
                          <m:fPr>
                            <m:ctrlPr>
                              <w:rPr>
                                <w:rFonts w:ascii="Cambria Math" w:hAnsi="Cambria Math"/>
                                <w:i/>
                              </w:rPr>
                            </m:ctrlPr>
                          </m:fPr>
                          <m:num>
                            <m:sSup>
                              <m:sSupPr>
                                <m:ctrlPr>
                                  <w:rPr>
                                    <w:rFonts w:ascii="Cambria Math" w:hAnsi="Cambria Math"/>
                                    <w:i/>
                                  </w:rPr>
                                </m:ctrlPr>
                              </m:sSupPr>
                              <m:e>
                                <m:r>
                                  <w:rPr>
                                    <w:rFonts w:ascii="Cambria Math" w:hAnsi="Cambria Math"/>
                                  </w:rPr>
                                  <m:t>x</m:t>
                                </m:r>
                              </m:e>
                              <m:sup>
                                <m:r>
                                  <w:rPr>
                                    <w:rFonts w:ascii="Cambria Math" w:hAnsi="Cambria Math"/>
                                  </w:rPr>
                                  <m:t>'</m:t>
                                </m:r>
                              </m:sup>
                            </m:sSup>
                          </m:num>
                          <m:den>
                            <m:r>
                              <w:rPr>
                                <w:rFonts w:ascii="Cambria Math" w:hAnsi="Cambria Math"/>
                              </w:rPr>
                              <m:t>λ</m:t>
                            </m:r>
                          </m:den>
                        </m:f>
                        <m:r>
                          <w:rPr>
                            <w:rFonts w:ascii="Cambria Math" w:hAnsi="Cambria Math"/>
                          </w:rPr>
                          <m:t>+ψ</m:t>
                        </m:r>
                      </m:e>
                    </m:d>
                    <m:r>
                      <w:rPr>
                        <w:rFonts w:ascii="Cambria Math" w:hAnsi="Cambria Math"/>
                      </w:rPr>
                      <m:t>)</m:t>
                    </m:r>
                  </m:sup>
                </m:sSup>
              </m:oMath>
            </m:oMathPara>
          </w:p>
        </w:tc>
        <w:tc>
          <w:tcPr>
            <w:tcW w:w="1000" w:type="pct"/>
            <w:vAlign w:val="center"/>
          </w:tcPr>
          <w:p w14:paraId="0CCCA469" w14:textId="77777777" w:rsidR="006472C0" w:rsidRPr="002B64C9" w:rsidRDefault="006472C0" w:rsidP="005F2E99">
            <w:pPr>
              <w:pStyle w:val="Tijelo"/>
            </w:pPr>
            <w:r w:rsidRPr="002B64C9">
              <w:t>(2-1)</w:t>
            </w:r>
          </w:p>
        </w:tc>
      </w:tr>
      <w:tr w:rsidR="006472C0" w:rsidRPr="002B64C9" w14:paraId="24507A52" w14:textId="77777777" w:rsidTr="006472C0">
        <w:trPr>
          <w:cantSplit/>
        </w:trPr>
        <w:tc>
          <w:tcPr>
            <w:tcW w:w="1000" w:type="pct"/>
          </w:tcPr>
          <w:p w14:paraId="2D29401D" w14:textId="77777777" w:rsidR="006472C0" w:rsidRPr="002B64C9" w:rsidRDefault="006472C0" w:rsidP="005F2E99">
            <w:pPr>
              <w:pStyle w:val="Tijelo"/>
            </w:pPr>
          </w:p>
        </w:tc>
        <w:tc>
          <w:tcPr>
            <w:tcW w:w="3000" w:type="pct"/>
          </w:tcPr>
          <w:p w14:paraId="228D5DC5" w14:textId="77777777" w:rsidR="006472C0" w:rsidRPr="002B64C9" w:rsidRDefault="005F2E99" w:rsidP="005F2E99">
            <w:pPr>
              <w:pStyle w:val="Tijelo"/>
            </w:pPr>
            <m:oMathPara>
              <m:oMath>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=x</m:t>
                </m:r>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r>
                  <w:rPr>
                    <w:rFonts w:ascii="Cambria Math" w:hAnsi="Cambria Math"/>
                  </w:rPr>
                  <m:t>+y</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oMath>
            </m:oMathPara>
          </w:p>
        </w:tc>
        <w:tc>
          <w:tcPr>
            <w:tcW w:w="1000" w:type="pct"/>
          </w:tcPr>
          <w:p w14:paraId="2453221D" w14:textId="77777777" w:rsidR="006472C0" w:rsidRPr="002B64C9" w:rsidRDefault="006472C0" w:rsidP="005F2E99">
            <w:pPr>
              <w:pStyle w:val="Tijelo"/>
            </w:pPr>
            <w:r w:rsidRPr="002B64C9">
              <w:t>(2-2)</w:t>
            </w:r>
          </w:p>
        </w:tc>
      </w:tr>
      <w:tr w:rsidR="006472C0" w:rsidRPr="002B64C9" w14:paraId="2D26C925" w14:textId="77777777" w:rsidTr="006472C0">
        <w:trPr>
          <w:cantSplit/>
        </w:trPr>
        <w:tc>
          <w:tcPr>
            <w:tcW w:w="1000" w:type="pct"/>
          </w:tcPr>
          <w:p w14:paraId="3E714FB7" w14:textId="77777777" w:rsidR="006472C0" w:rsidRPr="002B64C9" w:rsidRDefault="006472C0" w:rsidP="005F2E99">
            <w:pPr>
              <w:pStyle w:val="Tijelo"/>
            </w:pPr>
          </w:p>
        </w:tc>
        <w:tc>
          <w:tcPr>
            <w:tcW w:w="3000" w:type="pct"/>
          </w:tcPr>
          <w:p w14:paraId="1C0BF49A" w14:textId="77777777" w:rsidR="006472C0" w:rsidRPr="002B64C9" w:rsidRDefault="005F2E99" w:rsidP="005F2E99">
            <w:pPr>
              <w:pStyle w:val="Tijelo"/>
            </w:pPr>
            <m:oMathPara>
              <m:oMath>
                <m:sSup>
                  <m:sSupPr>
                    <m:ctrlPr>
                      <w:rPr>
                        <w:rFonts w:ascii="Cambria Math" w:hAnsi="Cambria Math"/>
                        <w:i/>
                      </w:rPr>
                    </m:ctrlPr>
                  </m:sSupPr>
                  <m:e>
                    <m:r>
                      <w:rPr>
                        <w:rFonts w:ascii="Cambria Math" w:hAnsi="Cambria Math"/>
                      </w:rPr>
                      <m:t>y</m:t>
                    </m:r>
                  </m:e>
                  <m:sup>
                    <m:r>
                      <w:rPr>
                        <w:rFonts w:ascii="Cambria Math" w:hAnsi="Cambria Math"/>
                      </w:rPr>
                      <m:t>'</m:t>
                    </m:r>
                  </m:sup>
                </m:sSup>
                <m:r>
                  <w:rPr>
                    <w:rFonts w:ascii="Cambria Math" w:hAnsi="Cambria Math"/>
                  </w:rPr>
                  <m:t>=-x</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r>
                  <w:rPr>
                    <w:rFonts w:ascii="Cambria Math" w:hAnsi="Cambria Math"/>
                  </w:rPr>
                  <m:t>+y</m:t>
                </m:r>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oMath>
            </m:oMathPara>
          </w:p>
        </w:tc>
        <w:tc>
          <w:tcPr>
            <w:tcW w:w="1000" w:type="pct"/>
          </w:tcPr>
          <w:p w14:paraId="11B3789D" w14:textId="77777777" w:rsidR="006472C0" w:rsidRPr="002B64C9" w:rsidRDefault="006472C0" w:rsidP="005F2E99">
            <w:pPr>
              <w:pStyle w:val="Tijelo"/>
            </w:pPr>
            <w:r w:rsidRPr="002B64C9">
              <w:t>(2-3)</w:t>
            </w:r>
          </w:p>
        </w:tc>
      </w:tr>
    </w:tbl>
    <w:p w14:paraId="29122EB0" w14:textId="77777777" w:rsidR="006472C0" w:rsidRPr="00ED2B0C" w:rsidRDefault="006472C0" w:rsidP="006472C0">
      <w:pPr>
        <w:autoSpaceDE w:val="0"/>
        <w:autoSpaceDN w:val="0"/>
        <w:adjustRightInd w:val="0"/>
        <w:spacing w:after="0" w:line="240" w:lineRule="auto"/>
        <w:jc w:val="both"/>
        <w:rPr>
          <w:rFonts w:ascii="Times New Roman" w:hAnsi="Times New Roman" w:cs="Times New Roman"/>
          <w:color w:val="000000"/>
          <w:sz w:val="24"/>
          <w:szCs w:val="24"/>
        </w:rPr>
      </w:pPr>
      <w:r w:rsidRPr="00ED2B0C">
        <w:rPr>
          <w:rFonts w:ascii="Times New Roman" w:hAnsi="Times New Roman" w:cs="Times New Roman"/>
          <w:color w:val="000000"/>
          <w:sz w:val="24"/>
          <w:szCs w:val="24"/>
        </w:rPr>
        <w:t xml:space="preserve">gdje je: </w:t>
      </w:r>
    </w:p>
    <w:p w14:paraId="3995EC68" w14:textId="77777777" w:rsidR="006472C0" w:rsidRPr="00ED2B0C" w:rsidRDefault="006472C0" w:rsidP="006472C0">
      <w:pPr>
        <w:autoSpaceDE w:val="0"/>
        <w:autoSpaceDN w:val="0"/>
        <w:adjustRightInd w:val="0"/>
        <w:spacing w:after="0" w:line="240" w:lineRule="auto"/>
        <w:ind w:firstLine="708"/>
        <w:jc w:val="both"/>
        <w:rPr>
          <w:rFonts w:ascii="Times New Roman" w:hAnsi="Times New Roman" w:cs="Times New Roman"/>
          <w:color w:val="000000"/>
          <w:sz w:val="24"/>
          <w:szCs w:val="24"/>
        </w:rPr>
      </w:pPr>
      <w:r w:rsidRPr="00ED2B0C">
        <w:rPr>
          <w:rFonts w:ascii="Times New Roman" w:hAnsi="Times New Roman" w:cs="Times New Roman"/>
          <w:color w:val="000000"/>
          <w:sz w:val="24"/>
          <w:szCs w:val="24"/>
        </w:rPr>
        <w:t>-</w:t>
      </w:r>
      <w:r w:rsidRPr="00ED2B0C">
        <w:rPr>
          <w:rFonts w:ascii="Times New Roman" w:hAnsi="Times New Roman" w:cs="Times New Roman"/>
          <w:i/>
          <w:sz w:val="24"/>
          <w:szCs w:val="24"/>
        </w:rPr>
        <w:t>g</w:t>
      </w:r>
      <w:r w:rsidRPr="00ED2B0C">
        <w:rPr>
          <w:rFonts w:ascii="Times New Roman" w:hAnsi="Times New Roman" w:cs="Times New Roman"/>
          <w:i/>
          <w:iCs/>
          <w:color w:val="000000"/>
          <w:sz w:val="24"/>
          <w:szCs w:val="24"/>
        </w:rPr>
        <w:t xml:space="preserve"> </w:t>
      </w:r>
      <w:r w:rsidRPr="00ED2B0C">
        <w:rPr>
          <w:rFonts w:ascii="Times New Roman" w:hAnsi="Times New Roman" w:cs="Times New Roman"/>
          <w:color w:val="000000"/>
          <w:sz w:val="24"/>
          <w:szCs w:val="24"/>
        </w:rPr>
        <w:t xml:space="preserve">– </w:t>
      </w:r>
      <w:proofErr w:type="spellStart"/>
      <w:r w:rsidRPr="00ED2B0C">
        <w:rPr>
          <w:rFonts w:ascii="Times New Roman" w:hAnsi="Times New Roman" w:cs="Times New Roman"/>
          <w:color w:val="000000"/>
          <w:sz w:val="24"/>
          <w:szCs w:val="24"/>
        </w:rPr>
        <w:t>Gaborova</w:t>
      </w:r>
      <w:proofErr w:type="spellEnd"/>
      <w:r w:rsidRPr="00ED2B0C">
        <w:rPr>
          <w:rFonts w:ascii="Times New Roman" w:hAnsi="Times New Roman" w:cs="Times New Roman"/>
          <w:color w:val="000000"/>
          <w:sz w:val="24"/>
          <w:szCs w:val="24"/>
        </w:rPr>
        <w:t xml:space="preserve"> funkcija, </w:t>
      </w:r>
    </w:p>
    <w:p w14:paraId="479B1CC9" w14:textId="77777777" w:rsidR="006472C0" w:rsidRPr="00ED2B0C" w:rsidRDefault="006472C0" w:rsidP="006472C0">
      <w:pPr>
        <w:autoSpaceDE w:val="0"/>
        <w:autoSpaceDN w:val="0"/>
        <w:adjustRightInd w:val="0"/>
        <w:spacing w:after="0" w:line="240" w:lineRule="auto"/>
        <w:ind w:firstLine="708"/>
        <w:jc w:val="both"/>
        <w:rPr>
          <w:rFonts w:ascii="Times New Roman" w:hAnsi="Times New Roman" w:cs="Times New Roman"/>
          <w:color w:val="000000"/>
          <w:sz w:val="24"/>
          <w:szCs w:val="24"/>
        </w:rPr>
      </w:pPr>
      <w:r w:rsidRPr="00ED2B0C">
        <w:rPr>
          <w:rFonts w:ascii="Times New Roman" w:hAnsi="Times New Roman" w:cs="Times New Roman"/>
          <w:color w:val="000000"/>
          <w:sz w:val="24"/>
          <w:szCs w:val="24"/>
        </w:rPr>
        <w:t>-</w:t>
      </w:r>
      <w:r w:rsidRPr="00ED2B0C">
        <w:rPr>
          <w:rFonts w:ascii="Times New Roman" w:hAnsi="Times New Roman" w:cs="Times New Roman"/>
          <w:i/>
          <w:iCs/>
          <w:color w:val="000000"/>
          <w:sz w:val="24"/>
          <w:szCs w:val="24"/>
        </w:rPr>
        <w:t>x</w:t>
      </w:r>
      <w:r w:rsidRPr="00ED2B0C">
        <w:rPr>
          <w:rFonts w:ascii="Times New Roman" w:hAnsi="Times New Roman" w:cs="Times New Roman"/>
          <w:color w:val="000000"/>
          <w:sz w:val="24"/>
          <w:szCs w:val="24"/>
        </w:rPr>
        <w:t>, y - koordinate</w:t>
      </w:r>
    </w:p>
    <w:p w14:paraId="24AC1E0B" w14:textId="77777777" w:rsidR="006472C0" w:rsidRPr="00ED2B0C" w:rsidRDefault="006472C0" w:rsidP="006472C0">
      <w:pPr>
        <w:autoSpaceDE w:val="0"/>
        <w:autoSpaceDN w:val="0"/>
        <w:adjustRightInd w:val="0"/>
        <w:spacing w:after="0" w:line="240" w:lineRule="auto"/>
        <w:ind w:firstLine="708"/>
        <w:jc w:val="both"/>
        <w:rPr>
          <w:rFonts w:ascii="Times New Roman" w:hAnsi="Times New Roman" w:cs="Times New Roman"/>
          <w:color w:val="000000"/>
          <w:sz w:val="24"/>
          <w:szCs w:val="24"/>
        </w:rPr>
      </w:pPr>
      <w:r w:rsidRPr="00ED2B0C">
        <w:rPr>
          <w:rFonts w:ascii="Times New Roman" w:hAnsi="Times New Roman" w:cs="Times New Roman"/>
          <w:color w:val="000000"/>
          <w:sz w:val="24"/>
          <w:szCs w:val="24"/>
        </w:rPr>
        <w:t>-</w:t>
      </w:r>
      <m:oMath>
        <m:r>
          <w:rPr>
            <w:rFonts w:ascii="Cambria Math" w:eastAsiaTheme="minorEastAsia" w:hAnsi="Cambria Math" w:cs="Times New Roman"/>
            <w:sz w:val="24"/>
            <w:szCs w:val="24"/>
          </w:rPr>
          <m:t>λ</m:t>
        </m:r>
      </m:oMath>
      <w:r w:rsidRPr="00ED2B0C">
        <w:rPr>
          <w:rFonts w:ascii="Times New Roman" w:hAnsi="Times New Roman" w:cs="Times New Roman"/>
          <w:i/>
          <w:iCs/>
          <w:color w:val="000000"/>
          <w:sz w:val="24"/>
          <w:szCs w:val="24"/>
        </w:rPr>
        <w:t xml:space="preserve"> </w:t>
      </w:r>
      <w:r w:rsidRPr="00ED2B0C">
        <w:rPr>
          <w:rFonts w:ascii="Times New Roman" w:hAnsi="Times New Roman" w:cs="Times New Roman"/>
          <w:color w:val="000000"/>
          <w:sz w:val="24"/>
          <w:szCs w:val="24"/>
        </w:rPr>
        <w:t xml:space="preserve">– valna dužina, </w:t>
      </w:r>
    </w:p>
    <w:p w14:paraId="7A09495C" w14:textId="77777777" w:rsidR="006472C0" w:rsidRPr="00ED2B0C" w:rsidRDefault="006472C0" w:rsidP="006472C0">
      <w:pPr>
        <w:autoSpaceDE w:val="0"/>
        <w:autoSpaceDN w:val="0"/>
        <w:adjustRightInd w:val="0"/>
        <w:spacing w:after="0" w:line="240" w:lineRule="auto"/>
        <w:ind w:firstLine="708"/>
        <w:jc w:val="both"/>
        <w:rPr>
          <w:rFonts w:ascii="Times New Roman" w:hAnsi="Times New Roman" w:cs="Times New Roman"/>
          <w:color w:val="000000"/>
          <w:sz w:val="24"/>
          <w:szCs w:val="24"/>
        </w:rPr>
      </w:pPr>
      <w:r w:rsidRPr="00ED2B0C">
        <w:rPr>
          <w:rFonts w:ascii="Times New Roman" w:hAnsi="Times New Roman" w:cs="Times New Roman"/>
          <w:color w:val="000000"/>
          <w:sz w:val="24"/>
          <w:szCs w:val="24"/>
        </w:rPr>
        <w:t>-</w:t>
      </w:r>
      <m:oMath>
        <m:r>
          <w:rPr>
            <w:rFonts w:ascii="Cambria Math" w:eastAsiaTheme="minorEastAsia" w:hAnsi="Cambria Math" w:cs="Times New Roman"/>
            <w:sz w:val="24"/>
            <w:szCs w:val="24"/>
          </w:rPr>
          <m:t>θ</m:t>
        </m:r>
      </m:oMath>
      <w:r w:rsidRPr="00ED2B0C">
        <w:rPr>
          <w:rFonts w:ascii="Times New Roman" w:hAnsi="Times New Roman" w:cs="Times New Roman"/>
          <w:i/>
          <w:iCs/>
          <w:color w:val="000000"/>
          <w:sz w:val="24"/>
          <w:szCs w:val="24"/>
        </w:rPr>
        <w:t xml:space="preserve"> </w:t>
      </w:r>
      <w:r w:rsidRPr="00ED2B0C">
        <w:rPr>
          <w:rFonts w:ascii="Times New Roman" w:hAnsi="Times New Roman" w:cs="Times New Roman"/>
          <w:color w:val="000000"/>
          <w:sz w:val="24"/>
          <w:szCs w:val="24"/>
        </w:rPr>
        <w:t>– orijentacija,</w:t>
      </w:r>
    </w:p>
    <w:p w14:paraId="5150458F" w14:textId="77777777" w:rsidR="006472C0" w:rsidRPr="00ED2B0C" w:rsidRDefault="006472C0" w:rsidP="006472C0">
      <w:pPr>
        <w:autoSpaceDE w:val="0"/>
        <w:autoSpaceDN w:val="0"/>
        <w:adjustRightInd w:val="0"/>
        <w:spacing w:after="0" w:line="240" w:lineRule="auto"/>
        <w:ind w:firstLine="708"/>
        <w:jc w:val="both"/>
        <w:rPr>
          <w:rFonts w:ascii="Times New Roman" w:eastAsiaTheme="minorEastAsia" w:hAnsi="Times New Roman" w:cs="Times New Roman"/>
          <w:sz w:val="24"/>
          <w:szCs w:val="24"/>
        </w:rPr>
      </w:pPr>
      <w:r w:rsidRPr="00ED2B0C">
        <w:rPr>
          <w:rFonts w:ascii="Times New Roman" w:hAnsi="Times New Roman" w:cs="Times New Roman"/>
          <w:color w:val="000000"/>
          <w:sz w:val="24"/>
          <w:szCs w:val="24"/>
        </w:rPr>
        <w:t>-</w:t>
      </w:r>
      <m:oMath>
        <m:r>
          <w:rPr>
            <w:rFonts w:ascii="Cambria Math" w:eastAsiaTheme="minorEastAsia" w:hAnsi="Cambria Math" w:cs="Times New Roman"/>
            <w:sz w:val="24"/>
            <w:szCs w:val="24"/>
          </w:rPr>
          <m:t xml:space="preserve"> ψ</m:t>
        </m:r>
      </m:oMath>
      <w:r w:rsidRPr="00ED2B0C">
        <w:rPr>
          <w:rFonts w:ascii="Times New Roman" w:eastAsiaTheme="minorEastAsia" w:hAnsi="Times New Roman" w:cs="Times New Roman"/>
          <w:sz w:val="24"/>
          <w:szCs w:val="24"/>
        </w:rPr>
        <w:t xml:space="preserve"> – Fazni pomak,</w:t>
      </w:r>
    </w:p>
    <w:p w14:paraId="0F895199" w14:textId="77777777" w:rsidR="006472C0" w:rsidRPr="00ED2B0C" w:rsidRDefault="006472C0" w:rsidP="006472C0">
      <w:pPr>
        <w:autoSpaceDE w:val="0"/>
        <w:autoSpaceDN w:val="0"/>
        <w:adjustRightInd w:val="0"/>
        <w:spacing w:after="0" w:line="240" w:lineRule="auto"/>
        <w:ind w:firstLine="708"/>
        <w:jc w:val="both"/>
        <w:rPr>
          <w:rFonts w:ascii="Times New Roman" w:eastAsiaTheme="minorEastAsia" w:hAnsi="Times New Roman" w:cs="Times New Roman"/>
          <w:sz w:val="24"/>
          <w:szCs w:val="24"/>
        </w:rPr>
      </w:pPr>
      <w:r w:rsidRPr="00ED2B0C">
        <w:rPr>
          <w:rFonts w:ascii="Times New Roman" w:eastAsiaTheme="minorEastAsia" w:hAnsi="Times New Roman" w:cs="Times New Roman"/>
          <w:sz w:val="24"/>
          <w:szCs w:val="24"/>
        </w:rPr>
        <w:t>-</w:t>
      </w:r>
      <m:oMath>
        <m:r>
          <w:rPr>
            <w:rFonts w:ascii="Cambria Math" w:eastAsiaTheme="minorEastAsia" w:hAnsi="Cambria Math" w:cs="Times New Roman"/>
            <w:sz w:val="24"/>
            <w:szCs w:val="24"/>
          </w:rPr>
          <m:t xml:space="preserve"> σ</m:t>
        </m:r>
      </m:oMath>
      <w:r w:rsidRPr="00ED2B0C">
        <w:rPr>
          <w:rFonts w:ascii="Times New Roman" w:eastAsiaTheme="minorEastAsia" w:hAnsi="Times New Roman" w:cs="Times New Roman"/>
          <w:sz w:val="24"/>
          <w:szCs w:val="24"/>
        </w:rPr>
        <w:t xml:space="preserve"> – standardna devijacija,</w:t>
      </w:r>
    </w:p>
    <w:p w14:paraId="220C1B79" w14:textId="77777777" w:rsidR="006472C0" w:rsidRPr="00ED2B0C" w:rsidRDefault="006472C0" w:rsidP="006472C0">
      <w:pPr>
        <w:autoSpaceDE w:val="0"/>
        <w:autoSpaceDN w:val="0"/>
        <w:adjustRightInd w:val="0"/>
        <w:spacing w:after="0" w:line="240" w:lineRule="auto"/>
        <w:ind w:firstLine="708"/>
        <w:jc w:val="both"/>
        <w:rPr>
          <w:rFonts w:ascii="Times New Roman" w:hAnsi="Times New Roman" w:cs="Times New Roman"/>
          <w:color w:val="000000"/>
          <w:sz w:val="24"/>
          <w:szCs w:val="24"/>
        </w:rPr>
      </w:pPr>
      <w:r w:rsidRPr="00ED2B0C">
        <w:rPr>
          <w:rFonts w:ascii="Times New Roman" w:eastAsiaTheme="minorEastAsia" w:hAnsi="Times New Roman" w:cs="Times New Roman"/>
          <w:sz w:val="24"/>
          <w:szCs w:val="24"/>
        </w:rPr>
        <w:t>-</w:t>
      </w:r>
      <m:oMath>
        <m:r>
          <w:rPr>
            <w:rFonts w:ascii="Cambria Math" w:eastAsiaTheme="minorEastAsia" w:hAnsi="Cambria Math" w:cs="Times New Roman"/>
            <w:sz w:val="24"/>
            <w:szCs w:val="24"/>
          </w:rPr>
          <m:t xml:space="preserve"> γ</m:t>
        </m:r>
      </m:oMath>
      <w:r w:rsidRPr="00ED2B0C">
        <w:rPr>
          <w:rFonts w:ascii="Times New Roman" w:eastAsiaTheme="minorEastAsia" w:hAnsi="Times New Roman" w:cs="Times New Roman"/>
          <w:sz w:val="24"/>
          <w:szCs w:val="24"/>
        </w:rPr>
        <w:t xml:space="preserve"> - omjer slike.</w:t>
      </w:r>
    </w:p>
    <w:p w14:paraId="1BB9F35C" w14:textId="57887674" w:rsidR="006472C0" w:rsidRPr="00ED2B0C" w:rsidRDefault="006472C0" w:rsidP="006472C0">
      <w:pPr>
        <w:pStyle w:val="Tijelo"/>
        <w:spacing w:before="240"/>
        <w:rPr>
          <w:rFonts w:cs="Times New Roman"/>
        </w:rPr>
      </w:pPr>
      <w:r w:rsidRPr="00ED2B0C">
        <w:rPr>
          <w:rFonts w:cs="Times New Roman"/>
        </w:rPr>
        <w:t>N</w:t>
      </w:r>
      <w:r>
        <w:rPr>
          <w:rFonts w:cs="Times New Roman"/>
        </w:rPr>
        <w:t>a slici 2.4</w:t>
      </w:r>
      <w:r w:rsidRPr="00ED2B0C">
        <w:rPr>
          <w:rFonts w:cs="Times New Roman"/>
        </w:rPr>
        <w:t xml:space="preserve">. se nalazi primjer </w:t>
      </w:r>
      <w:proofErr w:type="spellStart"/>
      <w:r w:rsidRPr="00ED2B0C">
        <w:rPr>
          <w:rFonts w:cs="Times New Roman"/>
        </w:rPr>
        <w:t>Gaborovih</w:t>
      </w:r>
      <w:proofErr w:type="spellEnd"/>
      <w:r w:rsidRPr="00ED2B0C">
        <w:rPr>
          <w:rFonts w:cs="Times New Roman"/>
        </w:rPr>
        <w:t xml:space="preserve"> filtera primijenjenih na sliku lica u četiri različite orijentacije i četiri različite valne dužine (sve ukupno 16 filtera).</w:t>
      </w:r>
    </w:p>
    <w:p w14:paraId="34EED255" w14:textId="77777777" w:rsidR="0085703C" w:rsidRDefault="0085703C" w:rsidP="0085703C"/>
    <w:p w14:paraId="47B9DEDF" w14:textId="3E79C58F" w:rsidR="006472C0" w:rsidRPr="0085703C" w:rsidRDefault="006472C0" w:rsidP="0085703C">
      <w:r w:rsidRPr="00937C55">
        <w:rPr>
          <w:rFonts w:cs="Times New Roman"/>
          <w:noProof/>
          <w:lang w:val="hr-BA" w:eastAsia="hr-BA"/>
        </w:rPr>
        <w:lastRenderedPageBreak/>
        <mc:AlternateContent>
          <mc:Choice Requires="wps">
            <w:drawing>
              <wp:anchor distT="45720" distB="45720" distL="114300" distR="114300" simplePos="0" relativeHeight="251669504" behindDoc="0" locked="0" layoutInCell="1" allowOverlap="0" wp14:anchorId="609CC29C" wp14:editId="6DA106E9">
                <wp:simplePos x="0" y="0"/>
                <wp:positionH relativeFrom="margin">
                  <wp:posOffset>433070</wp:posOffset>
                </wp:positionH>
                <wp:positionV relativeFrom="paragraph">
                  <wp:posOffset>326390</wp:posOffset>
                </wp:positionV>
                <wp:extent cx="5074920" cy="2057400"/>
                <wp:effectExtent l="0" t="0" r="11430" b="19050"/>
                <wp:wrapTopAndBottom/>
                <wp:docPr id="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74920" cy="2057400"/>
                        </a:xfrm>
                        <a:prstGeom prst="rect">
                          <a:avLst/>
                        </a:prstGeom>
                        <a:solidFill>
                          <a:srgbClr val="FFFFFF"/>
                        </a:solidFill>
                        <a:ln w="9525">
                          <a:solidFill>
                            <a:srgbClr val="000000"/>
                          </a:solidFill>
                          <a:miter lim="800000"/>
                          <a:headEnd/>
                          <a:tailEnd/>
                        </a:ln>
                      </wps:spPr>
                      <wps:txbx>
                        <w:txbxContent>
                          <w:p w14:paraId="7C25EF9F" w14:textId="4217F46E" w:rsidR="005F2E99" w:rsidRDefault="005F2E99" w:rsidP="006472C0">
                            <w:pPr>
                              <w:keepNext/>
                              <w:spacing w:after="0"/>
                              <w:jc w:val="center"/>
                            </w:pPr>
                            <w:r w:rsidRPr="00ED2B0C">
                              <w:rPr>
                                <w:rFonts w:cs="Times New Roman"/>
                                <w:noProof/>
                                <w:lang w:val="hr-BA" w:eastAsia="hr-BA"/>
                              </w:rPr>
                              <w:drawing>
                                <wp:inline distT="0" distB="0" distL="0" distR="0" wp14:anchorId="6519E84A" wp14:editId="2F8E5A80">
                                  <wp:extent cx="4851400" cy="1628043"/>
                                  <wp:effectExtent l="0" t="0" r="635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lika2.1..bmp"/>
                                          <pic:cNvPicPr/>
                                        </pic:nvPicPr>
                                        <pic:blipFill>
                                          <a:blip r:embed="rId11">
                                            <a:extLst>
                                              <a:ext uri="{28A0092B-C50C-407E-A947-70E740481C1C}">
                                                <a14:useLocalDpi xmlns:a14="http://schemas.microsoft.com/office/drawing/2010/main" val="0"/>
                                              </a:ext>
                                            </a:extLst>
                                          </a:blip>
                                          <a:stretch>
                                            <a:fillRect/>
                                          </a:stretch>
                                        </pic:blipFill>
                                        <pic:spPr>
                                          <a:xfrm>
                                            <a:off x="0" y="0"/>
                                            <a:ext cx="4851400" cy="1628043"/>
                                          </a:xfrm>
                                          <a:prstGeom prst="rect">
                                            <a:avLst/>
                                          </a:prstGeom>
                                        </pic:spPr>
                                      </pic:pic>
                                    </a:graphicData>
                                  </a:graphic>
                                </wp:inline>
                              </w:drawing>
                            </w:r>
                          </w:p>
                          <w:p w14:paraId="5666AE75" w14:textId="64CEE4AA" w:rsidR="005F2E99" w:rsidRDefault="005F2E99" w:rsidP="006472C0">
                            <w:pPr>
                              <w:pStyle w:val="Caption"/>
                              <w:spacing w:after="0"/>
                              <w:jc w:val="center"/>
                            </w:pPr>
                            <w:r>
                              <w:t xml:space="preserve">Slika 2.4. </w:t>
                            </w:r>
                            <w:proofErr w:type="spellStart"/>
                            <w:r>
                              <w:t>Gaborovi</w:t>
                            </w:r>
                            <w:proofErr w:type="spellEnd"/>
                            <w:r>
                              <w:t xml:space="preserve"> filteri primijenjeni na sliku lica</w:t>
                            </w:r>
                          </w:p>
                          <w:p w14:paraId="3C3F968C" w14:textId="77777777" w:rsidR="005F2E99" w:rsidRDefault="005F2E99" w:rsidP="006472C0">
                            <w:pPr>
                              <w:keepNext/>
                              <w:spacing w:after="0"/>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9CC29C" id="_x0000_s1031" type="#_x0000_t202" style="position:absolute;margin-left:34.1pt;margin-top:25.7pt;width:399.6pt;height:162pt;z-index:2516695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" o:allowoverlap="f">
                <v:textbox>
                  <w:txbxContent>
                    <w:p w14:paraId="7C25EF9F" w14:textId="4217F46E" w:rsidR="005F2E99" w:rsidRDefault="005F2E99" w:rsidP="006472C0">
                      <w:pPr>
                        <w:keepNext/>
                        <w:spacing w:after="0"/>
                        <w:jc w:val="center"/>
                      </w:pPr>
                      <w:r w:rsidRPr="00ED2B0C">
                        <w:rPr>
                          <w:rFonts w:cs="Times New Roman"/>
                          <w:noProof/>
                          <w:lang w:val="hr-BA" w:eastAsia="hr-BA"/>
                        </w:rPr>
                        <w:drawing>
                          <wp:inline distT="0" distB="0" distL="0" distR="0" wp14:anchorId="6519E84A" wp14:editId="2F8E5A80">
                            <wp:extent cx="4851400" cy="1628043"/>
                            <wp:effectExtent l="0" t="0" r="635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lika2.1..bmp"/>
                                    <pic:cNvPicPr/>
                                  </pic:nvPicPr>
                                  <pic:blipFill>
                                    <a:blip r:embed="rId11">
                                      <a:extLst>
                                        <a:ext uri="{28A0092B-C50C-407E-A947-70E740481C1C}">
                                          <a14:useLocalDpi xmlns:a14="http://schemas.microsoft.com/office/drawing/2010/main" val="0"/>
                                        </a:ext>
                                      </a:extLst>
                                    </a:blip>
                                    <a:stretch>
                                      <a:fillRect/>
                                    </a:stretch>
                                  </pic:blipFill>
                                  <pic:spPr>
                                    <a:xfrm>
                                      <a:off x="0" y="0"/>
                                      <a:ext cx="4851400" cy="1628043"/>
                                    </a:xfrm>
                                    <a:prstGeom prst="rect">
                                      <a:avLst/>
                                    </a:prstGeom>
                                  </pic:spPr>
                                </pic:pic>
                              </a:graphicData>
                            </a:graphic>
                          </wp:inline>
                        </w:drawing>
                      </w:r>
                    </w:p>
                    <w:p w14:paraId="5666AE75" w14:textId="64CEE4AA" w:rsidR="005F2E99" w:rsidRDefault="005F2E99" w:rsidP="006472C0">
                      <w:pPr>
                        <w:pStyle w:val="Caption"/>
                        <w:spacing w:after="0"/>
                        <w:jc w:val="center"/>
                      </w:pPr>
                      <w:r>
                        <w:t xml:space="preserve">Slika 2.4. </w:t>
                      </w:r>
                      <w:proofErr w:type="spellStart"/>
                      <w:r>
                        <w:t>Gaborovi</w:t>
                      </w:r>
                      <w:proofErr w:type="spellEnd"/>
                      <w:r>
                        <w:t xml:space="preserve"> filteri primijenjeni na sliku lica</w:t>
                      </w:r>
                    </w:p>
                    <w:p w14:paraId="3C3F968C" w14:textId="77777777" w:rsidR="005F2E99" w:rsidRDefault="005F2E99" w:rsidP="006472C0">
                      <w:pPr>
                        <w:keepNext/>
                        <w:spacing w:after="0"/>
                        <w:jc w:val="center"/>
                      </w:pPr>
                    </w:p>
                  </w:txbxContent>
                </v:textbox>
                <w10:wrap type="topAndBottom" anchorx="margin"/>
              </v:shape>
            </w:pict>
          </mc:Fallback>
        </mc:AlternateContent>
      </w:r>
    </w:p>
    <w:p w14:paraId="6A99F41A" w14:textId="2F366682" w:rsidR="00033940" w:rsidRPr="00ED2B0C" w:rsidRDefault="00033940" w:rsidP="00033940">
      <w:pPr>
        <w:pStyle w:val="Tijelo"/>
        <w:rPr>
          <w:rFonts w:cs="Times New Roman"/>
        </w:rPr>
      </w:pPr>
      <w:r w:rsidRPr="00ED2B0C">
        <w:rPr>
          <w:rFonts w:cs="Times New Roman"/>
        </w:rPr>
        <w:t xml:space="preserve">Dvije najvažnije komponente </w:t>
      </w:r>
      <w:proofErr w:type="spellStart"/>
      <w:r w:rsidRPr="00ED2B0C">
        <w:rPr>
          <w:rFonts w:cs="Times New Roman"/>
        </w:rPr>
        <w:t>Gaborovih</w:t>
      </w:r>
      <w:proofErr w:type="spellEnd"/>
      <w:r w:rsidRPr="00ED2B0C">
        <w:rPr>
          <w:rFonts w:cs="Times New Roman"/>
        </w:rPr>
        <w:t xml:space="preserve"> filtera su valna dužina i orijentacija. Orijentacija određuje koje će se linije na slici prepoznavati i vrijednost joj se kreće od 0° do 360°. Što se tiče valne dužine, ona određuje širinu filtera koji se primje</w:t>
      </w:r>
      <w:r>
        <w:rPr>
          <w:rFonts w:cs="Times New Roman"/>
        </w:rPr>
        <w:t>njuje i što je širi, više linija</w:t>
      </w:r>
      <w:r w:rsidRPr="00ED2B0C">
        <w:rPr>
          <w:rFonts w:cs="Times New Roman"/>
        </w:rPr>
        <w:t xml:space="preserve"> je</w:t>
      </w:r>
      <w:r>
        <w:rPr>
          <w:rFonts w:cs="Times New Roman"/>
        </w:rPr>
        <w:t xml:space="preserve"> moguće naći, ali je moguće</w:t>
      </w:r>
      <w:r w:rsidRPr="00ED2B0C">
        <w:rPr>
          <w:rFonts w:cs="Times New Roman"/>
        </w:rPr>
        <w:t xml:space="preserve"> i pogriješiti, ako je filter preširok. Nakon što su definirani filteri, takozvana banka filtera, oni se primjenjuju na sliku i kao rezultat dobiva se nova slika koja ima visok inten</w:t>
      </w:r>
      <w:r>
        <w:rPr>
          <w:rFonts w:cs="Times New Roman"/>
        </w:rPr>
        <w:t>zitet piksela gdje se poklapa s</w:t>
      </w:r>
      <w:r w:rsidRPr="00ED2B0C">
        <w:rPr>
          <w:rFonts w:cs="Times New Roman"/>
        </w:rPr>
        <w:t xml:space="preserve"> filterom.</w:t>
      </w:r>
    </w:p>
    <w:p w14:paraId="4A76675C" w14:textId="550753A1" w:rsidR="0085703C" w:rsidRDefault="00033940" w:rsidP="00033940">
      <w:pPr>
        <w:pStyle w:val="Podpoglavlje2"/>
      </w:pPr>
      <w:bookmarkStart w:id="11" w:name="_Toc478939189"/>
      <w:r>
        <w:t>Analiza glavnih komponenti</w:t>
      </w:r>
      <w:bookmarkEnd w:id="11"/>
    </w:p>
    <w:p w14:paraId="66375104" w14:textId="0C9664B0" w:rsidR="00033940" w:rsidRDefault="00033940" w:rsidP="00033940">
      <w:pPr>
        <w:pStyle w:val="Tijelo"/>
        <w:rPr>
          <w:rFonts w:cs="Times New Roman"/>
        </w:rPr>
      </w:pPr>
      <w:r w:rsidRPr="00ED2B0C">
        <w:rPr>
          <w:rFonts w:cs="Times New Roman"/>
        </w:rPr>
        <w:t xml:space="preserve">Analiza glavnih komponenti (engl. </w:t>
      </w:r>
      <w:r w:rsidRPr="00ED2B0C">
        <w:rPr>
          <w:rFonts w:cs="Times New Roman"/>
          <w:i/>
        </w:rPr>
        <w:t xml:space="preserve">Principal </w:t>
      </w:r>
      <w:proofErr w:type="spellStart"/>
      <w:r w:rsidRPr="00ED2B0C">
        <w:rPr>
          <w:rFonts w:cs="Times New Roman"/>
          <w:i/>
        </w:rPr>
        <w:t>component</w:t>
      </w:r>
      <w:proofErr w:type="spellEnd"/>
      <w:r w:rsidRPr="00ED2B0C">
        <w:rPr>
          <w:rFonts w:cs="Times New Roman"/>
          <w:i/>
        </w:rPr>
        <w:t xml:space="preserve"> </w:t>
      </w:r>
      <w:proofErr w:type="spellStart"/>
      <w:r w:rsidRPr="00ED2B0C">
        <w:rPr>
          <w:rFonts w:cs="Times New Roman"/>
          <w:i/>
        </w:rPr>
        <w:t>analysis</w:t>
      </w:r>
      <w:proofErr w:type="spellEnd"/>
      <w:r w:rsidRPr="00ED2B0C">
        <w:rPr>
          <w:rFonts w:cs="Times New Roman"/>
        </w:rPr>
        <w:t>, PCA) je statistička metoda koja služi za smanjenje dimenzionalnosti podataka, detekciju ne pripadaju</w:t>
      </w:r>
      <w:r>
        <w:rPr>
          <w:rFonts w:cs="Times New Roman"/>
        </w:rPr>
        <w:t xml:space="preserve">ćih vrijednosti i </w:t>
      </w:r>
      <w:r w:rsidR="003237EF">
        <w:rPr>
          <w:rFonts w:cs="Times New Roman"/>
        </w:rPr>
        <w:t>slično</w:t>
      </w:r>
      <w:r>
        <w:rPr>
          <w:rFonts w:cs="Times New Roman"/>
        </w:rPr>
        <w:t xml:space="preserve"> [</w:t>
      </w:r>
      <w:r w:rsidR="00BF3EAD">
        <w:rPr>
          <w:rFonts w:cs="Times New Roman"/>
        </w:rPr>
        <w:t>14</w:t>
      </w:r>
      <w:r w:rsidRPr="00ED2B0C">
        <w:rPr>
          <w:rFonts w:cs="Times New Roman"/>
        </w:rPr>
        <w:t>]. Jedna od glavnih primjena PCA je smanjivanje dimenzionalnosti. PCA prebacuje podatke u manju dimenziju na način da gleda najrelevantnije podatke, a ostale zanemaruje i time se uz male gubitke informacija postigne velika ušteda u smislu brzine izračuna. PCA određuje za svaku dimenziju koliko ona sadrži kvalitetnih ili korisnih in</w:t>
      </w:r>
      <w:r>
        <w:rPr>
          <w:rFonts w:cs="Times New Roman"/>
        </w:rPr>
        <w:t>formacija i poreda ih u smislu o</w:t>
      </w:r>
      <w:r w:rsidRPr="00ED2B0C">
        <w:rPr>
          <w:rFonts w:cs="Times New Roman"/>
        </w:rPr>
        <w:t>snovnih komponenti. Ako bi postojao prostor od 200 dimenzija, PCA bi odredio 200 glavnih komponenti koje bi bile poredane po korisnosti. Prva glavna komponenta bi bila i najkorisnija, pa iza nje druga i tako</w:t>
      </w:r>
      <w:r>
        <w:rPr>
          <w:rFonts w:cs="Times New Roman"/>
        </w:rPr>
        <w:t xml:space="preserve"> dalje</w:t>
      </w:r>
      <w:r w:rsidRPr="00ED2B0C">
        <w:rPr>
          <w:rFonts w:cs="Times New Roman"/>
        </w:rPr>
        <w:t xml:space="preserve">. Na taj se način može odrediti koliko će </w:t>
      </w:r>
      <w:r>
        <w:rPr>
          <w:rFonts w:cs="Times New Roman"/>
        </w:rPr>
        <w:t>se koristiti dimenzija i izbjegavanje nepotrebnih podataka</w:t>
      </w:r>
      <w:r w:rsidRPr="00ED2B0C">
        <w:rPr>
          <w:rFonts w:cs="Times New Roman"/>
        </w:rPr>
        <w:t xml:space="preserve"> koje uz dodatni napor prilikom računanja mogu unijeti i pogrešku.</w:t>
      </w:r>
      <w:r w:rsidR="004A2FC0">
        <w:rPr>
          <w:rFonts w:cs="Times New Roman"/>
        </w:rPr>
        <w:t xml:space="preserve"> Na slici 2.5</w:t>
      </w:r>
      <w:r w:rsidRPr="00ED2B0C">
        <w:rPr>
          <w:rFonts w:cs="Times New Roman"/>
        </w:rPr>
        <w:t>. prik</w:t>
      </w:r>
      <w:r>
        <w:rPr>
          <w:rFonts w:cs="Times New Roman"/>
        </w:rPr>
        <w:t>azan je dvodimenzionalni graf s</w:t>
      </w:r>
      <w:r w:rsidRPr="00ED2B0C">
        <w:rPr>
          <w:rFonts w:cs="Times New Roman"/>
        </w:rPr>
        <w:t xml:space="preserve"> podatcima. Iz grafa se vidi da se podatci prostiru skoro kao po pravcu uz malo odstupanja. PCA prebacuje podatke u dvodimenzionalni prostor u kojemu</w:t>
      </w:r>
      <w:r>
        <w:rPr>
          <w:rFonts w:cs="Times New Roman"/>
        </w:rPr>
        <w:t xml:space="preserve"> se umjesto osi, nalaze </w:t>
      </w:r>
      <w:r w:rsidRPr="00ED2B0C">
        <w:rPr>
          <w:rFonts w:cs="Times New Roman"/>
        </w:rPr>
        <w:t>glavne komponente. Vidi se da</w:t>
      </w:r>
      <w:r>
        <w:rPr>
          <w:rFonts w:cs="Times New Roman"/>
        </w:rPr>
        <w:t xml:space="preserve"> su podatci rasprostranjeni po g</w:t>
      </w:r>
      <w:r w:rsidRPr="00ED2B0C">
        <w:rPr>
          <w:rFonts w:cs="Times New Roman"/>
        </w:rPr>
        <w:t xml:space="preserve">lavnoj komponenti 1, a </w:t>
      </w:r>
      <w:r>
        <w:rPr>
          <w:rFonts w:cs="Times New Roman"/>
        </w:rPr>
        <w:t>značajno</w:t>
      </w:r>
      <w:r w:rsidRPr="00ED2B0C">
        <w:rPr>
          <w:rFonts w:cs="Times New Roman"/>
        </w:rPr>
        <w:t xml:space="preserve"> manje po glavnoj komponenti 2. Ako bi se htjel</w:t>
      </w:r>
      <w:r>
        <w:rPr>
          <w:rFonts w:cs="Times New Roman"/>
        </w:rPr>
        <w:t>a</w:t>
      </w:r>
      <w:r w:rsidRPr="00ED2B0C">
        <w:rPr>
          <w:rFonts w:cs="Times New Roman"/>
        </w:rPr>
        <w:t xml:space="preserve"> smanjiti dimenzionalnost podataka bez puno gubitaka, može se promatrati samo projekcija podataka na glavnu komponentu 1 jer ona sadrži većinu informacija.</w:t>
      </w:r>
    </w:p>
    <w:p w14:paraId="11893AF5" w14:textId="1A22BFDC" w:rsidR="00CB0C29" w:rsidRPr="00ED2B0C" w:rsidRDefault="00CB0C29" w:rsidP="00033940">
      <w:pPr>
        <w:pStyle w:val="Tijelo"/>
        <w:rPr>
          <w:rFonts w:cs="Times New Roman"/>
        </w:rPr>
      </w:pPr>
      <w:r w:rsidRPr="00937C55">
        <w:rPr>
          <w:rFonts w:cs="Times New Roman"/>
          <w:noProof/>
          <w:lang w:val="hr-BA" w:eastAsia="hr-BA"/>
        </w:rPr>
        <w:lastRenderedPageBreak/>
        <mc:AlternateContent>
          <mc:Choice Requires="wps">
            <w:drawing>
              <wp:anchor distT="45720" distB="45720" distL="114300" distR="114300" simplePos="0" relativeHeight="251671552" behindDoc="0" locked="0" layoutInCell="1" allowOverlap="0" wp14:anchorId="42271BF6" wp14:editId="5003072B">
                <wp:simplePos x="0" y="0"/>
                <wp:positionH relativeFrom="margin">
                  <wp:align>center</wp:align>
                </wp:positionH>
                <wp:positionV relativeFrom="paragraph">
                  <wp:posOffset>410845</wp:posOffset>
                </wp:positionV>
                <wp:extent cx="5076000" cy="2059200"/>
                <wp:effectExtent l="0" t="0" r="10795" b="17780"/>
                <wp:wrapTopAndBottom/>
                <wp:docPr id="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76000" cy="2059200"/>
                        </a:xfrm>
                        <a:prstGeom prst="rect">
                          <a:avLst/>
                        </a:prstGeom>
                        <a:solidFill>
                          <a:srgbClr val="FFFFFF"/>
                        </a:solidFill>
                        <a:ln w="9525">
                          <a:solidFill>
                            <a:srgbClr val="000000"/>
                          </a:solidFill>
                          <a:miter lim="800000"/>
                          <a:headEnd/>
                          <a:tailEnd/>
                        </a:ln>
                      </wps:spPr>
                      <wps:txbx>
                        <w:txbxContent>
                          <w:p w14:paraId="0C34F334" w14:textId="77777777" w:rsidR="005F2E99" w:rsidRDefault="005F2E99" w:rsidP="00CB0C29">
                            <w:pPr>
                              <w:keepNext/>
                              <w:spacing w:after="0"/>
                              <w:jc w:val="center"/>
                            </w:pPr>
                            <w:r w:rsidRPr="00ED2B0C">
                              <w:rPr>
                                <w:rFonts w:cs="Times New Roman"/>
                                <w:noProof/>
                                <w:lang w:val="hr-BA" w:eastAsia="hr-BA"/>
                              </w:rPr>
                              <w:drawing>
                                <wp:inline distT="0" distB="0" distL="0" distR="0" wp14:anchorId="2D1D27D3" wp14:editId="2BD8974A">
                                  <wp:extent cx="3151946" cy="1628043"/>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lika2.1..bmp"/>
                                          <pic:cNvPicPr/>
                                        </pic:nvPicPr>
                                        <pic:blipFill>
                                          <a:blip r:embed="rId12">
                                            <a:extLst>
                                              <a:ext uri="{28A0092B-C50C-407E-A947-70E740481C1C}">
                                                <a14:useLocalDpi xmlns:a14="http://schemas.microsoft.com/office/drawing/2010/main" val="0"/>
                                              </a:ext>
                                            </a:extLst>
                                          </a:blip>
                                          <a:stretch>
                                            <a:fillRect/>
                                          </a:stretch>
                                        </pic:blipFill>
                                        <pic:spPr>
                                          <a:xfrm>
                                            <a:off x="0" y="0"/>
                                            <a:ext cx="3151946" cy="1628043"/>
                                          </a:xfrm>
                                          <a:prstGeom prst="rect">
                                            <a:avLst/>
                                          </a:prstGeom>
                                        </pic:spPr>
                                      </pic:pic>
                                    </a:graphicData>
                                  </a:graphic>
                                </wp:inline>
                              </w:drawing>
                            </w:r>
                          </w:p>
                          <w:p w14:paraId="6662CBBC" w14:textId="196F6F5A" w:rsidR="005F2E99" w:rsidRDefault="005F2E99" w:rsidP="00CB0C29">
                            <w:pPr>
                              <w:pStyle w:val="Caption"/>
                              <w:spacing w:after="0"/>
                              <w:jc w:val="center"/>
                            </w:pPr>
                            <w:r>
                              <w:t>Slika 2.5. PCA</w:t>
                            </w:r>
                          </w:p>
                          <w:p w14:paraId="772ECDD3" w14:textId="77777777" w:rsidR="005F2E99" w:rsidRDefault="005F2E99" w:rsidP="00CB0C29">
                            <w:pPr>
                              <w:keepNext/>
                              <w:spacing w:after="0"/>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271BF6" id="_x0000_s1032" type="#_x0000_t202" style="position:absolute;left:0;text-align:left;margin-left:0;margin-top:32.35pt;width:399.7pt;height:162.15pt;z-index:25167155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" o:allowoverlap="f">
                <v:textbox>
                  <w:txbxContent>
                    <w:p w14:paraId="0C34F334" w14:textId="77777777" w:rsidR="005F2E99" w:rsidRDefault="005F2E99" w:rsidP="00CB0C29">
                      <w:pPr>
                        <w:keepNext/>
                        <w:spacing w:after="0"/>
                        <w:jc w:val="center"/>
                      </w:pPr>
                      <w:r w:rsidRPr="00ED2B0C">
                        <w:rPr>
                          <w:rFonts w:cs="Times New Roman"/>
                          <w:noProof/>
                          <w:lang w:val="hr-BA" w:eastAsia="hr-BA"/>
                        </w:rPr>
                        <w:drawing>
                          <wp:inline distT="0" distB="0" distL="0" distR="0" wp14:anchorId="2D1D27D3" wp14:editId="2BD8974A">
                            <wp:extent cx="3151946" cy="1628043"/>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lika2.1..bmp"/>
                                    <pic:cNvPicPr/>
                                  </pic:nvPicPr>
                                  <pic:blipFill>
                                    <a:blip r:embed="rId12">
                                      <a:extLst>
                                        <a:ext uri="{28A0092B-C50C-407E-A947-70E740481C1C}">
                                          <a14:useLocalDpi xmlns:a14="http://schemas.microsoft.com/office/drawing/2010/main" val="0"/>
                                        </a:ext>
                                      </a:extLst>
                                    </a:blip>
                                    <a:stretch>
                                      <a:fillRect/>
                                    </a:stretch>
                                  </pic:blipFill>
                                  <pic:spPr>
                                    <a:xfrm>
                                      <a:off x="0" y="0"/>
                                      <a:ext cx="3151946" cy="1628043"/>
                                    </a:xfrm>
                                    <a:prstGeom prst="rect">
                                      <a:avLst/>
                                    </a:prstGeom>
                                  </pic:spPr>
                                </pic:pic>
                              </a:graphicData>
                            </a:graphic>
                          </wp:inline>
                        </w:drawing>
                      </w:r>
                    </w:p>
                    <w:p w14:paraId="6662CBBC" w14:textId="196F6F5A" w:rsidR="005F2E99" w:rsidRDefault="005F2E99" w:rsidP="00CB0C29">
                      <w:pPr>
                        <w:pStyle w:val="Caption"/>
                        <w:spacing w:after="0"/>
                        <w:jc w:val="center"/>
                      </w:pPr>
                      <w:r>
                        <w:t>Slika 2.5. PCA</w:t>
                      </w:r>
                    </w:p>
                    <w:p w14:paraId="772ECDD3" w14:textId="77777777" w:rsidR="005F2E99" w:rsidRDefault="005F2E99" w:rsidP="00CB0C29">
                      <w:pPr>
                        <w:keepNext/>
                        <w:spacing w:after="0"/>
                        <w:jc w:val="center"/>
                      </w:pPr>
                    </w:p>
                  </w:txbxContent>
                </v:textbox>
                <w10:wrap type="topAndBottom" anchorx="margin"/>
              </v:shape>
            </w:pict>
          </mc:Fallback>
        </mc:AlternateContent>
      </w:r>
    </w:p>
    <w:p w14:paraId="743E0AB2" w14:textId="4907C752" w:rsidR="004111A0" w:rsidRPr="0085703C" w:rsidRDefault="004111A0" w:rsidP="0085703C"/>
    <w:p w14:paraId="5973E39E" w14:textId="43EAE620" w:rsidR="0083443F" w:rsidRDefault="0083443F" w:rsidP="0083443F">
      <w:pPr>
        <w:pStyle w:val="Naslovpotpoglavlja"/>
      </w:pPr>
      <w:bookmarkStart w:id="12" w:name="_Toc478939190"/>
      <w:r>
        <w:t>Klasifikatori</w:t>
      </w:r>
      <w:bookmarkEnd w:id="12"/>
    </w:p>
    <w:p w14:paraId="1B812165" w14:textId="7DACCEDF" w:rsidR="0083443F" w:rsidRDefault="00075CFA" w:rsidP="0083443F">
      <w:pPr>
        <w:pStyle w:val="Tijelo"/>
      </w:pPr>
      <w:r>
        <w:t>Kao što je već rečeno, klasifikatori su algoritmi koji služe za prepoznavanje klase ulaznog podatka. Ovisno o količini korištenih značajki bira se odgovarajući klasifikator. Postoji veliki broj klasifikatora koji se koristi i svaki ima neke svoje prednosti i svoje nedostatke. Dalje u tekstu će biti opisano par poznatijih klasifikatora koji se često koriste.</w:t>
      </w:r>
    </w:p>
    <w:p w14:paraId="487CFAC2" w14:textId="51303162" w:rsidR="00075CFA" w:rsidRDefault="00075CFA" w:rsidP="00075CFA">
      <w:pPr>
        <w:pStyle w:val="Podpoglavlje2"/>
      </w:pPr>
      <w:bookmarkStart w:id="13" w:name="_Toc478939191"/>
      <w:r>
        <w:t xml:space="preserve">Naivni </w:t>
      </w:r>
      <w:proofErr w:type="spellStart"/>
      <w:r>
        <w:t>Bayesov</w:t>
      </w:r>
      <w:proofErr w:type="spellEnd"/>
      <w:r>
        <w:t xml:space="preserve"> klasifikator</w:t>
      </w:r>
      <w:bookmarkEnd w:id="13"/>
    </w:p>
    <w:p w14:paraId="69893E84" w14:textId="00A161F3" w:rsidR="00075CFA" w:rsidRDefault="00075CFA" w:rsidP="00075CFA">
      <w:pPr>
        <w:pStyle w:val="Tijelo"/>
      </w:pPr>
      <w:r>
        <w:t xml:space="preserve">Naivni </w:t>
      </w:r>
      <w:proofErr w:type="spellStart"/>
      <w:r>
        <w:t>Bayesov</w:t>
      </w:r>
      <w:proofErr w:type="spellEnd"/>
      <w:r>
        <w:t xml:space="preserve"> klasifikator je klasifikator koji se temelji na računanju vjerojatnosti [</w:t>
      </w:r>
      <w:r w:rsidR="00BF3EAD">
        <w:t>15</w:t>
      </w:r>
      <w:r>
        <w:t xml:space="preserve">]. </w:t>
      </w:r>
      <w:r w:rsidR="00811012">
        <w:t>Ako se koristi veliki broj značajki tada ovaj algoritam postaje spor i težak za korištenje. Da bi se uopće mogao koristiti potrebno je poznavati vjerojatnost da neki objekt pripada određenoj klasi. Ta vjerojatnost se može izračunati iz trening podataka. Pretpostavlja se da su sve značajke međusobno neovisne</w:t>
      </w:r>
      <w:r w:rsidR="00121B42">
        <w:t>.</w:t>
      </w:r>
    </w:p>
    <w:p w14:paraId="51A33157" w14:textId="6D4F650D" w:rsidR="00121B42" w:rsidRDefault="00121B42" w:rsidP="00121B42">
      <w:pPr>
        <w:pStyle w:val="Podpoglavlje2"/>
      </w:pPr>
      <w:bookmarkStart w:id="14" w:name="_Toc478939192"/>
      <w:r>
        <w:t>Metoda najbližih susjeda</w:t>
      </w:r>
      <w:bookmarkEnd w:id="14"/>
    </w:p>
    <w:p w14:paraId="38341707" w14:textId="4A37489F" w:rsidR="00121B42" w:rsidRDefault="00121B42" w:rsidP="00121B42">
      <w:pPr>
        <w:pStyle w:val="Tijelo"/>
      </w:pPr>
      <w:r>
        <w:t xml:space="preserve">Metoda najbližih susjeda (engl. </w:t>
      </w:r>
      <w:proofErr w:type="spellStart"/>
      <w:r w:rsidRPr="003668AE">
        <w:rPr>
          <w:i/>
        </w:rPr>
        <w:t>Nearest</w:t>
      </w:r>
      <w:proofErr w:type="spellEnd"/>
      <w:r w:rsidRPr="003668AE">
        <w:rPr>
          <w:i/>
        </w:rPr>
        <w:t xml:space="preserve"> </w:t>
      </w:r>
      <w:proofErr w:type="spellStart"/>
      <w:r w:rsidRPr="003668AE">
        <w:rPr>
          <w:i/>
        </w:rPr>
        <w:t>Neighbour</w:t>
      </w:r>
      <w:proofErr w:type="spellEnd"/>
      <w:r>
        <w:t>, NN) je jedna od najjednostavnijih metoda. Računa udaljenost ulaznog vektora značajki od svakog iz trening skupa te se pridodaje klasa koja mu je najbliža [</w:t>
      </w:r>
      <w:r w:rsidR="00BF3EAD">
        <w:t>15</w:t>
      </w:r>
      <w:r>
        <w:t>]. Udaljenost u n-</w:t>
      </w:r>
      <w:proofErr w:type="spellStart"/>
      <w:r>
        <w:t>dimenzionalnom</w:t>
      </w:r>
      <w:proofErr w:type="spellEnd"/>
      <w:r>
        <w:t xml:space="preserve"> prostoru računa se pomoću formule za Euklidovu udaljenost koja je prikazana jednadžbom (2-4)</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71"/>
        <w:gridCol w:w="5612"/>
        <w:gridCol w:w="1871"/>
      </w:tblGrid>
      <w:tr w:rsidR="00121B42" w:rsidRPr="00121B42" w14:paraId="52D980EB" w14:textId="77777777" w:rsidTr="005F2E99">
        <w:tc>
          <w:tcPr>
            <w:tcW w:w="1000" w:type="pct"/>
            <w:vAlign w:val="center"/>
          </w:tcPr>
          <w:p w14:paraId="22090F93" w14:textId="77777777" w:rsidR="00121B42" w:rsidRPr="00121B42" w:rsidRDefault="00121B42" w:rsidP="005F2E99">
            <w:pPr>
              <w:jc w:val="center"/>
              <w:rPr>
                <w:rFonts w:eastAsiaTheme="minorEastAsia" w:cs="Times New Roman"/>
                <w:sz w:val="24"/>
                <w:szCs w:val="24"/>
              </w:rPr>
            </w:pPr>
          </w:p>
        </w:tc>
        <w:tc>
          <w:tcPr>
            <w:tcW w:w="3000" w:type="pct"/>
            <w:vAlign w:val="center"/>
          </w:tcPr>
          <w:p w14:paraId="50A742DB" w14:textId="77777777" w:rsidR="00121B42" w:rsidRPr="00121B42" w:rsidRDefault="00121B42" w:rsidP="005F2E99">
            <w:pPr>
              <w:jc w:val="center"/>
              <w:rPr>
                <w:rFonts w:eastAsiaTheme="minorEastAsia" w:cs="Times New Roman"/>
                <w:sz w:val="24"/>
                <w:szCs w:val="24"/>
              </w:rPr>
            </w:pPr>
            <m:oMathPara>
              <m:oMath>
                <m:r>
                  <w:rPr>
                    <w:rFonts w:ascii="Cambria Math" w:eastAsiaTheme="minorEastAsia" w:hAnsi="Cambria Math" w:cs="Times New Roman"/>
                    <w:sz w:val="24"/>
                    <w:szCs w:val="24"/>
                  </w:rPr>
                  <m:t>d</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X,P</m:t>
                    </m:r>
                  </m:e>
                </m:d>
                <m:r>
                  <w:rPr>
                    <w:rFonts w:ascii="Cambria Math" w:eastAsiaTheme="minorEastAsia" w:hAnsi="Cambria Math" w:cs="Times New Roman"/>
                    <w:sz w:val="24"/>
                    <w:szCs w:val="24"/>
                  </w:rPr>
                  <m:t>=</m:t>
                </m:r>
                <m:rad>
                  <m:radPr>
                    <m:degHide m:val="1"/>
                    <m:ctrlPr>
                      <w:rPr>
                        <w:rFonts w:ascii="Cambria Math" w:eastAsiaTheme="minorEastAsia" w:hAnsi="Cambria Math" w:cs="Times New Roman"/>
                        <w:i/>
                        <w:sz w:val="24"/>
                        <w:szCs w:val="24"/>
                      </w:rPr>
                    </m:ctrlPr>
                  </m:radPr>
                  <m:deg/>
                  <m:e>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Cambria Math" w:cs="Times New Roman"/>
                                <w:sz w:val="24"/>
                                <w:szCs w:val="24"/>
                              </w:rPr>
                              <m:t>1</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1</m:t>
                            </m:r>
                          </m:sub>
                        </m:sSub>
                        <m:r>
                          <w:rPr>
                            <w:rFonts w:ascii="Cambria Math" w:eastAsiaTheme="minorEastAsia" w:hAnsi="Cambria Math" w:cs="Times New Roman"/>
                            <w:sz w:val="24"/>
                            <w:szCs w:val="24"/>
                          </w:rPr>
                          <m:t>)</m:t>
                        </m:r>
                      </m:e>
                      <m:sup>
                        <m:r>
                          <w:rPr>
                            <w:rFonts w:ascii="Cambria Math" w:eastAsiaTheme="minorEastAsia" w:hAnsi="Cambria Math" w:cs="Times New Roman"/>
                            <w:sz w:val="24"/>
                            <w:szCs w:val="24"/>
                          </w:rPr>
                          <m:t>2</m:t>
                        </m:r>
                      </m:sup>
                    </m:sSup>
                    <m:r>
                      <w:rPr>
                        <w:rFonts w:ascii="Cambria Math" w:eastAsiaTheme="minorEastAsia" w:hAnsi="Cambria Math" w:cs="Times New Roman"/>
                        <w:sz w:val="24"/>
                        <w:szCs w:val="24"/>
                      </w:rPr>
                      <m:t>+…+</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Cambria Math" w:cs="Times New Roman"/>
                                <w:sz w:val="24"/>
                                <w:szCs w:val="24"/>
                              </w:rPr>
                              <m:t>n</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n</m:t>
                            </m:r>
                          </m:sub>
                        </m:sSub>
                        <m:r>
                          <w:rPr>
                            <w:rFonts w:ascii="Cambria Math" w:eastAsiaTheme="minorEastAsia" w:hAnsi="Cambria Math" w:cs="Times New Roman"/>
                            <w:sz w:val="24"/>
                            <w:szCs w:val="24"/>
                          </w:rPr>
                          <m:t>)</m:t>
                        </m:r>
                      </m:e>
                      <m:sup>
                        <m:r>
                          <w:rPr>
                            <w:rFonts w:ascii="Cambria Math" w:eastAsiaTheme="minorEastAsia" w:hAnsi="Cambria Math" w:cs="Times New Roman"/>
                            <w:sz w:val="24"/>
                            <w:szCs w:val="24"/>
                          </w:rPr>
                          <m:t>2</m:t>
                        </m:r>
                      </m:sup>
                    </m:sSup>
                  </m:e>
                </m:rad>
              </m:oMath>
            </m:oMathPara>
          </w:p>
        </w:tc>
        <w:tc>
          <w:tcPr>
            <w:tcW w:w="1000" w:type="pct"/>
            <w:vAlign w:val="center"/>
          </w:tcPr>
          <w:p w14:paraId="3BBCBE33" w14:textId="0342FD89" w:rsidR="00121B42" w:rsidRPr="00121B42" w:rsidRDefault="00AA640B" w:rsidP="005F2E99">
            <w:pPr>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(2-</w:t>
            </w:r>
            <w:r w:rsidR="00121B42" w:rsidRPr="00121B42">
              <w:rPr>
                <w:rFonts w:ascii="Times New Roman" w:eastAsiaTheme="minorEastAsia" w:hAnsi="Times New Roman" w:cs="Times New Roman"/>
                <w:sz w:val="24"/>
                <w:szCs w:val="24"/>
              </w:rPr>
              <w:t>4)</w:t>
            </w:r>
          </w:p>
        </w:tc>
      </w:tr>
    </w:tbl>
    <w:p w14:paraId="39E0EF5A" w14:textId="77777777" w:rsidR="00121B42" w:rsidRPr="00121B42" w:rsidRDefault="00121B42" w:rsidP="00121B42">
      <w:pPr>
        <w:autoSpaceDE w:val="0"/>
        <w:autoSpaceDN w:val="0"/>
        <w:adjustRightInd w:val="0"/>
        <w:spacing w:after="0" w:line="240" w:lineRule="auto"/>
        <w:jc w:val="both"/>
        <w:rPr>
          <w:rFonts w:ascii="Times New Roman" w:hAnsi="Times New Roman" w:cs="Times New Roman"/>
          <w:color w:val="000000"/>
          <w:sz w:val="24"/>
          <w:szCs w:val="24"/>
        </w:rPr>
      </w:pPr>
      <w:r w:rsidRPr="00121B42">
        <w:rPr>
          <w:rFonts w:ascii="Times New Roman" w:hAnsi="Times New Roman" w:cs="Times New Roman"/>
          <w:color w:val="000000"/>
          <w:sz w:val="24"/>
          <w:szCs w:val="24"/>
        </w:rPr>
        <w:t xml:space="preserve">gdje je: </w:t>
      </w:r>
    </w:p>
    <w:p w14:paraId="054B195B" w14:textId="77777777" w:rsidR="00121B42" w:rsidRPr="00121B42" w:rsidRDefault="00121B42" w:rsidP="00121B42">
      <w:pPr>
        <w:autoSpaceDE w:val="0"/>
        <w:autoSpaceDN w:val="0"/>
        <w:adjustRightInd w:val="0"/>
        <w:spacing w:after="0" w:line="240" w:lineRule="auto"/>
        <w:ind w:firstLine="708"/>
        <w:jc w:val="both"/>
        <w:rPr>
          <w:rFonts w:ascii="Times New Roman" w:hAnsi="Times New Roman" w:cs="Times New Roman"/>
          <w:color w:val="000000"/>
          <w:sz w:val="24"/>
          <w:szCs w:val="24"/>
        </w:rPr>
      </w:pPr>
      <w:r w:rsidRPr="00121B42">
        <w:rPr>
          <w:rFonts w:ascii="Times New Roman" w:hAnsi="Times New Roman" w:cs="Times New Roman"/>
          <w:color w:val="000000"/>
          <w:sz w:val="24"/>
          <w:szCs w:val="24"/>
        </w:rPr>
        <w:t xml:space="preserve">- </w:t>
      </w:r>
      <w:r w:rsidRPr="00121B42">
        <w:rPr>
          <w:rFonts w:ascii="Times New Roman" w:hAnsi="Times New Roman" w:cs="Times New Roman"/>
          <w:i/>
          <w:iCs/>
          <w:color w:val="000000"/>
          <w:sz w:val="24"/>
          <w:szCs w:val="24"/>
        </w:rPr>
        <w:t xml:space="preserve">d </w:t>
      </w:r>
      <w:r w:rsidRPr="00121B42">
        <w:rPr>
          <w:rFonts w:ascii="Times New Roman" w:hAnsi="Times New Roman" w:cs="Times New Roman"/>
          <w:color w:val="000000"/>
          <w:sz w:val="24"/>
          <w:szCs w:val="24"/>
        </w:rPr>
        <w:t xml:space="preserve">– udaljenost, </w:t>
      </w:r>
    </w:p>
    <w:p w14:paraId="2D185A61" w14:textId="77777777" w:rsidR="00121B42" w:rsidRPr="00121B42" w:rsidRDefault="00121B42" w:rsidP="00121B42">
      <w:pPr>
        <w:autoSpaceDE w:val="0"/>
        <w:autoSpaceDN w:val="0"/>
        <w:adjustRightInd w:val="0"/>
        <w:spacing w:after="0" w:line="240" w:lineRule="auto"/>
        <w:ind w:firstLine="708"/>
        <w:jc w:val="both"/>
        <w:rPr>
          <w:rFonts w:ascii="Times New Roman" w:hAnsi="Times New Roman" w:cs="Times New Roman"/>
          <w:color w:val="000000"/>
          <w:sz w:val="24"/>
          <w:szCs w:val="24"/>
        </w:rPr>
      </w:pPr>
      <w:r w:rsidRPr="00121B42">
        <w:rPr>
          <w:rFonts w:ascii="Times New Roman" w:hAnsi="Times New Roman" w:cs="Times New Roman"/>
          <w:color w:val="000000"/>
          <w:sz w:val="24"/>
          <w:szCs w:val="24"/>
        </w:rPr>
        <w:t xml:space="preserve">- </w:t>
      </w:r>
      <w:r w:rsidRPr="00121B42">
        <w:rPr>
          <w:rFonts w:ascii="Times New Roman" w:hAnsi="Times New Roman" w:cs="Times New Roman"/>
          <w:i/>
          <w:color w:val="000000"/>
          <w:sz w:val="24"/>
          <w:szCs w:val="24"/>
        </w:rPr>
        <w:t>n</w:t>
      </w:r>
      <w:r w:rsidRPr="00121B42">
        <w:rPr>
          <w:rFonts w:ascii="Times New Roman" w:hAnsi="Times New Roman" w:cs="Times New Roman"/>
          <w:color w:val="000000"/>
          <w:sz w:val="24"/>
          <w:szCs w:val="24"/>
        </w:rPr>
        <w:t xml:space="preserve"> – broj dimenzija,</w:t>
      </w:r>
    </w:p>
    <w:p w14:paraId="5B31F541" w14:textId="269A9741" w:rsidR="00121B42" w:rsidRPr="00121B42" w:rsidRDefault="00121B42" w:rsidP="00121B42">
      <w:pPr>
        <w:autoSpaceDE w:val="0"/>
        <w:autoSpaceDN w:val="0"/>
        <w:adjustRightInd w:val="0"/>
        <w:spacing w:after="0" w:line="240" w:lineRule="auto"/>
        <w:ind w:firstLine="708"/>
        <w:jc w:val="both"/>
        <w:rPr>
          <w:rFonts w:ascii="Times New Roman" w:hAnsi="Times New Roman" w:cs="Times New Roman"/>
          <w:color w:val="000000"/>
          <w:sz w:val="24"/>
          <w:szCs w:val="24"/>
        </w:rPr>
      </w:pPr>
      <w:r w:rsidRPr="00121B42">
        <w:rPr>
          <w:rFonts w:ascii="Times New Roman" w:hAnsi="Times New Roman" w:cs="Times New Roman"/>
          <w:color w:val="000000"/>
          <w:sz w:val="24"/>
          <w:szCs w:val="24"/>
        </w:rPr>
        <w:t xml:space="preserve">- </w:t>
      </w:r>
      <w:r w:rsidRPr="00121B42">
        <w:rPr>
          <w:rFonts w:ascii="Times New Roman" w:hAnsi="Times New Roman" w:cs="Times New Roman"/>
          <w:i/>
          <w:iCs/>
          <w:color w:val="000000"/>
          <w:sz w:val="24"/>
          <w:szCs w:val="24"/>
        </w:rPr>
        <w:t xml:space="preserve">X </w:t>
      </w:r>
      <w:r w:rsidRPr="00121B42">
        <w:rPr>
          <w:rFonts w:ascii="Times New Roman" w:hAnsi="Times New Roman" w:cs="Times New Roman"/>
          <w:iCs/>
          <w:color w:val="000000"/>
          <w:sz w:val="24"/>
          <w:szCs w:val="24"/>
        </w:rPr>
        <w:t>i</w:t>
      </w:r>
      <w:r w:rsidRPr="00121B42">
        <w:rPr>
          <w:rFonts w:ascii="Times New Roman" w:hAnsi="Times New Roman" w:cs="Times New Roman"/>
          <w:i/>
          <w:iCs/>
          <w:color w:val="000000"/>
          <w:sz w:val="24"/>
          <w:szCs w:val="24"/>
        </w:rPr>
        <w:t xml:space="preserve"> P </w:t>
      </w:r>
      <w:r w:rsidRPr="00121B42">
        <w:rPr>
          <w:rFonts w:ascii="Times New Roman" w:hAnsi="Times New Roman" w:cs="Times New Roman"/>
          <w:color w:val="000000"/>
          <w:sz w:val="24"/>
          <w:szCs w:val="24"/>
        </w:rPr>
        <w:t>– točke u prostoru.</w:t>
      </w:r>
    </w:p>
    <w:p w14:paraId="51C4231E" w14:textId="576230BC" w:rsidR="00121B42" w:rsidRDefault="00121B42" w:rsidP="00121B42">
      <w:pPr>
        <w:pStyle w:val="Tijelo"/>
      </w:pPr>
      <w:r>
        <w:lastRenderedPageBreak/>
        <w:t xml:space="preserve">K-najbližih susjeda (engl. </w:t>
      </w:r>
      <w:r w:rsidRPr="00CC7521">
        <w:rPr>
          <w:i/>
        </w:rPr>
        <w:t>k-</w:t>
      </w:r>
      <w:proofErr w:type="spellStart"/>
      <w:r w:rsidRPr="00CC7521">
        <w:rPr>
          <w:i/>
        </w:rPr>
        <w:t>Nearest</w:t>
      </w:r>
      <w:proofErr w:type="spellEnd"/>
      <w:r w:rsidRPr="00CC7521">
        <w:rPr>
          <w:i/>
        </w:rPr>
        <w:t xml:space="preserve"> </w:t>
      </w:r>
      <w:proofErr w:type="spellStart"/>
      <w:r w:rsidRPr="00CC7521">
        <w:rPr>
          <w:i/>
        </w:rPr>
        <w:t>Neighbour</w:t>
      </w:r>
      <w:proofErr w:type="spellEnd"/>
      <w:r>
        <w:t xml:space="preserve">, k-NN) je vrsta NN metode koja također računa udaljenosti, ali u obzir uzima k najbližih udaljenosti i dodjeljuje klasu </w:t>
      </w:r>
      <w:r w:rsidR="006E6DA3">
        <w:t>onu koje ima više u blizini te ta klasa ne mora nužno biti i najbliža. Prikaz NN algoritma i k-NN algoritma dan je na slici 2.6. Na slici su prikazane dvije klase označene sa krugom i pravokutnikom. Znak X označava ulaznu klasu kojoj je potrebno pridružiti klasu. U slučaju NN algoritma klasa je pridružena krugu jer je on najbliži, a u drugom slučaju je pridružena pravokutniku iz razloga što ih ima više u njegovoj blizini.</w:t>
      </w:r>
    </w:p>
    <w:p w14:paraId="525272AE" w14:textId="5DB5356F" w:rsidR="006E6DA3" w:rsidRDefault="006E6DA3" w:rsidP="00121B42">
      <w:pPr>
        <w:pStyle w:val="Tijelo"/>
      </w:pPr>
      <w:r w:rsidRPr="00937C55">
        <w:rPr>
          <w:rFonts w:cs="Times New Roman"/>
          <w:noProof/>
          <w:lang w:val="hr-BA" w:eastAsia="hr-BA"/>
        </w:rPr>
        <mc:AlternateContent>
          <mc:Choice Requires="wps">
            <w:drawing>
              <wp:anchor distT="45720" distB="45720" distL="114300" distR="114300" simplePos="0" relativeHeight="251673600" behindDoc="0" locked="0" layoutInCell="1" allowOverlap="0" wp14:anchorId="0BCFD96A" wp14:editId="54A005A1">
                <wp:simplePos x="0" y="0"/>
                <wp:positionH relativeFrom="margin">
                  <wp:align>center</wp:align>
                </wp:positionH>
                <wp:positionV relativeFrom="paragraph">
                  <wp:posOffset>410845</wp:posOffset>
                </wp:positionV>
                <wp:extent cx="5076000" cy="2059200"/>
                <wp:effectExtent l="0" t="0" r="10795" b="17780"/>
                <wp:wrapTopAndBottom/>
                <wp:docPr id="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76000" cy="2059200"/>
                        </a:xfrm>
                        <a:prstGeom prst="rect">
                          <a:avLst/>
                        </a:prstGeom>
                        <a:solidFill>
                          <a:srgbClr val="FFFFFF"/>
                        </a:solidFill>
                        <a:ln w="9525">
                          <a:solidFill>
                            <a:srgbClr val="000000"/>
                          </a:solidFill>
                          <a:miter lim="800000"/>
                          <a:headEnd/>
                          <a:tailEnd/>
                        </a:ln>
                      </wps:spPr>
                      <wps:txbx>
                        <w:txbxContent>
                          <w:p w14:paraId="1461C2C5" w14:textId="77777777" w:rsidR="005F2E99" w:rsidRDefault="005F2E99" w:rsidP="006E6DA3">
                            <w:pPr>
                              <w:keepNext/>
                              <w:spacing w:after="0"/>
                              <w:jc w:val="center"/>
                            </w:pPr>
                            <w:r w:rsidRPr="00ED2B0C">
                              <w:rPr>
                                <w:rFonts w:cs="Times New Roman"/>
                                <w:noProof/>
                                <w:lang w:val="hr-BA" w:eastAsia="hr-BA"/>
                              </w:rPr>
                              <w:drawing>
                                <wp:inline distT="0" distB="0" distL="0" distR="0" wp14:anchorId="005160A0" wp14:editId="2937A92F">
                                  <wp:extent cx="3080994" cy="1628043"/>
                                  <wp:effectExtent l="0" t="0" r="5715"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lika2.1..bmp"/>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080994" cy="1628043"/>
                                          </a:xfrm>
                                          <a:prstGeom prst="rect">
                                            <a:avLst/>
                                          </a:prstGeom>
                                        </pic:spPr>
                                      </pic:pic>
                                    </a:graphicData>
                                  </a:graphic>
                                </wp:inline>
                              </w:drawing>
                            </w:r>
                          </w:p>
                          <w:p w14:paraId="0579BE0F" w14:textId="46704FDC" w:rsidR="005F2E99" w:rsidRDefault="005F2E99" w:rsidP="006E6DA3">
                            <w:pPr>
                              <w:pStyle w:val="Caption"/>
                              <w:spacing w:after="0"/>
                              <w:jc w:val="center"/>
                            </w:pPr>
                            <w:r>
                              <w:t>Slika 2.6. NN i k-NN algoritam</w:t>
                            </w:r>
                          </w:p>
                          <w:p w14:paraId="2A7D0BA9" w14:textId="77777777" w:rsidR="005F2E99" w:rsidRDefault="005F2E99" w:rsidP="006E6DA3">
                            <w:pPr>
                              <w:keepNext/>
                              <w:spacing w:after="0"/>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CFD96A" id="_x0000_s1033" type="#_x0000_t202" style="position:absolute;left:0;text-align:left;margin-left:0;margin-top:32.35pt;width:399.7pt;height:162.15pt;z-index:25167360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" o:allowoverlap="f">
                <v:textbox>
                  <w:txbxContent>
                    <w:p w14:paraId="1461C2C5" w14:textId="77777777" w:rsidR="005F2E99" w:rsidRDefault="005F2E99" w:rsidP="006E6DA3">
                      <w:pPr>
                        <w:keepNext/>
                        <w:spacing w:after="0"/>
                        <w:jc w:val="center"/>
                      </w:pPr>
                      <w:r w:rsidRPr="00ED2B0C">
                        <w:rPr>
                          <w:rFonts w:cs="Times New Roman"/>
                          <w:noProof/>
                          <w:lang w:val="hr-BA" w:eastAsia="hr-BA"/>
                        </w:rPr>
                        <w:drawing>
                          <wp:inline distT="0" distB="0" distL="0" distR="0" wp14:anchorId="005160A0" wp14:editId="2937A92F">
                            <wp:extent cx="3080994" cy="1628043"/>
                            <wp:effectExtent l="0" t="0" r="5715"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lika2.1..bmp"/>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080994" cy="1628043"/>
                                    </a:xfrm>
                                    <a:prstGeom prst="rect">
                                      <a:avLst/>
                                    </a:prstGeom>
                                  </pic:spPr>
                                </pic:pic>
                              </a:graphicData>
                            </a:graphic>
                          </wp:inline>
                        </w:drawing>
                      </w:r>
                    </w:p>
                    <w:p w14:paraId="0579BE0F" w14:textId="46704FDC" w:rsidR="005F2E99" w:rsidRDefault="005F2E99" w:rsidP="006E6DA3">
                      <w:pPr>
                        <w:pStyle w:val="Caption"/>
                        <w:spacing w:after="0"/>
                        <w:jc w:val="center"/>
                      </w:pPr>
                      <w:r>
                        <w:t>Slika 2.6. NN i k-NN algoritam</w:t>
                      </w:r>
                    </w:p>
                    <w:p w14:paraId="2A7D0BA9" w14:textId="77777777" w:rsidR="005F2E99" w:rsidRDefault="005F2E99" w:rsidP="006E6DA3">
                      <w:pPr>
                        <w:keepNext/>
                        <w:spacing w:after="0"/>
                        <w:jc w:val="center"/>
                      </w:pPr>
                    </w:p>
                  </w:txbxContent>
                </v:textbox>
                <w10:wrap type="topAndBottom" anchorx="margin"/>
              </v:shape>
            </w:pict>
          </mc:Fallback>
        </mc:AlternateContent>
      </w:r>
    </w:p>
    <w:p w14:paraId="400664E9" w14:textId="54D3FC0B" w:rsidR="006E6DA3" w:rsidRDefault="009379A7" w:rsidP="009379A7">
      <w:pPr>
        <w:pStyle w:val="Podpoglavlje2"/>
      </w:pPr>
      <w:bookmarkStart w:id="15" w:name="_Toc478939193"/>
      <w:r>
        <w:t>Umjetna neuronska mreža</w:t>
      </w:r>
      <w:bookmarkEnd w:id="15"/>
    </w:p>
    <w:p w14:paraId="69F2F829" w14:textId="45E9CF15" w:rsidR="008F6308" w:rsidRDefault="008F6308" w:rsidP="008F6308">
      <w:pPr>
        <w:pStyle w:val="Tijelo"/>
      </w:pPr>
      <w:r>
        <w:t>Umjetna neuronska mreža (engl</w:t>
      </w:r>
      <w:r w:rsidRPr="0028023E">
        <w:rPr>
          <w:i/>
        </w:rPr>
        <w:t xml:space="preserve">. </w:t>
      </w:r>
      <w:proofErr w:type="spellStart"/>
      <w:r w:rsidRPr="0028023E">
        <w:rPr>
          <w:i/>
        </w:rPr>
        <w:t>Artificial</w:t>
      </w:r>
      <w:proofErr w:type="spellEnd"/>
      <w:r w:rsidRPr="0028023E">
        <w:rPr>
          <w:i/>
        </w:rPr>
        <w:t xml:space="preserve"> </w:t>
      </w:r>
      <w:proofErr w:type="spellStart"/>
      <w:r w:rsidRPr="0028023E">
        <w:rPr>
          <w:i/>
        </w:rPr>
        <w:t>Neural</w:t>
      </w:r>
      <w:proofErr w:type="spellEnd"/>
      <w:r w:rsidRPr="0028023E">
        <w:rPr>
          <w:i/>
        </w:rPr>
        <w:t xml:space="preserve"> Network</w:t>
      </w:r>
      <w:r>
        <w:t>, ANN) je skup umjetnih neurona što se bazira na principu mozga. Neuronska mreža je sastavljena od umjetnih neurona od kojih je svaki funkcija što na izlazu daje logičku jedinicu ako suma ulaza prelazi zadani prag, u slučaju da ne prelazi onda daje logičku nulu [</w:t>
      </w:r>
      <w:r w:rsidR="00BF3EAD">
        <w:t>15</w:t>
      </w:r>
      <w:r>
        <w:t>].</w:t>
      </w:r>
    </w:p>
    <w:p w14:paraId="63A54CB6" w14:textId="35BA3D55" w:rsidR="008F6308" w:rsidRDefault="008F6308" w:rsidP="008F6308">
      <w:pPr>
        <w:pStyle w:val="Tijelo"/>
      </w:pPr>
      <w:r>
        <w:t xml:space="preserve">Višeslojni </w:t>
      </w:r>
      <w:proofErr w:type="spellStart"/>
      <w:r>
        <w:t>perceptron</w:t>
      </w:r>
      <w:proofErr w:type="spellEnd"/>
      <w:r>
        <w:t xml:space="preserve"> (engl. </w:t>
      </w:r>
      <w:proofErr w:type="spellStart"/>
      <w:r>
        <w:rPr>
          <w:i/>
        </w:rPr>
        <w:t>MultyLayer</w:t>
      </w:r>
      <w:proofErr w:type="spellEnd"/>
      <w:r>
        <w:rPr>
          <w:i/>
        </w:rPr>
        <w:t xml:space="preserve"> </w:t>
      </w:r>
      <w:proofErr w:type="spellStart"/>
      <w:r>
        <w:rPr>
          <w:i/>
        </w:rPr>
        <w:t>Perceptron</w:t>
      </w:r>
      <w:proofErr w:type="spellEnd"/>
      <w:r>
        <w:t>, MLP) je vrsta neuronske mreže koji može raditi sa nelinearnim podatcima. On sadrži jedan ili dva skrivena sloja koji mu to omogućavaju [</w:t>
      </w:r>
      <w:r w:rsidR="00BF3EAD">
        <w:t>15</w:t>
      </w:r>
      <w:r>
        <w:t>]. Na slici 2.7. se nalazi MLP sa jednim skrivenim slojem.</w:t>
      </w:r>
    </w:p>
    <w:p w14:paraId="6C884993" w14:textId="0EA09B43" w:rsidR="008F6308" w:rsidRDefault="008F6308" w:rsidP="008F6308">
      <w:pPr>
        <w:pStyle w:val="Tijelo"/>
      </w:pPr>
      <w:r w:rsidRPr="00937C55">
        <w:rPr>
          <w:rFonts w:cs="Times New Roman"/>
          <w:noProof/>
          <w:lang w:val="hr-BA" w:eastAsia="hr-BA"/>
        </w:rPr>
        <w:lastRenderedPageBreak/>
        <mc:AlternateContent>
          <mc:Choice Requires="wps">
            <w:drawing>
              <wp:anchor distT="45720" distB="45720" distL="114300" distR="114300" simplePos="0" relativeHeight="251675648" behindDoc="0" locked="0" layoutInCell="1" allowOverlap="0" wp14:anchorId="4271168E" wp14:editId="18BF8BF0">
                <wp:simplePos x="0" y="0"/>
                <wp:positionH relativeFrom="margin">
                  <wp:align>center</wp:align>
                </wp:positionH>
                <wp:positionV relativeFrom="paragraph">
                  <wp:posOffset>410845</wp:posOffset>
                </wp:positionV>
                <wp:extent cx="5076000" cy="2059200"/>
                <wp:effectExtent l="0" t="0" r="10795" b="17780"/>
                <wp:wrapTopAndBottom/>
                <wp:docPr id="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76000" cy="2059200"/>
                        </a:xfrm>
                        <a:prstGeom prst="rect">
                          <a:avLst/>
                        </a:prstGeom>
                        <a:solidFill>
                          <a:srgbClr val="FFFFFF"/>
                        </a:solidFill>
                        <a:ln w="9525">
                          <a:solidFill>
                            <a:srgbClr val="000000"/>
                          </a:solidFill>
                          <a:miter lim="800000"/>
                          <a:headEnd/>
                          <a:tailEnd/>
                        </a:ln>
                      </wps:spPr>
                      <wps:txbx>
                        <w:txbxContent>
                          <w:p w14:paraId="437B6B09" w14:textId="27EE76C5" w:rsidR="005F2E99" w:rsidRDefault="005F2E99" w:rsidP="008F6308">
                            <w:pPr>
                              <w:keepNext/>
                              <w:spacing w:after="0"/>
                              <w:jc w:val="center"/>
                            </w:pPr>
                            <w:r>
                              <w:rPr>
                                <w:noProof/>
                                <w:lang w:val="hr-BA" w:eastAsia="hr-BA"/>
                              </w:rPr>
                              <w:drawing>
                                <wp:inline distT="0" distB="0" distL="0" distR="0" wp14:anchorId="75BF632B" wp14:editId="36438F6C">
                                  <wp:extent cx="3787140" cy="1722120"/>
                                  <wp:effectExtent l="0" t="0" r="3810" b="0"/>
                                  <wp:docPr id="350" name="Picture 350"/>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14">
                                            <a:extLst>
                                              <a:ext uri="{28A0092B-C50C-407E-A947-70E740481C1C}">
                                                <a14:useLocalDpi xmlns:a14="http://schemas.microsoft.com/office/drawing/2010/main" val="0"/>
                                              </a:ext>
                                            </a:extLst>
                                          </a:blip>
                                          <a:stretch>
                                            <a:fillRect/>
                                          </a:stretch>
                                        </pic:blipFill>
                                        <pic:spPr>
                                          <a:xfrm>
                                            <a:off x="0" y="0"/>
                                            <a:ext cx="3787140" cy="1722120"/>
                                          </a:xfrm>
                                          <a:prstGeom prst="rect">
                                            <a:avLst/>
                                          </a:prstGeom>
                                        </pic:spPr>
                                      </pic:pic>
                                    </a:graphicData>
                                  </a:graphic>
                                </wp:inline>
                              </w:drawing>
                            </w:r>
                          </w:p>
                          <w:p w14:paraId="70C621FE" w14:textId="44CFC483" w:rsidR="005F2E99" w:rsidRDefault="005F2E99" w:rsidP="008F6308">
                            <w:pPr>
                              <w:pStyle w:val="Caption"/>
                              <w:spacing w:after="0"/>
                              <w:jc w:val="center"/>
                            </w:pPr>
                            <w:r>
                              <w:t xml:space="preserve">Slika 2.7. </w:t>
                            </w:r>
                            <w:r>
                              <w:t>MLP s jednim skrivenim slojem, [</w:t>
                            </w:r>
                            <w:r w:rsidR="00BF3EAD">
                              <w:t>15</w:t>
                            </w:r>
                            <w:r>
                              <w:t>]</w:t>
                            </w:r>
                          </w:p>
                          <w:p w14:paraId="7C12F26C" w14:textId="77777777" w:rsidR="005F2E99" w:rsidRDefault="005F2E99" w:rsidP="008F6308">
                            <w:pPr>
                              <w:keepNext/>
                              <w:spacing w:after="0"/>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71168E" id="_x0000_s1034" type="#_x0000_t202" style="position:absolute;left:0;text-align:left;margin-left:0;margin-top:32.35pt;width:399.7pt;height:162.15pt;z-index:25167564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" o:allowoverlap="f">
                <v:textbox>
                  <w:txbxContent>
                    <w:p w14:paraId="437B6B09" w14:textId="27EE76C5" w:rsidR="005F2E99" w:rsidRDefault="005F2E99" w:rsidP="008F6308">
                      <w:pPr>
                        <w:keepNext/>
                        <w:spacing w:after="0"/>
                        <w:jc w:val="center"/>
                      </w:pPr>
                      <w:r>
                        <w:rPr>
                          <w:noProof/>
                          <w:lang w:val="hr-BA" w:eastAsia="hr-BA"/>
                        </w:rPr>
                        <w:drawing>
                          <wp:inline distT="0" distB="0" distL="0" distR="0" wp14:anchorId="75BF632B" wp14:editId="36438F6C">
                            <wp:extent cx="3787140" cy="1722120"/>
                            <wp:effectExtent l="0" t="0" r="3810" b="0"/>
                            <wp:docPr id="350" name="Picture 350"/>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14">
                                      <a:extLst>
                                        <a:ext uri="{28A0092B-C50C-407E-A947-70E740481C1C}">
                                          <a14:useLocalDpi xmlns:a14="http://schemas.microsoft.com/office/drawing/2010/main" val="0"/>
                                        </a:ext>
                                      </a:extLst>
                                    </a:blip>
                                    <a:stretch>
                                      <a:fillRect/>
                                    </a:stretch>
                                  </pic:blipFill>
                                  <pic:spPr>
                                    <a:xfrm>
                                      <a:off x="0" y="0"/>
                                      <a:ext cx="3787140" cy="1722120"/>
                                    </a:xfrm>
                                    <a:prstGeom prst="rect">
                                      <a:avLst/>
                                    </a:prstGeom>
                                  </pic:spPr>
                                </pic:pic>
                              </a:graphicData>
                            </a:graphic>
                          </wp:inline>
                        </w:drawing>
                      </w:r>
                    </w:p>
                    <w:p w14:paraId="70C621FE" w14:textId="44CFC483" w:rsidR="005F2E99" w:rsidRDefault="005F2E99" w:rsidP="008F6308">
                      <w:pPr>
                        <w:pStyle w:val="Caption"/>
                        <w:spacing w:after="0"/>
                        <w:jc w:val="center"/>
                      </w:pPr>
                      <w:r>
                        <w:t xml:space="preserve">Slika 2.7. </w:t>
                      </w:r>
                      <w:r>
                        <w:t>MLP s jednim skrivenim slojem, [</w:t>
                      </w:r>
                      <w:r w:rsidR="00BF3EAD">
                        <w:t>15</w:t>
                      </w:r>
                      <w:r>
                        <w:t>]</w:t>
                      </w:r>
                    </w:p>
                    <w:p w14:paraId="7C12F26C" w14:textId="77777777" w:rsidR="005F2E99" w:rsidRDefault="005F2E99" w:rsidP="008F6308">
                      <w:pPr>
                        <w:keepNext/>
                        <w:spacing w:after="0"/>
                        <w:jc w:val="center"/>
                      </w:pPr>
                    </w:p>
                  </w:txbxContent>
                </v:textbox>
                <w10:wrap type="topAndBottom" anchorx="margin"/>
              </v:shape>
            </w:pict>
          </mc:Fallback>
        </mc:AlternateContent>
      </w:r>
    </w:p>
    <w:p w14:paraId="6C84143B" w14:textId="793AAF3B" w:rsidR="00121B42" w:rsidRDefault="00364CE8" w:rsidP="00364CE8">
      <w:pPr>
        <w:pStyle w:val="Podpoglavlje2"/>
      </w:pPr>
      <w:bookmarkStart w:id="16" w:name="_Toc478939194"/>
      <w:r>
        <w:t>Stabla odluke</w:t>
      </w:r>
      <w:bookmarkEnd w:id="16"/>
    </w:p>
    <w:p w14:paraId="096EC2FA" w14:textId="715F6558" w:rsidR="00364CE8" w:rsidRDefault="00364CE8" w:rsidP="00364CE8">
      <w:pPr>
        <w:pStyle w:val="Tijelo"/>
      </w:pPr>
      <w:r>
        <w:t>Stabla odluke su klasifikator koji ima strukturu stabla. Sastoji se od čvorova, grana i lista koji predstavlja krajnji čvor. Čvor i grana služe prilikom odluke o klasi, a list na kraju stabla predstavlja klasu [</w:t>
      </w:r>
      <w:r w:rsidR="00BF3EAD">
        <w:t>15</w:t>
      </w:r>
      <w:r>
        <w:t>]. Stablo koje ima samo po dvije odluke na svakom čvoru se naziv binarno stablo i prikazano je na slici 2.8. Stablo se kreira na način da se najvažnije značajke stavljaju na početak stabla, a ostale manje važne pri dnu [</w:t>
      </w:r>
      <w:r w:rsidR="00BF3EAD">
        <w:t>15</w:t>
      </w:r>
      <w:r>
        <w:t>]. Ako se koristi veliki broj značajki tada ovakav klasifikator nije primjeren jer veličina stabla se može eksponencijalno povećavati.</w:t>
      </w:r>
    </w:p>
    <w:p w14:paraId="455C6A38" w14:textId="3D95A0E3" w:rsidR="00364CE8" w:rsidRDefault="00364CE8" w:rsidP="00364CE8">
      <w:pPr>
        <w:pStyle w:val="Tijelo"/>
      </w:pPr>
      <w:r w:rsidRPr="00937C55">
        <w:rPr>
          <w:rFonts w:cs="Times New Roman"/>
          <w:noProof/>
          <w:lang w:val="hr-BA" w:eastAsia="hr-BA"/>
        </w:rPr>
        <mc:AlternateContent>
          <mc:Choice Requires="wps">
            <w:drawing>
              <wp:anchor distT="45720" distB="45720" distL="114300" distR="114300" simplePos="0" relativeHeight="251677696" behindDoc="0" locked="0" layoutInCell="1" allowOverlap="0" wp14:anchorId="304A04C0" wp14:editId="2E8660B7">
                <wp:simplePos x="0" y="0"/>
                <wp:positionH relativeFrom="margin">
                  <wp:align>center</wp:align>
                </wp:positionH>
                <wp:positionV relativeFrom="paragraph">
                  <wp:posOffset>410845</wp:posOffset>
                </wp:positionV>
                <wp:extent cx="5076000" cy="2059200"/>
                <wp:effectExtent l="0" t="0" r="10795" b="17780"/>
                <wp:wrapTopAndBottom/>
                <wp:docPr id="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76000" cy="2059200"/>
                        </a:xfrm>
                        <a:prstGeom prst="rect">
                          <a:avLst/>
                        </a:prstGeom>
                        <a:solidFill>
                          <a:srgbClr val="FFFFFF"/>
                        </a:solidFill>
                        <a:ln w="9525">
                          <a:solidFill>
                            <a:srgbClr val="000000"/>
                          </a:solidFill>
                          <a:miter lim="800000"/>
                          <a:headEnd/>
                          <a:tailEnd/>
                        </a:ln>
                      </wps:spPr>
                      <wps:txbx>
                        <w:txbxContent>
                          <w:p w14:paraId="3FB4773E" w14:textId="77777777" w:rsidR="005F2E99" w:rsidRDefault="005F2E99" w:rsidP="00364CE8">
                            <w:pPr>
                              <w:keepNext/>
                              <w:spacing w:after="0"/>
                              <w:jc w:val="center"/>
                            </w:pPr>
                            <w:r>
                              <w:rPr>
                                <w:noProof/>
                                <w:lang w:val="hr-BA" w:eastAsia="hr-BA"/>
                              </w:rPr>
                              <w:drawing>
                                <wp:inline distT="0" distB="0" distL="0" distR="0" wp14:anchorId="5BBB65B9" wp14:editId="27799EF4">
                                  <wp:extent cx="2974571" cy="1722120"/>
                                  <wp:effectExtent l="0" t="0" r="0" b="0"/>
                                  <wp:docPr id="351" name="Picture 35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15">
                                            <a:extLst>
                                              <a:ext uri="{28A0092B-C50C-407E-A947-70E740481C1C}">
                                                <a14:useLocalDpi xmlns:a14="http://schemas.microsoft.com/office/drawing/2010/main" val="0"/>
                                              </a:ext>
                                            </a:extLst>
                                          </a:blip>
                                          <a:stretch>
                                            <a:fillRect/>
                                          </a:stretch>
                                        </pic:blipFill>
                                        <pic:spPr>
                                          <a:xfrm>
                                            <a:off x="0" y="0"/>
                                            <a:ext cx="2974571" cy="1722120"/>
                                          </a:xfrm>
                                          <a:prstGeom prst="rect">
                                            <a:avLst/>
                                          </a:prstGeom>
                                        </pic:spPr>
                                      </pic:pic>
                                    </a:graphicData>
                                  </a:graphic>
                                </wp:inline>
                              </w:drawing>
                            </w:r>
                          </w:p>
                          <w:p w14:paraId="094F6D27" w14:textId="2D662011" w:rsidR="005F2E99" w:rsidRDefault="005F2E99" w:rsidP="00364CE8">
                            <w:pPr>
                              <w:pStyle w:val="Caption"/>
                              <w:spacing w:after="0"/>
                              <w:jc w:val="center"/>
                            </w:pPr>
                            <w:r>
                              <w:t>Slika 2.8. Binarno stablo</w:t>
                            </w:r>
                          </w:p>
                          <w:p w14:paraId="471B2CA9" w14:textId="77777777" w:rsidR="005F2E99" w:rsidRDefault="005F2E99" w:rsidP="00364CE8">
                            <w:pPr>
                              <w:keepNext/>
                              <w:spacing w:after="0"/>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4A04C0" id="_x0000_s1035" type="#_x0000_t202" style="position:absolute;left:0;text-align:left;margin-left:0;margin-top:32.35pt;width:399.7pt;height:162.15pt;z-index:25167769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" o:allowoverlap="f">
                <v:textbox>
                  <w:txbxContent>
                    <w:p w14:paraId="3FB4773E" w14:textId="77777777" w:rsidR="005F2E99" w:rsidRDefault="005F2E99" w:rsidP="00364CE8">
                      <w:pPr>
                        <w:keepNext/>
                        <w:spacing w:after="0"/>
                        <w:jc w:val="center"/>
                      </w:pPr>
                      <w:r>
                        <w:rPr>
                          <w:noProof/>
                          <w:lang w:val="hr-BA" w:eastAsia="hr-BA"/>
                        </w:rPr>
                        <w:drawing>
                          <wp:inline distT="0" distB="0" distL="0" distR="0" wp14:anchorId="5BBB65B9" wp14:editId="27799EF4">
                            <wp:extent cx="2974571" cy="1722120"/>
                            <wp:effectExtent l="0" t="0" r="0" b="0"/>
                            <wp:docPr id="351" name="Picture 35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15">
                                      <a:extLst>
                                        <a:ext uri="{28A0092B-C50C-407E-A947-70E740481C1C}">
                                          <a14:useLocalDpi xmlns:a14="http://schemas.microsoft.com/office/drawing/2010/main" val="0"/>
                                        </a:ext>
                                      </a:extLst>
                                    </a:blip>
                                    <a:stretch>
                                      <a:fillRect/>
                                    </a:stretch>
                                  </pic:blipFill>
                                  <pic:spPr>
                                    <a:xfrm>
                                      <a:off x="0" y="0"/>
                                      <a:ext cx="2974571" cy="1722120"/>
                                    </a:xfrm>
                                    <a:prstGeom prst="rect">
                                      <a:avLst/>
                                    </a:prstGeom>
                                  </pic:spPr>
                                </pic:pic>
                              </a:graphicData>
                            </a:graphic>
                          </wp:inline>
                        </w:drawing>
                      </w:r>
                    </w:p>
                    <w:p w14:paraId="094F6D27" w14:textId="2D662011" w:rsidR="005F2E99" w:rsidRDefault="005F2E99" w:rsidP="00364CE8">
                      <w:pPr>
                        <w:pStyle w:val="Caption"/>
                        <w:spacing w:after="0"/>
                        <w:jc w:val="center"/>
                      </w:pPr>
                      <w:r>
                        <w:t>Slika 2.8. Binarno stablo</w:t>
                      </w:r>
                    </w:p>
                    <w:p w14:paraId="471B2CA9" w14:textId="77777777" w:rsidR="005F2E99" w:rsidRDefault="005F2E99" w:rsidP="00364CE8">
                      <w:pPr>
                        <w:keepNext/>
                        <w:spacing w:after="0"/>
                        <w:jc w:val="center"/>
                      </w:pPr>
                    </w:p>
                  </w:txbxContent>
                </v:textbox>
                <w10:wrap type="topAndBottom" anchorx="margin"/>
              </v:shape>
            </w:pict>
          </mc:Fallback>
        </mc:AlternateContent>
      </w:r>
    </w:p>
    <w:p w14:paraId="1D9F7596" w14:textId="771FBCB3" w:rsidR="00364CE8" w:rsidRDefault="00521CF1" w:rsidP="00521CF1">
      <w:pPr>
        <w:pStyle w:val="Podpoglavlje2"/>
      </w:pPr>
      <w:bookmarkStart w:id="17" w:name="_Toc478939195"/>
      <w:r>
        <w:t>Šume odluke</w:t>
      </w:r>
      <w:bookmarkEnd w:id="17"/>
    </w:p>
    <w:p w14:paraId="1797259A" w14:textId="73BFC73E" w:rsidR="00521CF1" w:rsidRDefault="00521CF1" w:rsidP="00521CF1">
      <w:pPr>
        <w:pStyle w:val="Tijelo"/>
      </w:pPr>
      <w:r>
        <w:t xml:space="preserve">Šume odluke (engl. </w:t>
      </w:r>
      <w:proofErr w:type="spellStart"/>
      <w:r>
        <w:t>Random</w:t>
      </w:r>
      <w:proofErr w:type="spellEnd"/>
      <w:r>
        <w:t xml:space="preserve"> </w:t>
      </w:r>
      <w:proofErr w:type="spellStart"/>
      <w:r>
        <w:t>forest</w:t>
      </w:r>
      <w:proofErr w:type="spellEnd"/>
      <w:r>
        <w:t xml:space="preserve">) su klasifikatori koji </w:t>
      </w:r>
      <w:r w:rsidR="00725F5A">
        <w:t xml:space="preserve">su sastavljeni od više stabala odluke </w:t>
      </w:r>
      <w:r>
        <w:t>[</w:t>
      </w:r>
      <w:r w:rsidR="00BF3EAD">
        <w:t>15</w:t>
      </w:r>
      <w:r>
        <w:t xml:space="preserve">]. Ovaj algoritam je poznat po </w:t>
      </w:r>
      <w:proofErr w:type="spellStart"/>
      <w:r>
        <w:t>preprilagođavanju</w:t>
      </w:r>
      <w:proofErr w:type="spellEnd"/>
      <w:r>
        <w:t xml:space="preserve"> (engl. </w:t>
      </w:r>
      <w:proofErr w:type="spellStart"/>
      <w:r>
        <w:t>Overfitting</w:t>
      </w:r>
      <w:proofErr w:type="spellEnd"/>
      <w:r>
        <w:t>) što znači da se previše prilagodi trening setu, a na stvarnim podatcima je preciznost jako manja.</w:t>
      </w:r>
      <w:r w:rsidR="00725F5A">
        <w:t xml:space="preserve"> Svako stablo se kreira sa podskupom trening podataka te se ta metoda naziva odvajanje (engl. </w:t>
      </w:r>
      <w:proofErr w:type="spellStart"/>
      <w:r w:rsidR="00725F5A">
        <w:t>Bagging</w:t>
      </w:r>
      <w:proofErr w:type="spellEnd"/>
      <w:r w:rsidR="00725F5A">
        <w:t xml:space="preserve">). Postupak </w:t>
      </w:r>
      <w:r w:rsidR="00725F5A">
        <w:lastRenderedPageBreak/>
        <w:t>klasifikacije se izvodi na način da se svakom stablu da da odredi klasu i na kraju se uzima klasa koja ima najviše glasova.</w:t>
      </w:r>
      <w:r w:rsidR="00A42EAD">
        <w:t xml:space="preserve"> Šuma odluka je prikazana na slici 2.9.</w:t>
      </w:r>
    </w:p>
    <w:p w14:paraId="430033FE" w14:textId="525D6858" w:rsidR="00A42EAD" w:rsidRDefault="00F8054B" w:rsidP="00521CF1">
      <w:pPr>
        <w:pStyle w:val="Tijelo"/>
        <w:rPr>
          <w:i/>
          <w:iCs/>
          <w:sz w:val="20"/>
          <w:szCs w:val="18"/>
        </w:rPr>
      </w:pPr>
      <w:r w:rsidRPr="00937C55">
        <w:rPr>
          <w:rFonts w:cs="Times New Roman"/>
          <w:noProof/>
          <w:lang w:val="hr-BA" w:eastAsia="hr-BA"/>
        </w:rPr>
        <mc:AlternateContent>
          <mc:Choice Requires="wps">
            <w:drawing>
              <wp:anchor distT="45720" distB="45720" distL="114300" distR="114300" simplePos="0" relativeHeight="251679744" behindDoc="0" locked="0" layoutInCell="1" allowOverlap="0" wp14:anchorId="6478D361" wp14:editId="40BBF797">
                <wp:simplePos x="0" y="0"/>
                <wp:positionH relativeFrom="margin">
                  <wp:posOffset>425450</wp:posOffset>
                </wp:positionH>
                <wp:positionV relativeFrom="paragraph">
                  <wp:posOffset>361950</wp:posOffset>
                </wp:positionV>
                <wp:extent cx="5334000" cy="2270760"/>
                <wp:effectExtent l="0" t="0" r="19050" b="15240"/>
                <wp:wrapTopAndBottom/>
                <wp:docPr id="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34000" cy="2270760"/>
                        </a:xfrm>
                        <a:prstGeom prst="rect">
                          <a:avLst/>
                        </a:prstGeom>
                        <a:solidFill>
                          <a:srgbClr val="FFFFFF"/>
                        </a:solidFill>
                        <a:ln w="9525">
                          <a:solidFill>
                            <a:srgbClr val="000000"/>
                          </a:solidFill>
                          <a:miter lim="800000"/>
                          <a:headEnd/>
                          <a:tailEnd/>
                        </a:ln>
                      </wps:spPr>
                      <wps:txbx>
                        <w:txbxContent>
                          <w:p w14:paraId="42C90E32" w14:textId="77777777" w:rsidR="005F2E99" w:rsidRDefault="005F2E99" w:rsidP="00F8054B">
                            <w:pPr>
                              <w:keepNext/>
                              <w:spacing w:after="0"/>
                              <w:jc w:val="center"/>
                            </w:pPr>
                            <w:r>
                              <w:rPr>
                                <w:noProof/>
                                <w:lang w:val="hr-BA" w:eastAsia="hr-BA"/>
                              </w:rPr>
                              <w:drawing>
                                <wp:inline distT="0" distB="0" distL="0" distR="0" wp14:anchorId="5DA39D01" wp14:editId="678D8C4B">
                                  <wp:extent cx="3253740" cy="1920240"/>
                                  <wp:effectExtent l="0" t="0" r="3810" b="3810"/>
                                  <wp:docPr id="352" name="Picture 352"/>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254045" cy="1920420"/>
                                          </a:xfrm>
                                          <a:prstGeom prst="rect">
                                            <a:avLst/>
                                          </a:prstGeom>
                                        </pic:spPr>
                                      </pic:pic>
                                    </a:graphicData>
                                  </a:graphic>
                                </wp:inline>
                              </w:drawing>
                            </w:r>
                          </w:p>
                          <w:p w14:paraId="36327340" w14:textId="77777777" w:rsidR="005F2E99" w:rsidRDefault="005F2E99" w:rsidP="00F8054B">
                            <w:pPr>
                              <w:pStyle w:val="Caption"/>
                              <w:spacing w:after="0"/>
                              <w:jc w:val="center"/>
                            </w:pPr>
                            <w:r>
                              <w:t>Slika 2.9. Šuma odluka</w:t>
                            </w:r>
                          </w:p>
                          <w:p w14:paraId="487C24FB" w14:textId="77777777" w:rsidR="005F2E99" w:rsidRDefault="005F2E99" w:rsidP="00F8054B">
                            <w:pPr>
                              <w:keepNext/>
                              <w:spacing w:after="0"/>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78D361" id="_x0000_s1036" type="#_x0000_t202" style="position:absolute;left:0;text-align:left;margin-left:33.5pt;margin-top:28.5pt;width:420pt;height:178.8pt;z-index:2516797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" o:allowoverlap="f">
                <v:textbox>
                  <w:txbxContent>
                    <w:p w14:paraId="42C90E32" w14:textId="77777777" w:rsidR="005F2E99" w:rsidRDefault="005F2E99" w:rsidP="00F8054B">
                      <w:pPr>
                        <w:keepNext/>
                        <w:spacing w:after="0"/>
                        <w:jc w:val="center"/>
                      </w:pPr>
                      <w:r>
                        <w:rPr>
                          <w:noProof/>
                          <w:lang w:val="hr-BA" w:eastAsia="hr-BA"/>
                        </w:rPr>
                        <w:drawing>
                          <wp:inline distT="0" distB="0" distL="0" distR="0" wp14:anchorId="5DA39D01" wp14:editId="678D8C4B">
                            <wp:extent cx="3253740" cy="1920240"/>
                            <wp:effectExtent l="0" t="0" r="3810" b="3810"/>
                            <wp:docPr id="352" name="Picture 352"/>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254045" cy="1920420"/>
                                    </a:xfrm>
                                    <a:prstGeom prst="rect">
                                      <a:avLst/>
                                    </a:prstGeom>
                                  </pic:spPr>
                                </pic:pic>
                              </a:graphicData>
                            </a:graphic>
                          </wp:inline>
                        </w:drawing>
                      </w:r>
                    </w:p>
                    <w:p w14:paraId="36327340" w14:textId="77777777" w:rsidR="005F2E99" w:rsidRDefault="005F2E99" w:rsidP="00F8054B">
                      <w:pPr>
                        <w:pStyle w:val="Caption"/>
                        <w:spacing w:after="0"/>
                        <w:jc w:val="center"/>
                      </w:pPr>
                      <w:r>
                        <w:t>Slika 2.9. Šuma odluka</w:t>
                      </w:r>
                    </w:p>
                    <w:p w14:paraId="487C24FB" w14:textId="77777777" w:rsidR="005F2E99" w:rsidRDefault="005F2E99" w:rsidP="00F8054B">
                      <w:pPr>
                        <w:keepNext/>
                        <w:spacing w:after="0"/>
                        <w:jc w:val="center"/>
                      </w:pPr>
                    </w:p>
                  </w:txbxContent>
                </v:textbox>
                <w10:wrap type="topAndBottom" anchorx="margin"/>
              </v:shape>
            </w:pict>
          </mc:Fallback>
        </mc:AlternateContent>
      </w:r>
    </w:p>
    <w:p w14:paraId="7A23485D" w14:textId="10A3395E" w:rsidR="00F8054B" w:rsidRDefault="00F8054B" w:rsidP="00F8054B">
      <w:pPr>
        <w:pStyle w:val="Podpoglavlje2"/>
      </w:pPr>
      <w:bookmarkStart w:id="18" w:name="_Toc478939196"/>
      <w:r>
        <w:t>Vektori podrške</w:t>
      </w:r>
      <w:bookmarkEnd w:id="18"/>
    </w:p>
    <w:p w14:paraId="628C4FBF" w14:textId="31659633" w:rsidR="00AA640B" w:rsidRDefault="00446851" w:rsidP="00AA640B">
      <w:pPr>
        <w:pStyle w:val="Tijelo"/>
      </w:pPr>
      <w:r>
        <w:t xml:space="preserve">Metoda vektora podrške (engl. </w:t>
      </w:r>
      <w:proofErr w:type="spellStart"/>
      <w:r w:rsidRPr="00AE530E">
        <w:rPr>
          <w:i/>
        </w:rPr>
        <w:t>Support</w:t>
      </w:r>
      <w:proofErr w:type="spellEnd"/>
      <w:r w:rsidRPr="00AE530E">
        <w:rPr>
          <w:i/>
        </w:rPr>
        <w:t xml:space="preserve"> </w:t>
      </w:r>
      <w:proofErr w:type="spellStart"/>
      <w:r w:rsidRPr="00AE530E">
        <w:rPr>
          <w:i/>
        </w:rPr>
        <w:t>Vector</w:t>
      </w:r>
      <w:proofErr w:type="spellEnd"/>
      <w:r w:rsidRPr="00AE530E">
        <w:rPr>
          <w:i/>
        </w:rPr>
        <w:t xml:space="preserve"> Machines</w:t>
      </w:r>
      <w:r>
        <w:t>, SVM) je binarni klasifikator koji se koristi pri klasifikaciji i re</w:t>
      </w:r>
      <w:r w:rsidR="00592560">
        <w:t>gresiji [</w:t>
      </w:r>
      <w:r w:rsidR="005F2E99">
        <w:t>10</w:t>
      </w:r>
      <w:r>
        <w:t xml:space="preserve">]. Prostorno promatrano, SVM pokušava odvojiti značajke suprotnih klasa </w:t>
      </w:r>
      <w:proofErr w:type="spellStart"/>
      <w:r>
        <w:t>hiper</w:t>
      </w:r>
      <w:proofErr w:type="spellEnd"/>
      <w:r>
        <w:t xml:space="preserve">-ravninom tako da je razmak između najbližih elemenata i </w:t>
      </w:r>
      <w:proofErr w:type="spellStart"/>
      <w:r>
        <w:t>h</w:t>
      </w:r>
      <w:r w:rsidR="00AA640B">
        <w:t>iper</w:t>
      </w:r>
      <w:proofErr w:type="spellEnd"/>
      <w:r w:rsidR="00AA640B">
        <w:t>-ravnine najveći</w:t>
      </w:r>
      <w:r>
        <w:t xml:space="preserve">. Potrebno je dobivene podatke prvo grupirati i potom izračunati optimalnu </w:t>
      </w:r>
      <w:proofErr w:type="spellStart"/>
      <w:r>
        <w:t>hiper</w:t>
      </w:r>
      <w:proofErr w:type="spellEnd"/>
      <w:r>
        <w:t>-ravninu.</w:t>
      </w:r>
      <w:r w:rsidR="00AA640B">
        <w:t xml:space="preserve"> U slučaju linearno odvojivih podataka, što znači da se može konstruirati </w:t>
      </w:r>
      <w:proofErr w:type="spellStart"/>
      <w:r w:rsidR="00AA640B">
        <w:t>hiper</w:t>
      </w:r>
      <w:proofErr w:type="spellEnd"/>
      <w:r w:rsidR="00AA640B">
        <w:t xml:space="preserve">-ravnina koja odvaja uspješno dijeli sve podatke na dvije različite klase, </w:t>
      </w:r>
      <w:proofErr w:type="spellStart"/>
      <w:r w:rsidR="00AA640B">
        <w:t>hiper</w:t>
      </w:r>
      <w:proofErr w:type="spellEnd"/>
      <w:r w:rsidR="00AA640B">
        <w:t>-ravnina se opisuje izrazom (2-5).</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71"/>
        <w:gridCol w:w="5612"/>
        <w:gridCol w:w="1871"/>
      </w:tblGrid>
      <w:tr w:rsidR="00AA640B" w:rsidRPr="002B64C9" w14:paraId="4F64E248" w14:textId="77777777" w:rsidTr="005F2E99">
        <w:trPr>
          <w:cantSplit/>
        </w:trPr>
        <w:tc>
          <w:tcPr>
            <w:tcW w:w="1000" w:type="pct"/>
            <w:vAlign w:val="center"/>
          </w:tcPr>
          <w:p w14:paraId="3BDC35AB" w14:textId="77777777" w:rsidR="00AA640B" w:rsidRPr="002B64C9" w:rsidRDefault="00AA640B" w:rsidP="005F2E99">
            <w:pPr>
              <w:pStyle w:val="Tijelo"/>
            </w:pPr>
          </w:p>
        </w:tc>
        <w:tc>
          <w:tcPr>
            <w:tcW w:w="3000" w:type="pct"/>
            <w:vAlign w:val="center"/>
          </w:tcPr>
          <w:p w14:paraId="0A03AE73" w14:textId="77777777" w:rsidR="00AA640B" w:rsidRPr="002B64C9" w:rsidRDefault="00AA640B" w:rsidP="005F2E99">
            <w:pPr>
              <w:pStyle w:val="Tijelo"/>
            </w:pPr>
            <m:oMathPara>
              <m:oMath>
                <m:r>
                  <w:rPr>
                    <w:rFonts w:ascii="Cambria Math" w:hAnsi="Cambria Math"/>
                  </w:rPr>
                  <m:t>w∙x+b=0</m:t>
                </m:r>
              </m:oMath>
            </m:oMathPara>
          </w:p>
        </w:tc>
        <w:tc>
          <w:tcPr>
            <w:tcW w:w="1000" w:type="pct"/>
            <w:vAlign w:val="center"/>
          </w:tcPr>
          <w:p w14:paraId="4A4836A3" w14:textId="2DCD853C" w:rsidR="00AA640B" w:rsidRPr="002B64C9" w:rsidRDefault="00AA640B" w:rsidP="005F2E99">
            <w:pPr>
              <w:pStyle w:val="Tijelo"/>
            </w:pPr>
            <w:r>
              <w:t>(2-5</w:t>
            </w:r>
            <w:r w:rsidRPr="002B64C9">
              <w:t>)</w:t>
            </w:r>
          </w:p>
        </w:tc>
      </w:tr>
    </w:tbl>
    <w:p w14:paraId="6C49C08A" w14:textId="77777777" w:rsidR="00AA640B" w:rsidRPr="00ED2B0C" w:rsidRDefault="00AA640B" w:rsidP="00AA640B">
      <w:pPr>
        <w:autoSpaceDE w:val="0"/>
        <w:autoSpaceDN w:val="0"/>
        <w:adjustRightInd w:val="0"/>
        <w:spacing w:after="0" w:line="240" w:lineRule="auto"/>
        <w:jc w:val="both"/>
        <w:rPr>
          <w:rFonts w:ascii="Times New Roman" w:hAnsi="Times New Roman" w:cs="Times New Roman"/>
          <w:color w:val="000000"/>
          <w:sz w:val="24"/>
          <w:szCs w:val="24"/>
        </w:rPr>
      </w:pPr>
      <w:r w:rsidRPr="00ED2B0C">
        <w:rPr>
          <w:rFonts w:ascii="Times New Roman" w:hAnsi="Times New Roman" w:cs="Times New Roman"/>
          <w:color w:val="000000"/>
          <w:sz w:val="24"/>
          <w:szCs w:val="24"/>
        </w:rPr>
        <w:t xml:space="preserve">gdje je: </w:t>
      </w:r>
    </w:p>
    <w:p w14:paraId="646C6CE9" w14:textId="77777777" w:rsidR="00AA640B" w:rsidRPr="00ED2B0C" w:rsidRDefault="00AA640B" w:rsidP="00AA640B">
      <w:pPr>
        <w:autoSpaceDE w:val="0"/>
        <w:autoSpaceDN w:val="0"/>
        <w:adjustRightInd w:val="0"/>
        <w:spacing w:after="0" w:line="240" w:lineRule="auto"/>
        <w:ind w:firstLine="708"/>
        <w:jc w:val="both"/>
        <w:rPr>
          <w:rFonts w:ascii="Times New Roman" w:hAnsi="Times New Roman" w:cs="Times New Roman"/>
          <w:color w:val="000000"/>
          <w:sz w:val="24"/>
          <w:szCs w:val="24"/>
        </w:rPr>
      </w:pPr>
      <w:r w:rsidRPr="00ED2B0C">
        <w:rPr>
          <w:rFonts w:ascii="Times New Roman" w:hAnsi="Times New Roman" w:cs="Times New Roman"/>
          <w:color w:val="000000"/>
          <w:sz w:val="24"/>
          <w:szCs w:val="24"/>
        </w:rPr>
        <w:t>-</w:t>
      </w:r>
      <w:r>
        <w:rPr>
          <w:rFonts w:ascii="Times New Roman" w:hAnsi="Times New Roman" w:cs="Times New Roman"/>
          <w:i/>
          <w:sz w:val="24"/>
          <w:szCs w:val="24"/>
        </w:rPr>
        <w:t>w</w:t>
      </w:r>
      <w:r w:rsidRPr="00ED2B0C">
        <w:rPr>
          <w:rFonts w:ascii="Times New Roman" w:hAnsi="Times New Roman" w:cs="Times New Roman"/>
          <w:i/>
          <w:iCs/>
          <w:color w:val="000000"/>
          <w:sz w:val="24"/>
          <w:szCs w:val="24"/>
        </w:rPr>
        <w:t xml:space="preserve"> </w:t>
      </w:r>
      <w:r w:rsidRPr="00ED2B0C">
        <w:rPr>
          <w:rFonts w:ascii="Times New Roman" w:hAnsi="Times New Roman" w:cs="Times New Roman"/>
          <w:color w:val="000000"/>
          <w:sz w:val="24"/>
          <w:szCs w:val="24"/>
        </w:rPr>
        <w:t xml:space="preserve">– </w:t>
      </w:r>
      <w:r>
        <w:rPr>
          <w:rFonts w:ascii="Times New Roman" w:hAnsi="Times New Roman" w:cs="Times New Roman"/>
          <w:color w:val="000000"/>
          <w:sz w:val="24"/>
          <w:szCs w:val="24"/>
        </w:rPr>
        <w:t xml:space="preserve">normala </w:t>
      </w:r>
      <w:proofErr w:type="spellStart"/>
      <w:r>
        <w:rPr>
          <w:rFonts w:ascii="Times New Roman" w:hAnsi="Times New Roman" w:cs="Times New Roman"/>
          <w:color w:val="000000"/>
          <w:sz w:val="24"/>
          <w:szCs w:val="24"/>
        </w:rPr>
        <w:t>hiper</w:t>
      </w:r>
      <w:proofErr w:type="spellEnd"/>
      <w:r>
        <w:rPr>
          <w:rFonts w:ascii="Times New Roman" w:hAnsi="Times New Roman" w:cs="Times New Roman"/>
          <w:color w:val="000000"/>
          <w:sz w:val="24"/>
          <w:szCs w:val="24"/>
        </w:rPr>
        <w:t>-ravnine</w:t>
      </w:r>
      <w:r w:rsidRPr="00ED2B0C">
        <w:rPr>
          <w:rFonts w:ascii="Times New Roman" w:hAnsi="Times New Roman" w:cs="Times New Roman"/>
          <w:color w:val="000000"/>
          <w:sz w:val="24"/>
          <w:szCs w:val="24"/>
        </w:rPr>
        <w:t xml:space="preserve">, </w:t>
      </w:r>
    </w:p>
    <w:p w14:paraId="2E9B0D5F" w14:textId="77777777" w:rsidR="00AA640B" w:rsidRPr="00ED2B0C" w:rsidRDefault="00AA640B" w:rsidP="00AA640B">
      <w:pPr>
        <w:autoSpaceDE w:val="0"/>
        <w:autoSpaceDN w:val="0"/>
        <w:adjustRightInd w:val="0"/>
        <w:spacing w:after="0" w:line="240" w:lineRule="auto"/>
        <w:ind w:firstLine="708"/>
        <w:jc w:val="both"/>
        <w:rPr>
          <w:rFonts w:ascii="Times New Roman" w:hAnsi="Times New Roman" w:cs="Times New Roman"/>
          <w:color w:val="000000"/>
          <w:sz w:val="24"/>
          <w:szCs w:val="24"/>
        </w:rPr>
      </w:pPr>
      <w:r w:rsidRPr="00ED2B0C">
        <w:rPr>
          <w:rFonts w:ascii="Times New Roman" w:hAnsi="Times New Roman" w:cs="Times New Roman"/>
          <w:color w:val="000000"/>
          <w:sz w:val="24"/>
          <w:szCs w:val="24"/>
        </w:rPr>
        <w:t>-</w:t>
      </w:r>
      <m:oMath>
        <m:f>
          <m:fPr>
            <m:ctrlPr>
              <w:rPr>
                <w:rFonts w:ascii="Cambria Math" w:hAnsi="Cambria Math" w:cs="Times New Roman"/>
                <w:i/>
                <w:color w:val="000000"/>
                <w:sz w:val="24"/>
                <w:szCs w:val="24"/>
              </w:rPr>
            </m:ctrlPr>
          </m:fPr>
          <m:num>
            <m:r>
              <w:rPr>
                <w:rFonts w:ascii="Cambria Math" w:hAnsi="Cambria Math" w:cs="Times New Roman"/>
                <w:color w:val="000000"/>
                <w:sz w:val="24"/>
                <w:szCs w:val="24"/>
              </w:rPr>
              <m:t>b</m:t>
            </m:r>
          </m:num>
          <m:den>
            <m:r>
              <w:rPr>
                <w:rFonts w:ascii="Cambria Math" w:hAnsi="Cambria Math" w:cs="Times New Roman"/>
                <w:color w:val="000000"/>
                <w:sz w:val="24"/>
                <w:szCs w:val="24"/>
              </w:rPr>
              <m:t>|</m:t>
            </m:r>
            <m:d>
              <m:dPr>
                <m:begChr m:val="|"/>
                <m:endChr m:val="|"/>
                <m:ctrlPr>
                  <w:rPr>
                    <w:rFonts w:ascii="Cambria Math" w:hAnsi="Cambria Math" w:cs="Times New Roman"/>
                    <w:i/>
                    <w:color w:val="000000"/>
                    <w:sz w:val="24"/>
                    <w:szCs w:val="24"/>
                  </w:rPr>
                </m:ctrlPr>
              </m:dPr>
              <m:e>
                <m:r>
                  <w:rPr>
                    <w:rFonts w:ascii="Cambria Math" w:hAnsi="Cambria Math" w:cs="Times New Roman"/>
                    <w:color w:val="000000"/>
                    <w:sz w:val="24"/>
                    <w:szCs w:val="24"/>
                  </w:rPr>
                  <m:t>w</m:t>
                </m:r>
              </m:e>
            </m:d>
            <m:r>
              <w:rPr>
                <w:rFonts w:ascii="Cambria Math" w:hAnsi="Cambria Math" w:cs="Times New Roman"/>
                <w:color w:val="000000"/>
                <w:sz w:val="24"/>
                <w:szCs w:val="24"/>
              </w:rPr>
              <m:t>|</m:t>
            </m:r>
          </m:den>
        </m:f>
      </m:oMath>
      <w:r>
        <w:rPr>
          <w:rFonts w:ascii="Times New Roman" w:hAnsi="Times New Roman" w:cs="Times New Roman"/>
          <w:color w:val="000000"/>
          <w:sz w:val="24"/>
          <w:szCs w:val="24"/>
        </w:rPr>
        <w:t xml:space="preserve"> - okomita udaljenost hiper-ravnine od ishodišta</w:t>
      </w:r>
    </w:p>
    <w:p w14:paraId="0D5CD07A" w14:textId="77777777" w:rsidR="00AA640B" w:rsidRDefault="00AA640B" w:rsidP="00AA640B">
      <w:pPr>
        <w:autoSpaceDE w:val="0"/>
        <w:autoSpaceDN w:val="0"/>
        <w:adjustRightInd w:val="0"/>
        <w:spacing w:after="0" w:line="240" w:lineRule="auto"/>
        <w:ind w:firstLine="708"/>
        <w:jc w:val="both"/>
        <w:rPr>
          <w:rFonts w:ascii="Times New Roman" w:eastAsiaTheme="minorEastAsia" w:hAnsi="Times New Roman" w:cs="Times New Roman"/>
          <w:color w:val="000000"/>
          <w:sz w:val="24"/>
          <w:szCs w:val="24"/>
        </w:rPr>
      </w:pPr>
      <w:r w:rsidRPr="00ED2B0C">
        <w:rPr>
          <w:rFonts w:ascii="Times New Roman" w:hAnsi="Times New Roman" w:cs="Times New Roman"/>
          <w:color w:val="000000"/>
          <w:sz w:val="24"/>
          <w:szCs w:val="24"/>
        </w:rPr>
        <w:t>-</w:t>
      </w:r>
      <m:oMath>
        <m:r>
          <w:rPr>
            <w:rFonts w:ascii="Cambria Math" w:hAnsi="Cambria Math" w:cs="Times New Roman"/>
            <w:color w:val="000000"/>
            <w:sz w:val="24"/>
            <w:szCs w:val="24"/>
          </w:rPr>
          <m:t>x</m:t>
        </m:r>
      </m:oMath>
      <w:r>
        <w:rPr>
          <w:rFonts w:ascii="Times New Roman" w:eastAsiaTheme="minorEastAsia" w:hAnsi="Times New Roman" w:cs="Times New Roman"/>
          <w:color w:val="000000"/>
          <w:sz w:val="24"/>
          <w:szCs w:val="24"/>
        </w:rPr>
        <w:t xml:space="preserve"> – podatak.</w:t>
      </w:r>
    </w:p>
    <w:p w14:paraId="3CB69F6E" w14:textId="77777777" w:rsidR="00AA640B" w:rsidRDefault="00AA640B" w:rsidP="00AA640B">
      <w:pPr>
        <w:pStyle w:val="Tijelo"/>
      </w:pPr>
      <w:proofErr w:type="spellStart"/>
      <w:r>
        <w:t>Hiper</w:t>
      </w:r>
      <w:proofErr w:type="spellEnd"/>
      <w:r>
        <w:t>-ravnine koje odvajaju podatke i između sebe imaju najveću udaljenost su margine i mogu se opisati formulama (2-5) i (2-6), te margine se još nazivaju i vektori podrške.</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71"/>
        <w:gridCol w:w="5612"/>
        <w:gridCol w:w="1871"/>
      </w:tblGrid>
      <w:tr w:rsidR="00AA640B" w:rsidRPr="002B64C9" w14:paraId="6BB7EF12" w14:textId="77777777" w:rsidTr="005F2E99">
        <w:trPr>
          <w:cantSplit/>
        </w:trPr>
        <w:tc>
          <w:tcPr>
            <w:tcW w:w="1000" w:type="pct"/>
            <w:vAlign w:val="center"/>
          </w:tcPr>
          <w:p w14:paraId="450F00E6" w14:textId="77777777" w:rsidR="00AA640B" w:rsidRPr="002B64C9" w:rsidRDefault="00AA640B" w:rsidP="005F2E99">
            <w:pPr>
              <w:pStyle w:val="Tijelo"/>
            </w:pPr>
          </w:p>
        </w:tc>
        <w:tc>
          <w:tcPr>
            <w:tcW w:w="3000" w:type="pct"/>
            <w:vAlign w:val="center"/>
          </w:tcPr>
          <w:p w14:paraId="6BA24B66" w14:textId="77777777" w:rsidR="00AA640B" w:rsidRPr="002B64C9" w:rsidRDefault="00AA640B" w:rsidP="005F2E99">
            <w:pPr>
              <w:pStyle w:val="Tijelo"/>
            </w:pPr>
            <m:oMathPara>
              <m:oMath>
                <m:r>
                  <w:rPr>
                    <w:rFonts w:ascii="Cambria Math" w:hAnsi="Cambria Math"/>
                  </w:rPr>
                  <m:t>w∙x+b=-1</m:t>
                </m:r>
              </m:oMath>
            </m:oMathPara>
          </w:p>
        </w:tc>
        <w:tc>
          <w:tcPr>
            <w:tcW w:w="1000" w:type="pct"/>
            <w:vAlign w:val="center"/>
          </w:tcPr>
          <w:p w14:paraId="4C336BB5" w14:textId="3099FB0B" w:rsidR="00AA640B" w:rsidRPr="002B64C9" w:rsidRDefault="00AA640B" w:rsidP="005F2E99">
            <w:pPr>
              <w:pStyle w:val="Tijelo"/>
            </w:pPr>
            <w:r>
              <w:t>(2-6</w:t>
            </w:r>
            <w:r w:rsidRPr="002B64C9">
              <w:t>)</w:t>
            </w:r>
          </w:p>
        </w:tc>
      </w:tr>
      <w:tr w:rsidR="00AA640B" w:rsidRPr="002B64C9" w14:paraId="499A816C" w14:textId="77777777" w:rsidTr="00AA640B">
        <w:trPr>
          <w:cantSplit/>
        </w:trPr>
        <w:tc>
          <w:tcPr>
            <w:tcW w:w="1000" w:type="pct"/>
          </w:tcPr>
          <w:p w14:paraId="0A5B6A19" w14:textId="77777777" w:rsidR="00AA640B" w:rsidRPr="002B64C9" w:rsidRDefault="00AA640B" w:rsidP="005F2E99">
            <w:pPr>
              <w:pStyle w:val="Tijelo"/>
            </w:pPr>
          </w:p>
        </w:tc>
        <w:tc>
          <w:tcPr>
            <w:tcW w:w="3000" w:type="pct"/>
          </w:tcPr>
          <w:p w14:paraId="7001EB90" w14:textId="77777777" w:rsidR="00AA640B" w:rsidRPr="002B64C9" w:rsidRDefault="00AA640B" w:rsidP="005F2E99">
            <w:pPr>
              <w:pStyle w:val="Tijelo"/>
            </w:pPr>
            <m:oMathPara>
              <m:oMath>
                <m:r>
                  <w:rPr>
                    <w:rFonts w:ascii="Cambria Math" w:hAnsi="Cambria Math"/>
                  </w:rPr>
                  <m:t>w∙x+b=1</m:t>
                </m:r>
              </m:oMath>
            </m:oMathPara>
          </w:p>
        </w:tc>
        <w:tc>
          <w:tcPr>
            <w:tcW w:w="1000" w:type="pct"/>
          </w:tcPr>
          <w:p w14:paraId="14B6F325" w14:textId="2FE5376B" w:rsidR="00AA640B" w:rsidRPr="002B64C9" w:rsidRDefault="00AA640B" w:rsidP="005F2E99">
            <w:pPr>
              <w:pStyle w:val="Tijelo"/>
            </w:pPr>
            <w:r>
              <w:t>(2-7</w:t>
            </w:r>
            <w:r w:rsidRPr="002B64C9">
              <w:t>)</w:t>
            </w:r>
          </w:p>
        </w:tc>
      </w:tr>
    </w:tbl>
    <w:p w14:paraId="4763E1CD" w14:textId="2675E7CA" w:rsidR="00AA640B" w:rsidRDefault="00AA640B" w:rsidP="00AA640B">
      <w:pPr>
        <w:pStyle w:val="Tijelo"/>
      </w:pPr>
      <w:r>
        <w:t xml:space="preserve">Ako se želi SVM koristiti i na linearno neodvojive podatke, potrebno je dozvoliti određenu grešku prilikom stvaranja </w:t>
      </w:r>
      <w:proofErr w:type="spellStart"/>
      <w:r>
        <w:t>hiper</w:t>
      </w:r>
      <w:proofErr w:type="spellEnd"/>
      <w:r>
        <w:t xml:space="preserve">-ravnine. Kao i prethodno, u ovom slučaju se margine pokušavaju konstruirati sa što većim razmakom, ali pritom da je što manje pogrešno klasificiranih elemenata. Na slici 2.10. prikazana je </w:t>
      </w:r>
      <w:proofErr w:type="spellStart"/>
      <w:r>
        <w:t>hiper</w:t>
      </w:r>
      <w:proofErr w:type="spellEnd"/>
      <w:r>
        <w:t xml:space="preserve">-ravnina u slučaju linearno neodvojivih i linearno odvojivih podataka. Odabir </w:t>
      </w:r>
      <w:proofErr w:type="spellStart"/>
      <w:r>
        <w:t>hiper</w:t>
      </w:r>
      <w:proofErr w:type="spellEnd"/>
      <w:r>
        <w:t>-ravnine svodi se na pronalaženje:</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71"/>
        <w:gridCol w:w="5612"/>
        <w:gridCol w:w="1871"/>
      </w:tblGrid>
      <w:tr w:rsidR="00AA640B" w:rsidRPr="002B64C9" w14:paraId="66F302ED" w14:textId="77777777" w:rsidTr="005F2E99">
        <w:trPr>
          <w:cantSplit/>
        </w:trPr>
        <w:tc>
          <w:tcPr>
            <w:tcW w:w="1000" w:type="pct"/>
            <w:vAlign w:val="center"/>
          </w:tcPr>
          <w:p w14:paraId="5DDA5FF2" w14:textId="77777777" w:rsidR="00AA640B" w:rsidRPr="002B64C9" w:rsidRDefault="00AA640B" w:rsidP="005F2E99">
            <w:pPr>
              <w:pStyle w:val="Tijelo"/>
            </w:pPr>
          </w:p>
        </w:tc>
        <w:tc>
          <w:tcPr>
            <w:tcW w:w="3000" w:type="pct"/>
            <w:vAlign w:val="center"/>
          </w:tcPr>
          <w:p w14:paraId="1D9FA507" w14:textId="77777777" w:rsidR="00AA640B" w:rsidRPr="002B64C9" w:rsidRDefault="00AA640B" w:rsidP="005F2E99">
            <w:pPr>
              <w:pStyle w:val="Tijelo"/>
            </w:pPr>
            <m:oMath>
              <m:r>
                <w:rPr>
                  <w:rFonts w:ascii="Cambria Math" w:hAnsi="Cambria Math"/>
                </w:rPr>
                <m:t>min</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t>
              </m:r>
              <m:d>
                <m:dPr>
                  <m:begChr m:val="|"/>
                  <m:endChr m:val="|"/>
                  <m:ctrlPr>
                    <w:rPr>
                      <w:rFonts w:ascii="Cambria Math" w:hAnsi="Cambria Math"/>
                      <w:i/>
                    </w:rPr>
                  </m:ctrlPr>
                </m:dPr>
                <m:e>
                  <m:r>
                    <w:rPr>
                      <w:rFonts w:ascii="Cambria Math" w:hAnsi="Cambria Math"/>
                    </w:rPr>
                    <m:t>w</m:t>
                  </m:r>
                </m:e>
              </m:d>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+C</m:t>
              </m:r>
              <m:nary>
                <m:naryPr>
                  <m:chr m:val="∑"/>
                  <m:limLoc m:val="subSup"/>
                  <m:ctrlPr>
                    <w:rPr>
                      <w:rFonts w:ascii="Cambria Math" w:hAnsi="Cambria Math"/>
                      <w:i/>
                    </w:rPr>
                  </m:ctrlPr>
                </m:naryPr>
                <m:sub>
                  <m:r>
                    <w:rPr>
                      <w:rFonts w:ascii="Cambria Math" w:hAnsi="Cambria Math"/>
                    </w:rPr>
                    <m:t>i=1</m:t>
                  </m:r>
                </m:sub>
                <m:sup>
                  <m:r>
                    <w:rPr>
                      <w:rFonts w:ascii="Cambria Math" w:hAnsi="Cambria Math"/>
                    </w:rPr>
                    <m:t>L</m:t>
                  </m:r>
                </m:sup>
                <m:e>
                  <m:sSub>
                    <m:sSubPr>
                      <m:ctrlPr>
                        <w:rPr>
                          <w:rFonts w:ascii="Cambria Math" w:hAnsi="Cambria Math"/>
                          <w:i/>
                        </w:rPr>
                      </m:ctrlPr>
                    </m:sSubPr>
                    <m:e>
                      <m:r>
                        <w:rPr>
                          <w:rFonts w:ascii="Cambria Math" w:hAnsi="Cambria Math"/>
                          <w:i/>
                        </w:rPr>
                        <w:sym w:font="Symbol" w:char="F078"/>
                      </m:r>
                    </m:e>
                    <m:sub>
                      <m:r>
                        <w:rPr>
                          <w:rFonts w:ascii="Cambria Math" w:hAnsi="Cambria Math"/>
                        </w:rPr>
                        <m:t>i</m:t>
                      </m:r>
                    </m:sub>
                  </m:sSub>
                </m:e>
              </m:nary>
            </m:oMath>
            <w:r w:rsidRPr="002B64C9">
              <w:t xml:space="preserve"> takav da</w:t>
            </w:r>
          </w:p>
          <w:p w14:paraId="108AB66B" w14:textId="77777777" w:rsidR="00AA640B" w:rsidRPr="002B64C9" w:rsidRDefault="00AA640B" w:rsidP="005F2E99">
            <w:pPr>
              <w:pStyle w:val="Tijelo"/>
            </w:pPr>
            <w:r w:rsidRPr="002B64C9">
              <w:t xml:space="preserve"> </w:t>
            </w:r>
            <m:oMath>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∙w+b</m:t>
                  </m:r>
                </m:e>
              </m:d>
              <m:r>
                <w:rPr>
                  <w:rFonts w:ascii="Cambria Math" w:hAnsi="Cambria Math"/>
                </w:rPr>
                <m:t>-1+</m:t>
              </m:r>
              <m:sSub>
                <m:sSubPr>
                  <m:ctrlPr>
                    <w:rPr>
                      <w:rFonts w:ascii="Cambria Math" w:hAnsi="Cambria Math"/>
                      <w:i/>
                    </w:rPr>
                  </m:ctrlPr>
                </m:sSubPr>
                <m:e>
                  <m:r>
                    <w:rPr>
                      <w:rFonts w:ascii="Cambria Math" w:hAnsi="Cambria Math"/>
                      <w:i/>
                    </w:rPr>
                    <w:sym w:font="Symbol" w:char="F078"/>
                  </m:r>
                </m:e>
                <m:sub>
                  <m:r>
                    <w:rPr>
                      <w:rFonts w:ascii="Cambria Math" w:hAnsi="Cambria Math"/>
                    </w:rPr>
                    <m:t>i</m:t>
                  </m:r>
                </m:sub>
              </m:sSub>
              <m:r>
                <w:rPr>
                  <w:rFonts w:ascii="Cambria Math" w:hAnsi="Cambria Math"/>
                </w:rPr>
                <m:t xml:space="preserve"> ≥0</m:t>
              </m:r>
            </m:oMath>
          </w:p>
        </w:tc>
        <w:tc>
          <w:tcPr>
            <w:tcW w:w="1000" w:type="pct"/>
            <w:vAlign w:val="center"/>
          </w:tcPr>
          <w:p w14:paraId="3484D52E" w14:textId="72AE7578" w:rsidR="00AA640B" w:rsidRPr="002B64C9" w:rsidRDefault="00AA640B" w:rsidP="005F2E99">
            <w:pPr>
              <w:pStyle w:val="Tijelo"/>
            </w:pPr>
            <w:r>
              <w:t>(2-8</w:t>
            </w:r>
            <w:r w:rsidRPr="002B64C9">
              <w:t>)</w:t>
            </w:r>
          </w:p>
        </w:tc>
      </w:tr>
    </w:tbl>
    <w:p w14:paraId="13C4274D" w14:textId="77777777" w:rsidR="00AA640B" w:rsidRPr="00ED2B0C" w:rsidRDefault="00AA640B" w:rsidP="00AA640B">
      <w:pPr>
        <w:autoSpaceDE w:val="0"/>
        <w:autoSpaceDN w:val="0"/>
        <w:adjustRightInd w:val="0"/>
        <w:spacing w:after="0" w:line="240" w:lineRule="auto"/>
        <w:jc w:val="both"/>
        <w:rPr>
          <w:rFonts w:ascii="Times New Roman" w:hAnsi="Times New Roman" w:cs="Times New Roman"/>
          <w:color w:val="000000"/>
          <w:sz w:val="24"/>
          <w:szCs w:val="24"/>
        </w:rPr>
      </w:pPr>
      <w:r w:rsidRPr="00ED2B0C">
        <w:rPr>
          <w:rFonts w:ascii="Times New Roman" w:hAnsi="Times New Roman" w:cs="Times New Roman"/>
          <w:color w:val="000000"/>
          <w:sz w:val="24"/>
          <w:szCs w:val="24"/>
        </w:rPr>
        <w:t xml:space="preserve">gdje je: </w:t>
      </w:r>
    </w:p>
    <w:p w14:paraId="67246958" w14:textId="77777777" w:rsidR="00AA640B" w:rsidRPr="00ED2B0C" w:rsidRDefault="00AA640B" w:rsidP="00AA640B">
      <w:pPr>
        <w:autoSpaceDE w:val="0"/>
        <w:autoSpaceDN w:val="0"/>
        <w:adjustRightInd w:val="0"/>
        <w:spacing w:after="0" w:line="240" w:lineRule="auto"/>
        <w:ind w:firstLine="708"/>
        <w:jc w:val="both"/>
        <w:rPr>
          <w:rFonts w:ascii="Times New Roman" w:hAnsi="Times New Roman" w:cs="Times New Roman"/>
          <w:color w:val="000000"/>
          <w:sz w:val="24"/>
          <w:szCs w:val="24"/>
        </w:rPr>
      </w:pPr>
      <w:r w:rsidRPr="00ED2B0C">
        <w:rPr>
          <w:rFonts w:ascii="Times New Roman" w:hAnsi="Times New Roman" w:cs="Times New Roman"/>
          <w:color w:val="000000"/>
          <w:sz w:val="24"/>
          <w:szCs w:val="24"/>
        </w:rPr>
        <w:t>-</w:t>
      </w:r>
      <w:r>
        <w:rPr>
          <w:rFonts w:ascii="Times New Roman" w:hAnsi="Times New Roman" w:cs="Times New Roman"/>
          <w:i/>
          <w:sz w:val="24"/>
          <w:szCs w:val="24"/>
        </w:rPr>
        <w:t>C</w:t>
      </w:r>
      <w:r w:rsidRPr="00ED2B0C">
        <w:rPr>
          <w:rFonts w:ascii="Times New Roman" w:hAnsi="Times New Roman" w:cs="Times New Roman"/>
          <w:i/>
          <w:iCs/>
          <w:color w:val="000000"/>
          <w:sz w:val="24"/>
          <w:szCs w:val="24"/>
        </w:rPr>
        <w:t xml:space="preserve"> </w:t>
      </w:r>
      <w:r w:rsidRPr="00ED2B0C">
        <w:rPr>
          <w:rFonts w:ascii="Times New Roman" w:hAnsi="Times New Roman" w:cs="Times New Roman"/>
          <w:color w:val="000000"/>
          <w:sz w:val="24"/>
          <w:szCs w:val="24"/>
        </w:rPr>
        <w:t xml:space="preserve">– </w:t>
      </w:r>
      <w:r>
        <w:rPr>
          <w:rFonts w:ascii="Times New Roman" w:hAnsi="Times New Roman" w:cs="Times New Roman"/>
          <w:color w:val="000000"/>
          <w:sz w:val="24"/>
          <w:szCs w:val="24"/>
        </w:rPr>
        <w:t>faktor pogreške</w:t>
      </w:r>
      <w:r w:rsidRPr="00ED2B0C">
        <w:rPr>
          <w:rFonts w:ascii="Times New Roman" w:hAnsi="Times New Roman" w:cs="Times New Roman"/>
          <w:color w:val="000000"/>
          <w:sz w:val="24"/>
          <w:szCs w:val="24"/>
        </w:rPr>
        <w:t xml:space="preserve">, </w:t>
      </w:r>
    </w:p>
    <w:p w14:paraId="176173C6" w14:textId="2F998069" w:rsidR="00F8054B" w:rsidRPr="00AA640B" w:rsidRDefault="00AA640B" w:rsidP="00AA640B">
      <w:pPr>
        <w:autoSpaceDE w:val="0"/>
        <w:autoSpaceDN w:val="0"/>
        <w:adjustRightInd w:val="0"/>
        <w:spacing w:after="0" w:line="240" w:lineRule="auto"/>
        <w:ind w:firstLine="708"/>
        <w:jc w:val="both"/>
        <w:rPr>
          <w:rFonts w:ascii="Times New Roman" w:hAnsi="Times New Roman" w:cs="Times New Roman"/>
          <w:color w:val="000000"/>
          <w:sz w:val="24"/>
          <w:szCs w:val="24"/>
        </w:rPr>
      </w:pPr>
      <w:r w:rsidRPr="00ED2B0C">
        <w:rPr>
          <w:rFonts w:ascii="Times New Roman" w:hAnsi="Times New Roman" w:cs="Times New Roman"/>
          <w:color w:val="000000"/>
          <w:sz w:val="24"/>
          <w:szCs w:val="24"/>
        </w:rPr>
        <w:t>-</w:t>
      </w:r>
      <m:oMath>
        <m:r>
          <w:rPr>
            <w:rFonts w:ascii="Cambria Math" w:eastAsiaTheme="minorEastAsia" w:hAnsi="Cambria Math" w:cs="Times New Roman"/>
            <w:i/>
          </w:rPr>
          <w:sym w:font="Symbol" w:char="F078"/>
        </m:r>
      </m:oMath>
      <w:r>
        <w:rPr>
          <w:rFonts w:ascii="Times New Roman" w:hAnsi="Times New Roman" w:cs="Times New Roman"/>
          <w:color w:val="000000"/>
          <w:sz w:val="24"/>
          <w:szCs w:val="24"/>
        </w:rPr>
        <w:t xml:space="preserve"> - mjera udaljenosti promatranog podatka od pripadajućeg vektora podrške.</w:t>
      </w:r>
    </w:p>
    <w:p w14:paraId="4A58EF21" w14:textId="5C27BE27" w:rsidR="00446851" w:rsidRDefault="00446851" w:rsidP="00F8054B">
      <w:pPr>
        <w:pStyle w:val="Tijelo"/>
      </w:pPr>
      <w:r w:rsidRPr="00937C55">
        <w:rPr>
          <w:rFonts w:cs="Times New Roman"/>
          <w:noProof/>
          <w:lang w:val="hr-BA" w:eastAsia="hr-BA"/>
        </w:rPr>
        <mc:AlternateContent>
          <mc:Choice Requires="wps">
            <w:drawing>
              <wp:anchor distT="45720" distB="45720" distL="114300" distR="114300" simplePos="0" relativeHeight="251681792" behindDoc="0" locked="0" layoutInCell="1" allowOverlap="0" wp14:anchorId="7BB6C830" wp14:editId="596B711F">
                <wp:simplePos x="0" y="0"/>
                <wp:positionH relativeFrom="margin">
                  <wp:align>right</wp:align>
                </wp:positionH>
                <wp:positionV relativeFrom="paragraph">
                  <wp:posOffset>407670</wp:posOffset>
                </wp:positionV>
                <wp:extent cx="5915660" cy="2271395"/>
                <wp:effectExtent l="0" t="0" r="27940" b="14605"/>
                <wp:wrapTopAndBottom/>
                <wp:docPr id="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5891" cy="2271395"/>
                        </a:xfrm>
                        <a:prstGeom prst="rect">
                          <a:avLst/>
                        </a:prstGeom>
                        <a:solidFill>
                          <a:srgbClr val="FFFFFF"/>
                        </a:solidFill>
                        <a:ln w="9525">
                          <a:solidFill>
                            <a:srgbClr val="000000"/>
                          </a:solidFill>
                          <a:miter lim="800000"/>
                          <a:headEnd/>
                          <a:tailEnd/>
                        </a:ln>
                      </wps:spPr>
                      <wps:txbx>
                        <w:txbxContent>
                          <w:p w14:paraId="5364DEB9" w14:textId="77777777" w:rsidR="005F2E99" w:rsidRDefault="005F2E99" w:rsidP="00446851">
                            <w:pPr>
                              <w:keepNext/>
                              <w:spacing w:after="0"/>
                              <w:jc w:val="center"/>
                            </w:pPr>
                            <w:r>
                              <w:rPr>
                                <w:noProof/>
                                <w:lang w:val="hr-BA" w:eastAsia="hr-BA"/>
                              </w:rPr>
                              <w:drawing>
                                <wp:inline distT="0" distB="0" distL="0" distR="0" wp14:anchorId="393BC0E9" wp14:editId="469EF64E">
                                  <wp:extent cx="4142510" cy="1988128"/>
                                  <wp:effectExtent l="0" t="0" r="0" b="0"/>
                                  <wp:docPr id="353" name="Picture 353"/>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145507" cy="1989566"/>
                                          </a:xfrm>
                                          <a:prstGeom prst="rect">
                                            <a:avLst/>
                                          </a:prstGeom>
                                        </pic:spPr>
                                      </pic:pic>
                                    </a:graphicData>
                                  </a:graphic>
                                </wp:inline>
                              </w:drawing>
                            </w:r>
                          </w:p>
                          <w:p w14:paraId="5FC13034" w14:textId="242D24B5" w:rsidR="005F2E99" w:rsidRDefault="005F2E99" w:rsidP="00446851">
                            <w:pPr>
                              <w:pStyle w:val="Caption"/>
                              <w:spacing w:after="0"/>
                              <w:jc w:val="center"/>
                            </w:pPr>
                            <w:r>
                              <w:t>Slika 2.10. SVM sa linearno odvojivim i neodvojivim podatcima</w:t>
                            </w:r>
                          </w:p>
                          <w:p w14:paraId="1163224B" w14:textId="77777777" w:rsidR="005F2E99" w:rsidRDefault="005F2E99" w:rsidP="00446851">
                            <w:pPr>
                              <w:keepNext/>
                              <w:spacing w:after="0"/>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B6C830" id="_x0000_s1037" type="#_x0000_t202" style="position:absolute;left:0;text-align:left;margin-left:414.6pt;margin-top:32.1pt;width:465.8pt;height:178.85pt;z-index:25168179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" o:allowoverlap="f">
                <v:textbox>
                  <w:txbxContent>
                    <w:p w14:paraId="5364DEB9" w14:textId="77777777" w:rsidR="005F2E99" w:rsidRDefault="005F2E99" w:rsidP="00446851">
                      <w:pPr>
                        <w:keepNext/>
                        <w:spacing w:after="0"/>
                        <w:jc w:val="center"/>
                      </w:pPr>
                      <w:r>
                        <w:rPr>
                          <w:noProof/>
                          <w:lang w:val="hr-BA" w:eastAsia="hr-BA"/>
                        </w:rPr>
                        <w:drawing>
                          <wp:inline distT="0" distB="0" distL="0" distR="0" wp14:anchorId="393BC0E9" wp14:editId="469EF64E">
                            <wp:extent cx="4142510" cy="1988128"/>
                            <wp:effectExtent l="0" t="0" r="0" b="0"/>
                            <wp:docPr id="353" name="Picture 353"/>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145507" cy="1989566"/>
                                    </a:xfrm>
                                    <a:prstGeom prst="rect">
                                      <a:avLst/>
                                    </a:prstGeom>
                                  </pic:spPr>
                                </pic:pic>
                              </a:graphicData>
                            </a:graphic>
                          </wp:inline>
                        </w:drawing>
                      </w:r>
                    </w:p>
                    <w:p w14:paraId="5FC13034" w14:textId="242D24B5" w:rsidR="005F2E99" w:rsidRDefault="005F2E99" w:rsidP="00446851">
                      <w:pPr>
                        <w:pStyle w:val="Caption"/>
                        <w:spacing w:after="0"/>
                        <w:jc w:val="center"/>
                      </w:pPr>
                      <w:r>
                        <w:t>Slika 2.10. SVM sa linearno odvojivim i neodvojivim podatcima</w:t>
                      </w:r>
                    </w:p>
                    <w:p w14:paraId="1163224B" w14:textId="77777777" w:rsidR="005F2E99" w:rsidRDefault="005F2E99" w:rsidP="00446851">
                      <w:pPr>
                        <w:keepNext/>
                        <w:spacing w:after="0"/>
                        <w:jc w:val="center"/>
                      </w:pPr>
                    </w:p>
                  </w:txbxContent>
                </v:textbox>
                <w10:wrap type="topAndBottom" anchorx="margin"/>
              </v:shape>
            </w:pict>
          </mc:Fallback>
        </mc:AlternateContent>
      </w:r>
    </w:p>
    <w:p w14:paraId="4C3D0804" w14:textId="77777777" w:rsidR="00F424A3" w:rsidRDefault="00F424A3" w:rsidP="00F424A3">
      <w:pPr>
        <w:pStyle w:val="Tijelo"/>
      </w:pPr>
      <w:r>
        <w:t>Iako binarni, klasifikator SVM može se koristiti i prilikom više klasne klasifikacije. Dva su moguća načina na koje se SVM može koristiti kao više-klasni klasifikator:</w:t>
      </w:r>
    </w:p>
    <w:p w14:paraId="5C69633C" w14:textId="13F8D190" w:rsidR="00F424A3" w:rsidRDefault="00F424A3" w:rsidP="00F424A3">
      <w:pPr>
        <w:pStyle w:val="Tijelo"/>
        <w:numPr>
          <w:ilvl w:val="0"/>
          <w:numId w:val="25"/>
        </w:numPr>
      </w:pPr>
      <w:r>
        <w:t xml:space="preserve">Konstruirati n klasifikatora koji svrstava podatke u jednu od klasa ili u preostale n-1 klase. Uz rezultat klasifikacije, klasifikator vraća i mjeru sigurnosti u svoj odabir. Nakon što svi klasifikatori odrade klasifikaciju, u obzir se uzimaju samo oni koji nisu podatku pridružili klasu „ostali“. Rezultat se uzima od klasifikatora sa najvećom mjerom sigurnosti. Ovakav način rada zove se jedan protiv svih (engl. </w:t>
      </w:r>
      <w:r w:rsidRPr="007D1938">
        <w:rPr>
          <w:i/>
        </w:rPr>
        <w:t xml:space="preserve">One </w:t>
      </w:r>
      <w:proofErr w:type="spellStart"/>
      <w:r w:rsidRPr="007D1938">
        <w:rPr>
          <w:i/>
        </w:rPr>
        <w:t>versus</w:t>
      </w:r>
      <w:proofErr w:type="spellEnd"/>
      <w:r w:rsidRPr="007D1938">
        <w:rPr>
          <w:i/>
        </w:rPr>
        <w:t xml:space="preserve"> </w:t>
      </w:r>
      <w:proofErr w:type="spellStart"/>
      <w:r w:rsidRPr="007D1938">
        <w:rPr>
          <w:i/>
        </w:rPr>
        <w:t>all</w:t>
      </w:r>
      <w:proofErr w:type="spellEnd"/>
      <w:r>
        <w:t>). U slučaju da svi klasifikatori odaberu klasu „ostali“, rezultat se uzima od onog sa najmanjom mjerom sigurnosti. Prikaz rada algoritma nalazi se na slici 2.11.</w:t>
      </w:r>
    </w:p>
    <w:p w14:paraId="50DAA353" w14:textId="65BB495B" w:rsidR="00446851" w:rsidRDefault="00F424A3" w:rsidP="00F424A3">
      <w:pPr>
        <w:pStyle w:val="Tijelo"/>
        <w:rPr>
          <w:rFonts w:eastAsiaTheme="minorEastAsia"/>
        </w:rPr>
      </w:pPr>
      <w:r>
        <w:t xml:space="preserve">Konstruirati </w:t>
      </w:r>
      <m:oMath>
        <m:f>
          <m:fPr>
            <m:ctrlPr>
              <w:rPr>
                <w:rFonts w:ascii="Cambria Math" w:hAnsi="Cambria Math"/>
                <w:i/>
              </w:rPr>
            </m:ctrlPr>
          </m:fPr>
          <m:num>
            <m:r>
              <w:rPr>
                <w:rFonts w:ascii="Cambria Math" w:hAnsi="Cambria Math"/>
              </w:rPr>
              <m:t>n(n-1)</m:t>
            </m:r>
          </m:num>
          <m:den>
            <m:r>
              <w:rPr>
                <w:rFonts w:ascii="Cambria Math" w:hAnsi="Cambria Math"/>
              </w:rPr>
              <m:t>2</m:t>
            </m:r>
          </m:den>
        </m:f>
      </m:oMath>
      <w:r>
        <w:rPr>
          <w:rFonts w:eastAsiaTheme="minorEastAsia"/>
        </w:rPr>
        <w:t xml:space="preserve"> klasifikatora koji svaki pojedinačno određuje klasu podatka. Svaki put kad klasifikator odredi klasu toj klasi se pridodaje jedan glas. Nakon što se svi klasifikatori izvedu i postupak glasovanja završi, vrijeme je za prebrojavanje glasova. Klasa s najvećim brojem glasova pridjeljuje se podatku. U slučaju istog broja glasova, obično se pridjeljuje klasa sa manjim indeksom. Ovakav način rada zove se jedan protiv jednog (engl. </w:t>
      </w:r>
      <w:r w:rsidRPr="000A031E">
        <w:rPr>
          <w:rFonts w:eastAsiaTheme="minorEastAsia"/>
          <w:i/>
        </w:rPr>
        <w:t xml:space="preserve">One </w:t>
      </w:r>
      <w:proofErr w:type="spellStart"/>
      <w:r w:rsidRPr="000A031E">
        <w:rPr>
          <w:rFonts w:eastAsiaTheme="minorEastAsia"/>
          <w:i/>
        </w:rPr>
        <w:t>versus</w:t>
      </w:r>
      <w:proofErr w:type="spellEnd"/>
      <w:r w:rsidRPr="000A031E">
        <w:rPr>
          <w:rFonts w:eastAsiaTheme="minorEastAsia"/>
          <w:i/>
        </w:rPr>
        <w:t xml:space="preserve"> one</w:t>
      </w:r>
      <w:r>
        <w:rPr>
          <w:rFonts w:eastAsiaTheme="minorEastAsia"/>
        </w:rPr>
        <w:t>). Prikaz rada algoritma nalazi se na slici 2.12.</w:t>
      </w:r>
    </w:p>
    <w:p w14:paraId="74D872F0" w14:textId="41896292" w:rsidR="00F424A3" w:rsidRPr="00F8054B" w:rsidRDefault="00F424A3" w:rsidP="00F424A3">
      <w:pPr>
        <w:pStyle w:val="Tijelo"/>
      </w:pPr>
      <w:r w:rsidRPr="00937C55">
        <w:rPr>
          <w:rFonts w:cs="Times New Roman"/>
          <w:noProof/>
          <w:lang w:val="hr-BA" w:eastAsia="hr-BA"/>
        </w:rPr>
        <w:lastRenderedPageBreak/>
        <mc:AlternateContent>
          <mc:Choice Requires="wps">
            <w:drawing>
              <wp:anchor distT="45720" distB="45720" distL="114300" distR="114300" simplePos="0" relativeHeight="251683840" behindDoc="0" locked="0" layoutInCell="1" allowOverlap="0" wp14:anchorId="6E995FC5" wp14:editId="5D07080D">
                <wp:simplePos x="0" y="0"/>
                <wp:positionH relativeFrom="margin">
                  <wp:align>center</wp:align>
                </wp:positionH>
                <wp:positionV relativeFrom="paragraph">
                  <wp:posOffset>410845</wp:posOffset>
                </wp:positionV>
                <wp:extent cx="5914390" cy="2827020"/>
                <wp:effectExtent l="0" t="0" r="10160" b="11430"/>
                <wp:wrapTopAndBottom/>
                <wp:docPr id="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4390" cy="2827020"/>
                        </a:xfrm>
                        <a:prstGeom prst="rect">
                          <a:avLst/>
                        </a:prstGeom>
                        <a:solidFill>
                          <a:srgbClr val="FFFFFF"/>
                        </a:solidFill>
                        <a:ln w="9525">
                          <a:solidFill>
                            <a:srgbClr val="000000"/>
                          </a:solidFill>
                          <a:miter lim="800000"/>
                          <a:headEnd/>
                          <a:tailEnd/>
                        </a:ln>
                      </wps:spPr>
                      <wps:txbx>
                        <w:txbxContent>
                          <w:p w14:paraId="615A2E8F" w14:textId="77777777" w:rsidR="005F2E99" w:rsidRDefault="005F2E99" w:rsidP="00F424A3">
                            <w:pPr>
                              <w:keepNext/>
                              <w:spacing w:after="0"/>
                              <w:jc w:val="center"/>
                            </w:pPr>
                            <w:r>
                              <w:rPr>
                                <w:noProof/>
                                <w:lang w:val="hr-BA" w:eastAsia="hr-BA"/>
                              </w:rPr>
                              <w:drawing>
                                <wp:inline distT="0" distB="0" distL="0" distR="0" wp14:anchorId="33E0EDFC" wp14:editId="2AF529FE">
                                  <wp:extent cx="4267200" cy="2453640"/>
                                  <wp:effectExtent l="0" t="0" r="0" b="3810"/>
                                  <wp:docPr id="354" name="Picture 354"/>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267526" cy="2453827"/>
                                          </a:xfrm>
                                          <a:prstGeom prst="rect">
                                            <a:avLst/>
                                          </a:prstGeom>
                                        </pic:spPr>
                                      </pic:pic>
                                    </a:graphicData>
                                  </a:graphic>
                                </wp:inline>
                              </w:drawing>
                            </w:r>
                          </w:p>
                          <w:p w14:paraId="5BB9147D" w14:textId="0BD76F79" w:rsidR="005F2E99" w:rsidRDefault="005F2E99" w:rsidP="00F424A3">
                            <w:pPr>
                              <w:pStyle w:val="Caption"/>
                              <w:spacing w:after="0"/>
                              <w:jc w:val="center"/>
                            </w:pPr>
                            <w:r>
                              <w:t xml:space="preserve">Slika 2.11. </w:t>
                            </w:r>
                            <w:r>
                              <w:rPr>
                                <w:rFonts w:cs="Times New Roman"/>
                              </w:rPr>
                              <w:t>SVM način rada algoritma jedan protiv svih</w:t>
                            </w:r>
                          </w:p>
                          <w:p w14:paraId="6653F8DE" w14:textId="77777777" w:rsidR="005F2E99" w:rsidRDefault="005F2E99" w:rsidP="00F424A3">
                            <w:pPr>
                              <w:keepNext/>
                              <w:spacing w:after="0"/>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995FC5" id="_x0000_s1038" type="#_x0000_t202" style="position:absolute;left:0;text-align:left;margin-left:0;margin-top:32.35pt;width:465.7pt;height:222.6pt;z-index:25168384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" o:allowoverlap="f">
                <v:textbox>
                  <w:txbxContent>
                    <w:p w14:paraId="615A2E8F" w14:textId="77777777" w:rsidR="005F2E99" w:rsidRDefault="005F2E99" w:rsidP="00F424A3">
                      <w:pPr>
                        <w:keepNext/>
                        <w:spacing w:after="0"/>
                        <w:jc w:val="center"/>
                      </w:pPr>
                      <w:r>
                        <w:rPr>
                          <w:noProof/>
                          <w:lang w:val="hr-BA" w:eastAsia="hr-BA"/>
                        </w:rPr>
                        <w:drawing>
                          <wp:inline distT="0" distB="0" distL="0" distR="0" wp14:anchorId="33E0EDFC" wp14:editId="2AF529FE">
                            <wp:extent cx="4267200" cy="2453640"/>
                            <wp:effectExtent l="0" t="0" r="0" b="3810"/>
                            <wp:docPr id="354" name="Picture 354"/>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267526" cy="2453827"/>
                                    </a:xfrm>
                                    <a:prstGeom prst="rect">
                                      <a:avLst/>
                                    </a:prstGeom>
                                  </pic:spPr>
                                </pic:pic>
                              </a:graphicData>
                            </a:graphic>
                          </wp:inline>
                        </w:drawing>
                      </w:r>
                    </w:p>
                    <w:p w14:paraId="5BB9147D" w14:textId="0BD76F79" w:rsidR="005F2E99" w:rsidRDefault="005F2E99" w:rsidP="00F424A3">
                      <w:pPr>
                        <w:pStyle w:val="Caption"/>
                        <w:spacing w:after="0"/>
                        <w:jc w:val="center"/>
                      </w:pPr>
                      <w:r>
                        <w:t xml:space="preserve">Slika 2.11. </w:t>
                      </w:r>
                      <w:r>
                        <w:rPr>
                          <w:rFonts w:cs="Times New Roman"/>
                        </w:rPr>
                        <w:t>SVM način rada algoritma jedan protiv svih</w:t>
                      </w:r>
                    </w:p>
                    <w:p w14:paraId="6653F8DE" w14:textId="77777777" w:rsidR="005F2E99" w:rsidRDefault="005F2E99" w:rsidP="00F424A3">
                      <w:pPr>
                        <w:keepNext/>
                        <w:spacing w:after="0"/>
                        <w:jc w:val="center"/>
                      </w:pPr>
                    </w:p>
                  </w:txbxContent>
                </v:textbox>
                <w10:wrap type="topAndBottom" anchorx="margin"/>
              </v:shape>
            </w:pict>
          </mc:Fallback>
        </mc:AlternateContent>
      </w:r>
    </w:p>
    <w:p w14:paraId="46E1DF96" w14:textId="667FB0F9" w:rsidR="00F424A3" w:rsidRDefault="00F424A3" w:rsidP="00F424A3">
      <w:pPr>
        <w:pStyle w:val="Tijelo"/>
      </w:pPr>
      <w:r w:rsidRPr="00937C55">
        <w:rPr>
          <w:rFonts w:cs="Times New Roman"/>
          <w:noProof/>
          <w:lang w:val="hr-BA" w:eastAsia="hr-BA"/>
        </w:rPr>
        <mc:AlternateContent>
          <mc:Choice Requires="wps">
            <w:drawing>
              <wp:anchor distT="45720" distB="45720" distL="114300" distR="114300" simplePos="0" relativeHeight="251685888" behindDoc="0" locked="0" layoutInCell="1" allowOverlap="0" wp14:anchorId="535B2431" wp14:editId="002EFC41">
                <wp:simplePos x="0" y="0"/>
                <wp:positionH relativeFrom="margin">
                  <wp:align>left</wp:align>
                </wp:positionH>
                <wp:positionV relativeFrom="paragraph">
                  <wp:posOffset>2788920</wp:posOffset>
                </wp:positionV>
                <wp:extent cx="5914390" cy="2621280"/>
                <wp:effectExtent l="0" t="0" r="10160" b="26670"/>
                <wp:wrapTopAndBottom/>
                <wp:docPr id="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4390" cy="2621280"/>
                        </a:xfrm>
                        <a:prstGeom prst="rect">
                          <a:avLst/>
                        </a:prstGeom>
                        <a:solidFill>
                          <a:srgbClr val="FFFFFF"/>
                        </a:solidFill>
                        <a:ln w="9525">
                          <a:solidFill>
                            <a:srgbClr val="000000"/>
                          </a:solidFill>
                          <a:miter lim="800000"/>
                          <a:headEnd/>
                          <a:tailEnd/>
                        </a:ln>
                      </wps:spPr>
                      <wps:txbx>
                        <w:txbxContent>
                          <w:p w14:paraId="624B5934" w14:textId="77777777" w:rsidR="005F2E99" w:rsidRDefault="005F2E99" w:rsidP="00F424A3">
                            <w:pPr>
                              <w:keepNext/>
                              <w:spacing w:after="0"/>
                              <w:jc w:val="center"/>
                            </w:pPr>
                            <w:r>
                              <w:rPr>
                                <w:noProof/>
                                <w:lang w:val="hr-BA" w:eastAsia="hr-BA"/>
                              </w:rPr>
                              <w:drawing>
                                <wp:inline distT="0" distB="0" distL="0" distR="0" wp14:anchorId="62D4960F" wp14:editId="421AC848">
                                  <wp:extent cx="2811780" cy="2324100"/>
                                  <wp:effectExtent l="0" t="0" r="7620" b="0"/>
                                  <wp:docPr id="17" name="Picture 17"/>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19">
                                            <a:extLst>
                                              <a:ext uri="{28A0092B-C50C-407E-A947-70E740481C1C}">
                                                <a14:useLocalDpi xmlns:a14="http://schemas.microsoft.com/office/drawing/2010/main" val="0"/>
                                              </a:ext>
                                            </a:extLst>
                                          </a:blip>
                                          <a:stretch>
                                            <a:fillRect/>
                                          </a:stretch>
                                        </pic:blipFill>
                                        <pic:spPr>
                                          <a:xfrm>
                                            <a:off x="0" y="0"/>
                                            <a:ext cx="2811941" cy="2324233"/>
                                          </a:xfrm>
                                          <a:prstGeom prst="rect">
                                            <a:avLst/>
                                          </a:prstGeom>
                                        </pic:spPr>
                                      </pic:pic>
                                    </a:graphicData>
                                  </a:graphic>
                                </wp:inline>
                              </w:drawing>
                            </w:r>
                          </w:p>
                          <w:p w14:paraId="7FAA0650" w14:textId="7F114A98" w:rsidR="005F2E99" w:rsidRDefault="005F2E99" w:rsidP="00F424A3">
                            <w:pPr>
                              <w:pStyle w:val="Caption"/>
                              <w:spacing w:after="0"/>
                              <w:jc w:val="center"/>
                            </w:pPr>
                            <w:r>
                              <w:t xml:space="preserve">Slika 2.12. </w:t>
                            </w:r>
                            <w:r>
                              <w:rPr>
                                <w:rFonts w:cs="Times New Roman"/>
                              </w:rPr>
                              <w:t>SVM način rada algoritma jedan protiv jednog</w:t>
                            </w:r>
                          </w:p>
                          <w:p w14:paraId="38C136E1" w14:textId="77777777" w:rsidR="005F2E99" w:rsidRDefault="005F2E99" w:rsidP="00F424A3">
                            <w:pPr>
                              <w:keepNext/>
                              <w:spacing w:after="0"/>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5B2431" id="_x0000_s1039" type="#_x0000_t202" style="position:absolute;left:0;text-align:left;margin-left:0;margin-top:219.6pt;width:465.7pt;height:206.4pt;z-index:25168588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" o:allowoverlap="f">
                <v:textbox>
                  <w:txbxContent>
                    <w:p w14:paraId="624B5934" w14:textId="77777777" w:rsidR="005F2E99" w:rsidRDefault="005F2E99" w:rsidP="00F424A3">
                      <w:pPr>
                        <w:keepNext/>
                        <w:spacing w:after="0"/>
                        <w:jc w:val="center"/>
                      </w:pPr>
                      <w:r>
                        <w:rPr>
                          <w:noProof/>
                          <w:lang w:val="hr-BA" w:eastAsia="hr-BA"/>
                        </w:rPr>
                        <w:drawing>
                          <wp:inline distT="0" distB="0" distL="0" distR="0" wp14:anchorId="62D4960F" wp14:editId="421AC848">
                            <wp:extent cx="2811780" cy="2324100"/>
                            <wp:effectExtent l="0" t="0" r="7620" b="0"/>
                            <wp:docPr id="17" name="Picture 17"/>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19">
                                      <a:extLst>
                                        <a:ext uri="{28A0092B-C50C-407E-A947-70E740481C1C}">
                                          <a14:useLocalDpi xmlns:a14="http://schemas.microsoft.com/office/drawing/2010/main" val="0"/>
                                        </a:ext>
                                      </a:extLst>
                                    </a:blip>
                                    <a:stretch>
                                      <a:fillRect/>
                                    </a:stretch>
                                  </pic:blipFill>
                                  <pic:spPr>
                                    <a:xfrm>
                                      <a:off x="0" y="0"/>
                                      <a:ext cx="2811941" cy="2324233"/>
                                    </a:xfrm>
                                    <a:prstGeom prst="rect">
                                      <a:avLst/>
                                    </a:prstGeom>
                                  </pic:spPr>
                                </pic:pic>
                              </a:graphicData>
                            </a:graphic>
                          </wp:inline>
                        </w:drawing>
                      </w:r>
                    </w:p>
                    <w:p w14:paraId="7FAA0650" w14:textId="7F114A98" w:rsidR="005F2E99" w:rsidRDefault="005F2E99" w:rsidP="00F424A3">
                      <w:pPr>
                        <w:pStyle w:val="Caption"/>
                        <w:spacing w:after="0"/>
                        <w:jc w:val="center"/>
                      </w:pPr>
                      <w:r>
                        <w:t xml:space="preserve">Slika 2.12. </w:t>
                      </w:r>
                      <w:r>
                        <w:rPr>
                          <w:rFonts w:cs="Times New Roman"/>
                        </w:rPr>
                        <w:t>SVM način rada algoritma jedan protiv jednog</w:t>
                      </w:r>
                    </w:p>
                    <w:p w14:paraId="38C136E1" w14:textId="77777777" w:rsidR="005F2E99" w:rsidRDefault="005F2E99" w:rsidP="00F424A3">
                      <w:pPr>
                        <w:keepNext/>
                        <w:spacing w:after="0"/>
                        <w:jc w:val="center"/>
                      </w:pPr>
                    </w:p>
                  </w:txbxContent>
                </v:textbox>
                <w10:wrap type="topAndBottom" anchorx="margin"/>
              </v:shape>
            </w:pict>
          </mc:Fallback>
        </mc:AlternateContent>
      </w:r>
    </w:p>
    <w:p w14:paraId="51FB96A8" w14:textId="77777777" w:rsidR="0004748F" w:rsidRPr="00ED2B0C" w:rsidRDefault="0004748F" w:rsidP="00742125">
      <w:pPr>
        <w:pStyle w:val="Podpoglavlje2"/>
      </w:pPr>
      <w:bookmarkStart w:id="19" w:name="_Toc478939197"/>
      <w:r w:rsidRPr="00ED2B0C">
        <w:t>Viola-Jones algoritam</w:t>
      </w:r>
      <w:bookmarkEnd w:id="19"/>
    </w:p>
    <w:p w14:paraId="5673876B" w14:textId="2B437C0B" w:rsidR="0004748F" w:rsidRDefault="0004748F" w:rsidP="0004748F">
      <w:pPr>
        <w:pStyle w:val="Tijelo"/>
        <w:rPr>
          <w:rFonts w:cs="Times New Roman"/>
        </w:rPr>
      </w:pPr>
      <w:r w:rsidRPr="00ED2B0C">
        <w:rPr>
          <w:rFonts w:cs="Times New Roman"/>
        </w:rPr>
        <w:t xml:space="preserve">Jedan od najpoznatijih algoritama za detekciju lica na slikama je Viola-Jones algoritam. Algoritam koristi </w:t>
      </w:r>
      <w:proofErr w:type="spellStart"/>
      <w:r w:rsidRPr="00ED2B0C">
        <w:rPr>
          <w:rFonts w:cs="Times New Roman"/>
        </w:rPr>
        <w:t>Haarove</w:t>
      </w:r>
      <w:proofErr w:type="spellEnd"/>
      <w:r w:rsidRPr="00ED2B0C">
        <w:rPr>
          <w:rFonts w:cs="Times New Roman"/>
        </w:rPr>
        <w:t xml:space="preserve"> značajke koje primjenjuje na sliku i na taj način traži odgovarajući objekt, u ovom </w:t>
      </w:r>
      <w:r w:rsidR="00592560">
        <w:rPr>
          <w:rFonts w:cs="Times New Roman"/>
        </w:rPr>
        <w:t>slučaju lice, usta, oči i nos [</w:t>
      </w:r>
      <w:r w:rsidR="00BF3EAD">
        <w:rPr>
          <w:rFonts w:cs="Times New Roman"/>
        </w:rPr>
        <w:t>16</w:t>
      </w:r>
      <w:r w:rsidRPr="00ED2B0C">
        <w:rPr>
          <w:rFonts w:cs="Times New Roman"/>
        </w:rPr>
        <w:t>].</w:t>
      </w:r>
      <w:r>
        <w:rPr>
          <w:rFonts w:cs="Times New Roman"/>
        </w:rPr>
        <w:t xml:space="preserve"> </w:t>
      </w:r>
      <w:proofErr w:type="spellStart"/>
      <w:r w:rsidRPr="00ED2B0C">
        <w:rPr>
          <w:rFonts w:cs="Times New Roman"/>
        </w:rPr>
        <w:t>Haarove</w:t>
      </w:r>
      <w:proofErr w:type="spellEnd"/>
      <w:r w:rsidRPr="00ED2B0C">
        <w:rPr>
          <w:rFonts w:cs="Times New Roman"/>
        </w:rPr>
        <w:t xml:space="preserve"> značajke su slike ili matrice koje na nekim mjestima imaju tamna, a na neki</w:t>
      </w:r>
      <w:r>
        <w:rPr>
          <w:rFonts w:cs="Times New Roman"/>
        </w:rPr>
        <w:t>m mjestima svjetla područ</w:t>
      </w:r>
      <w:r w:rsidRPr="00ED2B0C">
        <w:rPr>
          <w:rFonts w:cs="Times New Roman"/>
        </w:rPr>
        <w:t>ja i svojim oblikom odgovaraju traženom objektu. Primjer se nalazi na slici 2.2.</w:t>
      </w:r>
    </w:p>
    <w:p w14:paraId="291F02C4" w14:textId="617F0A55" w:rsidR="0004748F" w:rsidRPr="00ED2B0C" w:rsidRDefault="0004748F" w:rsidP="0004748F">
      <w:pPr>
        <w:pStyle w:val="Tijelo"/>
        <w:rPr>
          <w:rFonts w:cs="Times New Roman"/>
        </w:rPr>
      </w:pPr>
      <w:r w:rsidRPr="00937C55">
        <w:rPr>
          <w:rFonts w:cs="Times New Roman"/>
          <w:noProof/>
          <w:lang w:val="hr-BA" w:eastAsia="hr-BA"/>
        </w:rPr>
        <w:lastRenderedPageBreak/>
        <mc:AlternateContent>
          <mc:Choice Requires="wps">
            <w:drawing>
              <wp:anchor distT="45720" distB="45720" distL="114300" distR="114300" simplePos="0" relativeHeight="251687936" behindDoc="0" locked="0" layoutInCell="1" allowOverlap="0" wp14:anchorId="61BC4501" wp14:editId="339F48E1">
                <wp:simplePos x="0" y="0"/>
                <wp:positionH relativeFrom="margin">
                  <wp:align>left</wp:align>
                </wp:positionH>
                <wp:positionV relativeFrom="paragraph">
                  <wp:posOffset>410210</wp:posOffset>
                </wp:positionV>
                <wp:extent cx="5914390" cy="1249680"/>
                <wp:effectExtent l="0" t="0" r="10160" b="26670"/>
                <wp:wrapTopAndBottom/>
                <wp:docPr id="27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4390" cy="1249680"/>
                        </a:xfrm>
                        <a:prstGeom prst="rect">
                          <a:avLst/>
                        </a:prstGeom>
                        <a:solidFill>
                          <a:srgbClr val="FFFFFF"/>
                        </a:solidFill>
                        <a:ln w="9525">
                          <a:solidFill>
                            <a:srgbClr val="000000"/>
                          </a:solidFill>
                          <a:miter lim="800000"/>
                          <a:headEnd/>
                          <a:tailEnd/>
                        </a:ln>
                      </wps:spPr>
                      <wps:txbx>
                        <w:txbxContent>
                          <w:p w14:paraId="1B5103DB" w14:textId="136A447D" w:rsidR="005F2E99" w:rsidRDefault="005F2E99" w:rsidP="0004748F">
                            <w:pPr>
                              <w:keepNext/>
                              <w:spacing w:after="0"/>
                              <w:jc w:val="center"/>
                            </w:pPr>
                            <w:r w:rsidRPr="00ED2B0C">
                              <w:rPr>
                                <w:rFonts w:cs="Times New Roman"/>
                                <w:noProof/>
                                <w:lang w:val="hr-BA" w:eastAsia="hr-BA"/>
                              </w:rPr>
                              <w:drawing>
                                <wp:inline distT="0" distB="0" distL="0" distR="0" wp14:anchorId="5DEC63E3" wp14:editId="50C0E6FC">
                                  <wp:extent cx="1463040" cy="932284"/>
                                  <wp:effectExtent l="0" t="0" r="3810" b="127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lika2.1..bmp"/>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486868" cy="947468"/>
                                          </a:xfrm>
                                          <a:prstGeom prst="rect">
                                            <a:avLst/>
                                          </a:prstGeom>
                                        </pic:spPr>
                                      </pic:pic>
                                    </a:graphicData>
                                  </a:graphic>
                                </wp:inline>
                              </w:drawing>
                            </w:r>
                          </w:p>
                          <w:p w14:paraId="0E0DB344" w14:textId="6E350FDE" w:rsidR="005F2E99" w:rsidRDefault="005F2E99" w:rsidP="0004748F">
                            <w:pPr>
                              <w:pStyle w:val="Caption"/>
                              <w:spacing w:after="0"/>
                              <w:jc w:val="center"/>
                            </w:pPr>
                            <w:r>
                              <w:t xml:space="preserve">Slika 2.13. </w:t>
                            </w:r>
                            <w:r w:rsidRPr="00ED2B0C">
                              <w:rPr>
                                <w:rFonts w:cs="Times New Roman"/>
                              </w:rPr>
                              <w:t xml:space="preserve">Primjer </w:t>
                            </w:r>
                            <w:proofErr w:type="spellStart"/>
                            <w:r w:rsidRPr="00ED2B0C">
                              <w:rPr>
                                <w:rFonts w:cs="Times New Roman"/>
                              </w:rPr>
                              <w:t>Haarove</w:t>
                            </w:r>
                            <w:proofErr w:type="spellEnd"/>
                            <w:r w:rsidRPr="00ED2B0C">
                              <w:rPr>
                                <w:rFonts w:cs="Times New Roman"/>
                              </w:rPr>
                              <w:t xml:space="preserve"> značajke, [</w:t>
                            </w:r>
                            <w:r w:rsidR="00BF3EAD">
                              <w:rPr>
                                <w:rFonts w:cs="Times New Roman"/>
                              </w:rPr>
                              <w:t>m16</w:t>
                            </w:r>
                            <w:r w:rsidRPr="00ED2B0C">
                              <w:rPr>
                                <w:rFonts w:cs="Times New Roman"/>
                              </w:rPr>
                              <w:t>]</w:t>
                            </w:r>
                            <w:r>
                              <w:rPr>
                                <w:rStyle w:val="CommentReference"/>
                                <w:rFonts w:asciiTheme="minorHAnsi" w:hAnsiTheme="minorHAnsi"/>
                              </w:rPr>
                              <w:annotationRef/>
                            </w:r>
                          </w:p>
                          <w:p w14:paraId="3EA2EEDA" w14:textId="77777777" w:rsidR="005F2E99" w:rsidRDefault="005F2E99" w:rsidP="0004748F">
                            <w:pPr>
                              <w:keepNext/>
                              <w:spacing w:after="0"/>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BC4501" id="_x0000_s1040" type="#_x0000_t202" style="position:absolute;left:0;text-align:left;margin-left:0;margin-top:32.3pt;width:465.7pt;height:98.4pt;z-index:25168793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" o:allowoverlap="f">
                <v:textbox>
                  <w:txbxContent>
                    <w:p w14:paraId="1B5103DB" w14:textId="136A447D" w:rsidR="005F2E99" w:rsidRDefault="005F2E99" w:rsidP="0004748F">
                      <w:pPr>
                        <w:keepNext/>
                        <w:spacing w:after="0"/>
                        <w:jc w:val="center"/>
                      </w:pPr>
                      <w:r w:rsidRPr="00ED2B0C">
                        <w:rPr>
                          <w:rFonts w:cs="Times New Roman"/>
                          <w:noProof/>
                          <w:lang w:val="hr-BA" w:eastAsia="hr-BA"/>
                        </w:rPr>
                        <w:drawing>
                          <wp:inline distT="0" distB="0" distL="0" distR="0" wp14:anchorId="5DEC63E3" wp14:editId="50C0E6FC">
                            <wp:extent cx="1463040" cy="932284"/>
                            <wp:effectExtent l="0" t="0" r="3810" b="127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lika2.1..bmp"/>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486868" cy="947468"/>
                                    </a:xfrm>
                                    <a:prstGeom prst="rect">
                                      <a:avLst/>
                                    </a:prstGeom>
                                  </pic:spPr>
                                </pic:pic>
                              </a:graphicData>
                            </a:graphic>
                          </wp:inline>
                        </w:drawing>
                      </w:r>
                    </w:p>
                    <w:p w14:paraId="0E0DB344" w14:textId="6E350FDE" w:rsidR="005F2E99" w:rsidRDefault="005F2E99" w:rsidP="0004748F">
                      <w:pPr>
                        <w:pStyle w:val="Caption"/>
                        <w:spacing w:after="0"/>
                        <w:jc w:val="center"/>
                      </w:pPr>
                      <w:r>
                        <w:t xml:space="preserve">Slika 2.13. </w:t>
                      </w:r>
                      <w:r w:rsidRPr="00ED2B0C">
                        <w:rPr>
                          <w:rFonts w:cs="Times New Roman"/>
                        </w:rPr>
                        <w:t xml:space="preserve">Primjer </w:t>
                      </w:r>
                      <w:proofErr w:type="spellStart"/>
                      <w:r w:rsidRPr="00ED2B0C">
                        <w:rPr>
                          <w:rFonts w:cs="Times New Roman"/>
                        </w:rPr>
                        <w:t>Haarove</w:t>
                      </w:r>
                      <w:proofErr w:type="spellEnd"/>
                      <w:r w:rsidRPr="00ED2B0C">
                        <w:rPr>
                          <w:rFonts w:cs="Times New Roman"/>
                        </w:rPr>
                        <w:t xml:space="preserve"> značajke, [</w:t>
                      </w:r>
                      <w:r w:rsidR="00BF3EAD">
                        <w:rPr>
                          <w:rFonts w:cs="Times New Roman"/>
                        </w:rPr>
                        <w:t>m16</w:t>
                      </w:r>
                      <w:r w:rsidRPr="00ED2B0C">
                        <w:rPr>
                          <w:rFonts w:cs="Times New Roman"/>
                        </w:rPr>
                        <w:t>]</w:t>
                      </w:r>
                      <w:r>
                        <w:rPr>
                          <w:rStyle w:val="CommentReference"/>
                          <w:rFonts w:asciiTheme="minorHAnsi" w:hAnsiTheme="minorHAnsi"/>
                        </w:rPr>
                        <w:annotationRef/>
                      </w:r>
                    </w:p>
                    <w:p w14:paraId="3EA2EEDA" w14:textId="77777777" w:rsidR="005F2E99" w:rsidRDefault="005F2E99" w:rsidP="0004748F">
                      <w:pPr>
                        <w:keepNext/>
                        <w:spacing w:after="0"/>
                        <w:jc w:val="center"/>
                      </w:pPr>
                    </w:p>
                  </w:txbxContent>
                </v:textbox>
                <w10:wrap type="topAndBottom" anchorx="margin"/>
              </v:shape>
            </w:pict>
          </mc:Fallback>
        </mc:AlternateContent>
      </w:r>
    </w:p>
    <w:p w14:paraId="514B2ED0" w14:textId="56FA74AE" w:rsidR="0004748F" w:rsidRDefault="0004748F" w:rsidP="0004748F">
      <w:pPr>
        <w:pStyle w:val="Tijelo"/>
        <w:rPr>
          <w:rFonts w:cs="Times New Roman"/>
        </w:rPr>
      </w:pPr>
      <w:r w:rsidRPr="00ED2B0C">
        <w:rPr>
          <w:rFonts w:cs="Times New Roman"/>
        </w:rPr>
        <w:t>Značajke se primjenjuju na cijelu sl</w:t>
      </w:r>
      <w:r>
        <w:rPr>
          <w:rFonts w:cs="Times New Roman"/>
        </w:rPr>
        <w:t>iku od početka do kraja i pomiču</w:t>
      </w:r>
      <w:r w:rsidRPr="00ED2B0C">
        <w:rPr>
          <w:rFonts w:cs="Times New Roman"/>
        </w:rPr>
        <w:t xml:space="preserve"> se po jedan </w:t>
      </w:r>
      <w:proofErr w:type="spellStart"/>
      <w:r w:rsidRPr="00ED2B0C">
        <w:rPr>
          <w:rFonts w:cs="Times New Roman"/>
        </w:rPr>
        <w:t>piksel</w:t>
      </w:r>
      <w:proofErr w:type="spellEnd"/>
      <w:r w:rsidRPr="00ED2B0C">
        <w:rPr>
          <w:rFonts w:cs="Times New Roman"/>
        </w:rPr>
        <w:t xml:space="preserve"> nakon primjene. Kada se prođe cijela slika</w:t>
      </w:r>
      <w:r>
        <w:rPr>
          <w:rFonts w:cs="Times New Roman"/>
        </w:rPr>
        <w:t>,</w:t>
      </w:r>
      <w:r w:rsidRPr="00ED2B0C">
        <w:rPr>
          <w:rFonts w:cs="Times New Roman"/>
        </w:rPr>
        <w:t xml:space="preserve"> </w:t>
      </w:r>
      <w:r>
        <w:rPr>
          <w:rFonts w:cs="Times New Roman"/>
        </w:rPr>
        <w:t>područje koje značajka zauzima</w:t>
      </w:r>
      <w:r w:rsidRPr="00ED2B0C">
        <w:rPr>
          <w:rFonts w:cs="Times New Roman"/>
        </w:rPr>
        <w:t xml:space="preserve"> se povećava i </w:t>
      </w:r>
      <w:r>
        <w:rPr>
          <w:rFonts w:cs="Times New Roman"/>
        </w:rPr>
        <w:t>sve se opet primjenjuje ponovno.</w:t>
      </w:r>
      <w:r w:rsidRPr="00ED2B0C">
        <w:rPr>
          <w:rFonts w:cs="Times New Roman"/>
        </w:rPr>
        <w:t xml:space="preserve"> Ovo nije učinkovito raditi jer je jako sporo. Kako bi se ubrzao proces traženja objekata, Viola-Jones kori</w:t>
      </w:r>
      <w:r>
        <w:rPr>
          <w:rFonts w:cs="Times New Roman"/>
        </w:rPr>
        <w:t>ste integralnu sliku i također se definira minimalna i maksimalna granica od koje i do koje se povećava područje značajka</w:t>
      </w:r>
      <w:r w:rsidRPr="00ED2B0C">
        <w:rPr>
          <w:rFonts w:cs="Times New Roman"/>
        </w:rPr>
        <w:t xml:space="preserve">. </w:t>
      </w:r>
      <w:r>
        <w:rPr>
          <w:rFonts w:cs="Times New Roman"/>
        </w:rPr>
        <w:t>R</w:t>
      </w:r>
      <w:r w:rsidRPr="00ED2B0C">
        <w:rPr>
          <w:rFonts w:cs="Times New Roman"/>
        </w:rPr>
        <w:t>ačunanje zbroja pik</w:t>
      </w:r>
      <w:r>
        <w:rPr>
          <w:rFonts w:cs="Times New Roman"/>
        </w:rPr>
        <w:t xml:space="preserve">sela unutar bilo kojeg kvadrata </w:t>
      </w:r>
      <w:r w:rsidRPr="00ED2B0C">
        <w:rPr>
          <w:rFonts w:cs="Times New Roman"/>
        </w:rPr>
        <w:t>koristeći</w:t>
      </w:r>
      <w:r>
        <w:rPr>
          <w:rFonts w:cs="Times New Roman"/>
        </w:rPr>
        <w:t xml:space="preserve"> samo</w:t>
      </w:r>
      <w:r w:rsidRPr="00ED2B0C">
        <w:rPr>
          <w:rFonts w:cs="Times New Roman"/>
        </w:rPr>
        <w:t xml:space="preserve"> referentna polja</w:t>
      </w:r>
      <w:r>
        <w:rPr>
          <w:rFonts w:cs="Times New Roman"/>
        </w:rPr>
        <w:t xml:space="preserve"> se još naziva i integralna slika,</w:t>
      </w:r>
      <w:r w:rsidRPr="00ED2B0C">
        <w:rPr>
          <w:rFonts w:cs="Times New Roman"/>
        </w:rPr>
        <w:t xml:space="preserve"> što je prikazano na slici 2.3. </w:t>
      </w:r>
      <w:r>
        <w:rPr>
          <w:rFonts w:cs="Times New Roman"/>
        </w:rPr>
        <w:t>[</w:t>
      </w:r>
      <w:r w:rsidR="00BF3EAD">
        <w:rPr>
          <w:rFonts w:cs="Times New Roman"/>
        </w:rPr>
        <w:t>16</w:t>
      </w:r>
      <w:r w:rsidRPr="00ED2B0C">
        <w:rPr>
          <w:rFonts w:cs="Times New Roman"/>
        </w:rPr>
        <w:t>]. Vrijednost integralne slike na lokaciji 1 je zbroj piksela u A kvadratu. Vrijednost na lokaciji 2 je A + B, na lokaciji 3 A + C i na lokaciji 4 A + B +C +D.</w:t>
      </w:r>
      <w:r>
        <w:rPr>
          <w:rFonts w:cs="Times New Roman"/>
        </w:rPr>
        <w:t xml:space="preserve"> Zbroj piksela unutar polja D</w:t>
      </w:r>
      <w:r w:rsidRPr="00ED2B0C">
        <w:rPr>
          <w:rFonts w:cs="Times New Roman"/>
        </w:rPr>
        <w:t xml:space="preserve"> može</w:t>
      </w:r>
      <w:r>
        <w:rPr>
          <w:rFonts w:cs="Times New Roman"/>
        </w:rPr>
        <w:t xml:space="preserve"> se</w:t>
      </w:r>
      <w:r w:rsidRPr="00ED2B0C">
        <w:rPr>
          <w:rFonts w:cs="Times New Roman"/>
        </w:rPr>
        <w:t xml:space="preserve"> izračunati na način da se zbroje vrijednosti na glavnoj dijagonali i oduzmu od zbroja vrijednosti na sporednoj dijagonali (1 + 4 - ( 2 + 3) ).</w:t>
      </w:r>
    </w:p>
    <w:p w14:paraId="7C227BF6" w14:textId="06C32348" w:rsidR="0004748F" w:rsidRPr="00ED2B0C" w:rsidRDefault="0004748F" w:rsidP="0004748F">
      <w:pPr>
        <w:pStyle w:val="Tijelo"/>
        <w:rPr>
          <w:rFonts w:cs="Times New Roman"/>
        </w:rPr>
      </w:pPr>
      <w:r w:rsidRPr="00937C55">
        <w:rPr>
          <w:rFonts w:cs="Times New Roman"/>
          <w:noProof/>
          <w:lang w:val="hr-BA" w:eastAsia="hr-BA"/>
        </w:rPr>
        <mc:AlternateContent>
          <mc:Choice Requires="wps">
            <w:drawing>
              <wp:anchor distT="45720" distB="45720" distL="114300" distR="114300" simplePos="0" relativeHeight="251689984" behindDoc="0" locked="0" layoutInCell="1" allowOverlap="0" wp14:anchorId="072D2400" wp14:editId="2A60DED1">
                <wp:simplePos x="0" y="0"/>
                <wp:positionH relativeFrom="margin">
                  <wp:align>left</wp:align>
                </wp:positionH>
                <wp:positionV relativeFrom="paragraph">
                  <wp:posOffset>412750</wp:posOffset>
                </wp:positionV>
                <wp:extent cx="5914390" cy="1470660"/>
                <wp:effectExtent l="0" t="0" r="10160" b="15240"/>
                <wp:wrapTopAndBottom/>
                <wp:docPr id="2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4390" cy="1470660"/>
                        </a:xfrm>
                        <a:prstGeom prst="rect">
                          <a:avLst/>
                        </a:prstGeom>
                        <a:solidFill>
                          <a:srgbClr val="FFFFFF"/>
                        </a:solidFill>
                        <a:ln w="9525">
                          <a:solidFill>
                            <a:srgbClr val="000000"/>
                          </a:solidFill>
                          <a:miter lim="800000"/>
                          <a:headEnd/>
                          <a:tailEnd/>
                        </a:ln>
                      </wps:spPr>
                      <wps:txbx>
                        <w:txbxContent>
                          <w:p w14:paraId="51FA8CF2" w14:textId="44BB9A32" w:rsidR="005F2E99" w:rsidRDefault="005F2E99" w:rsidP="0004748F">
                            <w:pPr>
                              <w:keepNext/>
                              <w:spacing w:after="0"/>
                              <w:jc w:val="center"/>
                            </w:pPr>
                            <w:r w:rsidRPr="00ED2B0C">
                              <w:rPr>
                                <w:rFonts w:cs="Times New Roman"/>
                                <w:noProof/>
                                <w:lang w:val="hr-BA" w:eastAsia="hr-BA"/>
                              </w:rPr>
                              <w:drawing>
                                <wp:inline distT="0" distB="0" distL="0" distR="0" wp14:anchorId="3B50A62B" wp14:editId="200396C4">
                                  <wp:extent cx="1601794" cy="1112520"/>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lika2.1..bmp"/>
                                          <pic:cNvPicPr/>
                                        </pic:nvPicPr>
                                        <pic:blipFill>
                                          <a:blip r:embed="rId21">
                                            <a:extLst>
                                              <a:ext uri="{28A0092B-C50C-407E-A947-70E740481C1C}">
                                                <a14:useLocalDpi xmlns:a14="http://schemas.microsoft.com/office/drawing/2010/main" val="0"/>
                                              </a:ext>
                                            </a:extLst>
                                          </a:blip>
                                          <a:stretch>
                                            <a:fillRect/>
                                          </a:stretch>
                                        </pic:blipFill>
                                        <pic:spPr>
                                          <a:xfrm>
                                            <a:off x="0" y="0"/>
                                            <a:ext cx="1616825" cy="1122960"/>
                                          </a:xfrm>
                                          <a:prstGeom prst="rect">
                                            <a:avLst/>
                                          </a:prstGeom>
                                        </pic:spPr>
                                      </pic:pic>
                                    </a:graphicData>
                                  </a:graphic>
                                </wp:inline>
                              </w:drawing>
                            </w:r>
                          </w:p>
                          <w:p w14:paraId="13FDEE11" w14:textId="005AC670" w:rsidR="005F2E99" w:rsidRDefault="005F2E99" w:rsidP="0004748F">
                            <w:pPr>
                              <w:pStyle w:val="Caption"/>
                              <w:spacing w:after="0"/>
                              <w:jc w:val="center"/>
                            </w:pPr>
                            <w:r>
                              <w:t xml:space="preserve">Slika 2.14. </w:t>
                            </w:r>
                            <w:r w:rsidRPr="00ED2B0C">
                              <w:rPr>
                                <w:rFonts w:cs="Times New Roman"/>
                              </w:rPr>
                              <w:t>Primje</w:t>
                            </w:r>
                            <w:r>
                              <w:rPr>
                                <w:rFonts w:cs="Times New Roman"/>
                              </w:rPr>
                              <w:t>r algoritma integralne slike, [</w:t>
                            </w:r>
                            <w:r w:rsidR="00BF3EAD">
                              <w:rPr>
                                <w:rFonts w:cs="Times New Roman"/>
                              </w:rPr>
                              <w:t>16</w:t>
                            </w:r>
                            <w:r w:rsidRPr="00ED2B0C">
                              <w:rPr>
                                <w:rFonts w:cs="Times New Roman"/>
                              </w:rPr>
                              <w:t>]</w:t>
                            </w:r>
                          </w:p>
                          <w:p w14:paraId="0FA2C6F7" w14:textId="77777777" w:rsidR="005F2E99" w:rsidRDefault="005F2E99" w:rsidP="0004748F">
                            <w:pPr>
                              <w:keepNext/>
                              <w:spacing w:after="0"/>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72D2400" id="_x0000_s1041" type="#_x0000_t202" style="position:absolute;left:0;text-align:left;margin-left:0;margin-top:32.5pt;width:465.7pt;height:115.8pt;z-index:25168998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" o:allowoverlap="f">
                <v:textbox>
                  <w:txbxContent>
                    <w:p w14:paraId="51FA8CF2" w14:textId="44BB9A32" w:rsidR="005F2E99" w:rsidRDefault="005F2E99" w:rsidP="0004748F">
                      <w:pPr>
                        <w:keepNext/>
                        <w:spacing w:after="0"/>
                        <w:jc w:val="center"/>
                      </w:pPr>
                      <w:r w:rsidRPr="00ED2B0C">
                        <w:rPr>
                          <w:rFonts w:cs="Times New Roman"/>
                          <w:noProof/>
                          <w:lang w:val="hr-BA" w:eastAsia="hr-BA"/>
                        </w:rPr>
                        <w:drawing>
                          <wp:inline distT="0" distB="0" distL="0" distR="0" wp14:anchorId="3B50A62B" wp14:editId="200396C4">
                            <wp:extent cx="1601794" cy="1112520"/>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lika2.1..bmp"/>
                                    <pic:cNvPicPr/>
                                  </pic:nvPicPr>
                                  <pic:blipFill>
                                    <a:blip r:embed="rId21">
                                      <a:extLst>
                                        <a:ext uri="{28A0092B-C50C-407E-A947-70E740481C1C}">
                                          <a14:useLocalDpi xmlns:a14="http://schemas.microsoft.com/office/drawing/2010/main" val="0"/>
                                        </a:ext>
                                      </a:extLst>
                                    </a:blip>
                                    <a:stretch>
                                      <a:fillRect/>
                                    </a:stretch>
                                  </pic:blipFill>
                                  <pic:spPr>
                                    <a:xfrm>
                                      <a:off x="0" y="0"/>
                                      <a:ext cx="1616825" cy="1122960"/>
                                    </a:xfrm>
                                    <a:prstGeom prst="rect">
                                      <a:avLst/>
                                    </a:prstGeom>
                                  </pic:spPr>
                                </pic:pic>
                              </a:graphicData>
                            </a:graphic>
                          </wp:inline>
                        </w:drawing>
                      </w:r>
                    </w:p>
                    <w:p w14:paraId="13FDEE11" w14:textId="005AC670" w:rsidR="005F2E99" w:rsidRDefault="005F2E99" w:rsidP="0004748F">
                      <w:pPr>
                        <w:pStyle w:val="Caption"/>
                        <w:spacing w:after="0"/>
                        <w:jc w:val="center"/>
                      </w:pPr>
                      <w:r>
                        <w:t xml:space="preserve">Slika 2.14. </w:t>
                      </w:r>
                      <w:r w:rsidRPr="00ED2B0C">
                        <w:rPr>
                          <w:rFonts w:cs="Times New Roman"/>
                        </w:rPr>
                        <w:t>Primje</w:t>
                      </w:r>
                      <w:r>
                        <w:rPr>
                          <w:rFonts w:cs="Times New Roman"/>
                        </w:rPr>
                        <w:t>r algoritma integralne slike, [</w:t>
                      </w:r>
                      <w:r w:rsidR="00BF3EAD">
                        <w:rPr>
                          <w:rFonts w:cs="Times New Roman"/>
                        </w:rPr>
                        <w:t>16</w:t>
                      </w:r>
                      <w:r w:rsidRPr="00ED2B0C">
                        <w:rPr>
                          <w:rFonts w:cs="Times New Roman"/>
                        </w:rPr>
                        <w:t>]</w:t>
                      </w:r>
                    </w:p>
                    <w:p w14:paraId="0FA2C6F7" w14:textId="77777777" w:rsidR="005F2E99" w:rsidRDefault="005F2E99" w:rsidP="0004748F">
                      <w:pPr>
                        <w:keepNext/>
                        <w:spacing w:after="0"/>
                        <w:jc w:val="center"/>
                      </w:pPr>
                    </w:p>
                  </w:txbxContent>
                </v:textbox>
                <w10:wrap type="topAndBottom" anchorx="margin"/>
              </v:shape>
            </w:pict>
          </mc:Fallback>
        </mc:AlternateContent>
      </w:r>
    </w:p>
    <w:p w14:paraId="173B1E06" w14:textId="615B2A60" w:rsidR="0004748F" w:rsidRPr="00BF215A" w:rsidRDefault="0004748F" w:rsidP="0004748F">
      <w:pPr>
        <w:pStyle w:val="Tijelo"/>
        <w:rPr>
          <w:rFonts w:cs="Times New Roman"/>
        </w:rPr>
      </w:pPr>
      <w:r w:rsidRPr="00ED2B0C">
        <w:rPr>
          <w:rFonts w:cs="Times New Roman"/>
        </w:rPr>
        <w:t>Kako bi se algoritam još ubrzao izbacuju se nepotrebne značajke pomoću</w:t>
      </w:r>
      <w:r>
        <w:rPr>
          <w:rFonts w:cs="Times New Roman"/>
        </w:rPr>
        <w:t xml:space="preserve"> algoritma</w:t>
      </w:r>
      <w:r w:rsidRPr="00ED2B0C">
        <w:rPr>
          <w:rFonts w:cs="Times New Roman"/>
        </w:rPr>
        <w:t xml:space="preserve"> </w:t>
      </w:r>
      <w:proofErr w:type="spellStart"/>
      <w:r w:rsidRPr="00ED2B0C">
        <w:rPr>
          <w:rFonts w:cs="Times New Roman"/>
        </w:rPr>
        <w:t>Adaboost</w:t>
      </w:r>
      <w:proofErr w:type="spellEnd"/>
      <w:r w:rsidRPr="00ED2B0C">
        <w:rPr>
          <w:rFonts w:cs="Times New Roman"/>
        </w:rPr>
        <w:t xml:space="preserve">. </w:t>
      </w:r>
      <w:r>
        <w:rPr>
          <w:rFonts w:cs="Times New Roman"/>
        </w:rPr>
        <w:t xml:space="preserve">To </w:t>
      </w:r>
      <w:r w:rsidRPr="00ED2B0C">
        <w:rPr>
          <w:rFonts w:cs="Times New Roman"/>
        </w:rPr>
        <w:t xml:space="preserve"> je algoritam koji izdvaja optimalne značajke iz jako velikog skupa. Nakon izdvajanja značajki, dodjelj</w:t>
      </w:r>
      <w:r>
        <w:rPr>
          <w:rFonts w:cs="Times New Roman"/>
        </w:rPr>
        <w:t>uje im se težinska vrijednost [</w:t>
      </w:r>
      <w:r w:rsidR="00BF3EAD">
        <w:rPr>
          <w:rFonts w:cs="Times New Roman"/>
        </w:rPr>
        <w:t>17</w:t>
      </w:r>
      <w:r w:rsidRPr="00ED2B0C">
        <w:rPr>
          <w:rFonts w:cs="Times New Roman"/>
        </w:rPr>
        <w:t>]. Smatra se da je značajka prihvatljiva, ako može detektirati traženi objekt u barem pola slučajeva.</w:t>
      </w:r>
    </w:p>
    <w:p w14:paraId="301F2725" w14:textId="28A42EC6" w:rsidR="0083443F" w:rsidRDefault="0083443F" w:rsidP="0083443F">
      <w:pPr>
        <w:pStyle w:val="Naslovpotpoglavlja"/>
      </w:pPr>
      <w:bookmarkStart w:id="20" w:name="_Toc478939198"/>
      <w:r>
        <w:t>Analiza performansi klasifikatora</w:t>
      </w:r>
      <w:bookmarkEnd w:id="20"/>
    </w:p>
    <w:p w14:paraId="4A064F68" w14:textId="00F8525E" w:rsidR="007E7B93" w:rsidRDefault="003F70B0" w:rsidP="0083443F">
      <w:pPr>
        <w:pStyle w:val="Tijelo"/>
      </w:pPr>
      <w:r>
        <w:t xml:space="preserve">Analiza performansi klasifikatora je ocjena uspješnosti klasifikacije, brzine rada klasifikatora, jednostavnosti i slično [15]. Najvažniji parametar je preciznost klasifikacije koji govori koliko je točno klasifikator u stanju odrediti klasu. Matematičke metode po kojima se mjeri preciznost </w:t>
      </w:r>
      <w:r>
        <w:lastRenderedPageBreak/>
        <w:t>kla</w:t>
      </w:r>
      <w:r w:rsidR="00F22882">
        <w:t xml:space="preserve">sifikacije su: </w:t>
      </w:r>
      <w:proofErr w:type="spellStart"/>
      <w:r w:rsidR="00F22882">
        <w:t>kappa</w:t>
      </w:r>
      <w:proofErr w:type="spellEnd"/>
      <w:r w:rsidR="00F22882">
        <w:t xml:space="preserve"> statistika</w:t>
      </w:r>
      <w:r>
        <w:t>, s</w:t>
      </w:r>
      <w:r w:rsidR="00F22882">
        <w:t>rednja apsolutna pogreška</w:t>
      </w:r>
      <w:r>
        <w:t>, relativna apsolutna p</w:t>
      </w:r>
      <w:r w:rsidR="00F22882">
        <w:t>ogreška</w:t>
      </w:r>
      <w:r>
        <w:t xml:space="preserve">, opoziv (engl. </w:t>
      </w:r>
      <w:proofErr w:type="spellStart"/>
      <w:r w:rsidRPr="003F70B0">
        <w:rPr>
          <w:i/>
        </w:rPr>
        <w:t>Recall</w:t>
      </w:r>
      <w:proofErr w:type="spellEnd"/>
      <w:r w:rsidR="00F22882">
        <w:t>)</w:t>
      </w:r>
      <w:r>
        <w:t>, pr</w:t>
      </w:r>
      <w:r w:rsidR="00F22882">
        <w:t>eciznost i mjera F</w:t>
      </w:r>
      <w:r>
        <w:t xml:space="preserve">. Uz preciznost važno je spomenuti i složenost klasifikatora. Ako je poznato kako točno klasifikator dolazi do rješenja onda je on jednostavan klasifikator (primjer: NN klasifikator), ako to nije slučaj tada se smatra da je taj klasifikator složen (primjer: Neuronska mreža). Jedan od parametara ocjene klasifikatora je i vrijeme potrebno za treniranje, </w:t>
      </w:r>
      <w:r w:rsidR="007E7B93">
        <w:t xml:space="preserve">u većini slučajeva jednostavnijima klasifikatorima treba manje vremena za treniranje u odnosu na složenije, a više vremena prilikom klasifikacije. Složeniji klasifikatori ujedno i više memorije troše jer stvaraju model koji se čuva u memoriji. Postoji više </w:t>
      </w:r>
      <w:r w:rsidR="000D1C3A">
        <w:t>metoda</w:t>
      </w:r>
      <w:r w:rsidR="007E7B93">
        <w:t xml:space="preserve"> za ocjenjivanje preciznosti klasifikatora</w:t>
      </w:r>
      <w:r w:rsidR="00F22882">
        <w:t xml:space="preserve"> na temelju trening podataka</w:t>
      </w:r>
      <w:r w:rsidR="007E7B93">
        <w:t>, tri</w:t>
      </w:r>
      <w:r w:rsidR="00F22882">
        <w:t xml:space="preserve"> su</w:t>
      </w:r>
      <w:r w:rsidR="00361E37">
        <w:t xml:space="preserve"> objašnjene</w:t>
      </w:r>
      <w:r w:rsidR="007E7B93">
        <w:t xml:space="preserve"> u sljedećem tekstu.</w:t>
      </w:r>
    </w:p>
    <w:p w14:paraId="0EE06C41" w14:textId="52A5B003" w:rsidR="007E7B93" w:rsidRDefault="007E7B93" w:rsidP="007E7B93">
      <w:pPr>
        <w:pStyle w:val="Podpoglavlje2"/>
      </w:pPr>
      <w:r>
        <w:t>Unakrsna provjera</w:t>
      </w:r>
    </w:p>
    <w:p w14:paraId="1E60532C" w14:textId="4246CA8A" w:rsidR="00F22882" w:rsidRDefault="00F22882" w:rsidP="00F22882">
      <w:pPr>
        <w:pStyle w:val="Tijelo"/>
      </w:pPr>
      <w:r>
        <w:t xml:space="preserve">Unakrsna provjera (engl. </w:t>
      </w:r>
      <w:proofErr w:type="spellStart"/>
      <w:r w:rsidRPr="00B13022">
        <w:rPr>
          <w:i/>
        </w:rPr>
        <w:t>Cross-validation</w:t>
      </w:r>
      <w:proofErr w:type="spellEnd"/>
      <w:r>
        <w:rPr>
          <w:i/>
        </w:rPr>
        <w:t xml:space="preserve"> </w:t>
      </w:r>
      <w:proofErr w:type="spellStart"/>
      <w:r w:rsidRPr="00D46C19">
        <w:rPr>
          <w:i/>
        </w:rPr>
        <w:t>method</w:t>
      </w:r>
      <w:proofErr w:type="spellEnd"/>
      <w:r w:rsidRPr="00F22882">
        <w:t>)</w:t>
      </w:r>
      <w:r>
        <w:t xml:space="preserve"> je </w:t>
      </w:r>
      <w:r w:rsidR="000D1C3A">
        <w:t>metoda testiranja</w:t>
      </w:r>
      <w:r>
        <w:t xml:space="preserve"> koji </w:t>
      </w:r>
      <w:r w:rsidR="00F471D9">
        <w:t>radi na način da se svaki uzorak koristi jednak broj puta pri treniranju, a samo jednom za testiranje</w:t>
      </w:r>
      <w:r>
        <w:t>[15]. Vrsta unakrsne povjere koja dijeli podatke na k dijelova te se u svakom prolasku (treniranje i testiranje) samo jedan dio koristi za testiranje, a ostatak za trening se naziva K-struka unakrsna provjera (</w:t>
      </w:r>
      <w:r>
        <w:t xml:space="preserve">engl. </w:t>
      </w:r>
      <w:r w:rsidRPr="00B13022">
        <w:rPr>
          <w:i/>
        </w:rPr>
        <w:t>K-</w:t>
      </w:r>
      <w:proofErr w:type="spellStart"/>
      <w:r w:rsidRPr="00B13022">
        <w:rPr>
          <w:i/>
        </w:rPr>
        <w:t>fold</w:t>
      </w:r>
      <w:proofErr w:type="spellEnd"/>
      <w:r w:rsidRPr="00B13022">
        <w:rPr>
          <w:i/>
        </w:rPr>
        <w:t xml:space="preserve"> </w:t>
      </w:r>
      <w:proofErr w:type="spellStart"/>
      <w:r w:rsidRPr="00B13022">
        <w:rPr>
          <w:i/>
        </w:rPr>
        <w:t>cross</w:t>
      </w:r>
      <w:proofErr w:type="spellEnd"/>
      <w:r w:rsidRPr="00B13022">
        <w:rPr>
          <w:i/>
        </w:rPr>
        <w:t xml:space="preserve"> </w:t>
      </w:r>
      <w:proofErr w:type="spellStart"/>
      <w:r w:rsidRPr="00B13022">
        <w:rPr>
          <w:i/>
        </w:rPr>
        <w:t>validation</w:t>
      </w:r>
      <w:proofErr w:type="spellEnd"/>
      <w:r>
        <w:t xml:space="preserve">). Primjer </w:t>
      </w:r>
      <w:r w:rsidR="000D1C3A">
        <w:t>metode</w:t>
      </w:r>
      <w:r>
        <w:t xml:space="preserve"> prikazan je na slici 2.15.</w:t>
      </w:r>
    </w:p>
    <w:p w14:paraId="5C9440C5" w14:textId="1E7ECCFE" w:rsidR="00F22882" w:rsidRPr="00F22882" w:rsidRDefault="00F22882" w:rsidP="00F22882">
      <w:pPr>
        <w:pStyle w:val="Tijelo"/>
      </w:pPr>
      <w:r w:rsidRPr="00937C55">
        <w:rPr>
          <w:rFonts w:cs="Times New Roman"/>
          <w:noProof/>
          <w:lang w:val="hr-BA" w:eastAsia="hr-BA"/>
        </w:rPr>
        <mc:AlternateContent>
          <mc:Choice Requires="wps">
            <w:drawing>
              <wp:anchor distT="45720" distB="45720" distL="114300" distR="114300" simplePos="0" relativeHeight="251692032" behindDoc="0" locked="0" layoutInCell="1" allowOverlap="0" wp14:anchorId="018AF542" wp14:editId="16DE6566">
                <wp:simplePos x="0" y="0"/>
                <wp:positionH relativeFrom="margin">
                  <wp:align>center</wp:align>
                </wp:positionH>
                <wp:positionV relativeFrom="paragraph">
                  <wp:posOffset>411480</wp:posOffset>
                </wp:positionV>
                <wp:extent cx="5914390" cy="1912620"/>
                <wp:effectExtent l="0" t="0" r="10160" b="11430"/>
                <wp:wrapTopAndBottom/>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4390" cy="1912620"/>
                        </a:xfrm>
                        <a:prstGeom prst="rect">
                          <a:avLst/>
                        </a:prstGeom>
                        <a:solidFill>
                          <a:srgbClr val="FFFFFF"/>
                        </a:solidFill>
                        <a:ln w="9525">
                          <a:solidFill>
                            <a:srgbClr val="000000"/>
                          </a:solidFill>
                          <a:miter lim="800000"/>
                          <a:headEnd/>
                          <a:tailEnd/>
                        </a:ln>
                      </wps:spPr>
                      <wps:txbx>
                        <w:txbxContent>
                          <w:p w14:paraId="3E85B86F" w14:textId="77777777" w:rsidR="00F22882" w:rsidRDefault="00F22882" w:rsidP="00F22882">
                            <w:pPr>
                              <w:keepNext/>
                              <w:spacing w:after="0"/>
                              <w:jc w:val="center"/>
                            </w:pPr>
                            <w:r w:rsidRPr="00ED2B0C">
                              <w:rPr>
                                <w:rFonts w:cs="Times New Roman"/>
                                <w:noProof/>
                                <w:lang w:val="hr-BA" w:eastAsia="hr-BA"/>
                              </w:rPr>
                              <w:drawing>
                                <wp:inline distT="0" distB="0" distL="0" distR="0" wp14:anchorId="756747D8" wp14:editId="08FE1214">
                                  <wp:extent cx="1036320" cy="162829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lika2.1..bmp"/>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057557" cy="1661667"/>
                                          </a:xfrm>
                                          <a:prstGeom prst="rect">
                                            <a:avLst/>
                                          </a:prstGeom>
                                        </pic:spPr>
                                      </pic:pic>
                                    </a:graphicData>
                                  </a:graphic>
                                </wp:inline>
                              </w:drawing>
                            </w:r>
                          </w:p>
                          <w:p w14:paraId="2B013F43" w14:textId="5BD11D38" w:rsidR="00F22882" w:rsidRDefault="00F22882" w:rsidP="00F22882">
                            <w:pPr>
                              <w:pStyle w:val="Caption"/>
                              <w:spacing w:after="0"/>
                              <w:jc w:val="center"/>
                            </w:pPr>
                            <w:r>
                              <w:t>Slika 2.15</w:t>
                            </w:r>
                            <w:r>
                              <w:t xml:space="preserve">. </w:t>
                            </w:r>
                            <w:r>
                              <w:rPr>
                                <w:rFonts w:cs="Times New Roman"/>
                              </w:rPr>
                              <w:t>K-struka unakrsna provjera</w:t>
                            </w:r>
                          </w:p>
                          <w:p w14:paraId="69E4A502" w14:textId="77777777" w:rsidR="00F22882" w:rsidRDefault="00F22882" w:rsidP="00F22882">
                            <w:pPr>
                              <w:keepNext/>
                              <w:spacing w:after="0"/>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8AF542" id="_x0000_s1042" type="#_x0000_t202" style="position:absolute;left:0;text-align:left;margin-left:0;margin-top:32.4pt;width:465.7pt;height:150.6pt;z-index:25169203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" o:allowoverlap="f">
                <v:textbox>
                  <w:txbxContent>
                    <w:p w14:paraId="3E85B86F" w14:textId="77777777" w:rsidR="00F22882" w:rsidRDefault="00F22882" w:rsidP="00F22882">
                      <w:pPr>
                        <w:keepNext/>
                        <w:spacing w:after="0"/>
                        <w:jc w:val="center"/>
                      </w:pPr>
                      <w:r w:rsidRPr="00ED2B0C">
                        <w:rPr>
                          <w:rFonts w:cs="Times New Roman"/>
                          <w:noProof/>
                          <w:lang w:val="hr-BA" w:eastAsia="hr-BA"/>
                        </w:rPr>
                        <w:drawing>
                          <wp:inline distT="0" distB="0" distL="0" distR="0" wp14:anchorId="756747D8" wp14:editId="08FE1214">
                            <wp:extent cx="1036320" cy="162829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lika2.1..bmp"/>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057557" cy="1661667"/>
                                    </a:xfrm>
                                    <a:prstGeom prst="rect">
                                      <a:avLst/>
                                    </a:prstGeom>
                                  </pic:spPr>
                                </pic:pic>
                              </a:graphicData>
                            </a:graphic>
                          </wp:inline>
                        </w:drawing>
                      </w:r>
                    </w:p>
                    <w:p w14:paraId="2B013F43" w14:textId="5BD11D38" w:rsidR="00F22882" w:rsidRDefault="00F22882" w:rsidP="00F22882">
                      <w:pPr>
                        <w:pStyle w:val="Caption"/>
                        <w:spacing w:after="0"/>
                        <w:jc w:val="center"/>
                      </w:pPr>
                      <w:r>
                        <w:t>Slika 2.15</w:t>
                      </w:r>
                      <w:r>
                        <w:t xml:space="preserve">. </w:t>
                      </w:r>
                      <w:r>
                        <w:rPr>
                          <w:rFonts w:cs="Times New Roman"/>
                        </w:rPr>
                        <w:t>K-struka unakrsna provjera</w:t>
                      </w:r>
                    </w:p>
                    <w:p w14:paraId="69E4A502" w14:textId="77777777" w:rsidR="00F22882" w:rsidRDefault="00F22882" w:rsidP="00F22882">
                      <w:pPr>
                        <w:keepNext/>
                        <w:spacing w:after="0"/>
                        <w:jc w:val="center"/>
                      </w:pPr>
                    </w:p>
                  </w:txbxContent>
                </v:textbox>
                <w10:wrap type="topAndBottom" anchorx="margin"/>
              </v:shape>
            </w:pict>
          </mc:Fallback>
        </mc:AlternateContent>
      </w:r>
    </w:p>
    <w:p w14:paraId="1B1BAEF2" w14:textId="10132886" w:rsidR="007E7B93" w:rsidRDefault="007E7B93" w:rsidP="007E7B93">
      <w:pPr>
        <w:pStyle w:val="Podpoglavlje2"/>
      </w:pPr>
      <w:r>
        <w:t>Metoda izdvajanja</w:t>
      </w:r>
    </w:p>
    <w:p w14:paraId="3580A421" w14:textId="3A124192" w:rsidR="00F22882" w:rsidRPr="006E3E0A" w:rsidRDefault="00F471D9" w:rsidP="006E3E0A">
      <w:pPr>
        <w:pStyle w:val="Tijelo"/>
      </w:pPr>
      <w:r w:rsidRPr="006E3E0A">
        <w:t xml:space="preserve">Metoda izdvajanja (engl. </w:t>
      </w:r>
      <w:proofErr w:type="spellStart"/>
      <w:r w:rsidRPr="006E3E0A">
        <w:rPr>
          <w:i/>
        </w:rPr>
        <w:t>Holdout</w:t>
      </w:r>
      <w:proofErr w:type="spellEnd"/>
      <w:r w:rsidRPr="006E3E0A">
        <w:rPr>
          <w:i/>
        </w:rPr>
        <w:t xml:space="preserve"> </w:t>
      </w:r>
      <w:proofErr w:type="spellStart"/>
      <w:r w:rsidRPr="006E3E0A">
        <w:rPr>
          <w:i/>
        </w:rPr>
        <w:t>method</w:t>
      </w:r>
      <w:proofErr w:type="spellEnd"/>
      <w:r w:rsidRPr="006E3E0A">
        <w:t>) je vrlo jednostavna metoda koja od ukupnog skupa podataka izdvaja jedan dio kojeg koristi za testiranje, a ostatak se koristi za trening [15]. Ova metoda nije pogodna za korištenje jer smanjuje količinu trening podataka te se gubi na kvaliteti klasifikacije. Slika 2.16. prikazuje način na koji radi metoda izdvajanja.</w:t>
      </w:r>
    </w:p>
    <w:p w14:paraId="706388B6" w14:textId="6D6FB2AC" w:rsidR="00F22882" w:rsidRDefault="00F471D9" w:rsidP="00F22882">
      <w:pPr>
        <w:pStyle w:val="Tijelo"/>
      </w:pPr>
      <w:r w:rsidRPr="00937C55">
        <w:rPr>
          <w:rFonts w:cs="Times New Roman"/>
          <w:noProof/>
          <w:lang w:val="hr-BA" w:eastAsia="hr-BA"/>
        </w:rPr>
        <w:lastRenderedPageBreak/>
        <mc:AlternateContent>
          <mc:Choice Requires="wps">
            <w:drawing>
              <wp:anchor distT="45720" distB="45720" distL="114300" distR="114300" simplePos="0" relativeHeight="251694080" behindDoc="0" locked="0" layoutInCell="1" allowOverlap="0" wp14:anchorId="71266D76" wp14:editId="57742894">
                <wp:simplePos x="0" y="0"/>
                <wp:positionH relativeFrom="margin">
                  <wp:align>left</wp:align>
                </wp:positionH>
                <wp:positionV relativeFrom="paragraph">
                  <wp:posOffset>410210</wp:posOffset>
                </wp:positionV>
                <wp:extent cx="5914390" cy="1363980"/>
                <wp:effectExtent l="0" t="0" r="10160" b="26670"/>
                <wp:wrapTopAndBottom/>
                <wp:docPr id="4"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4390" cy="1363980"/>
                        </a:xfrm>
                        <a:prstGeom prst="rect">
                          <a:avLst/>
                        </a:prstGeom>
                        <a:solidFill>
                          <a:srgbClr val="FFFFFF"/>
                        </a:solidFill>
                        <a:ln w="9525">
                          <a:solidFill>
                            <a:srgbClr val="000000"/>
                          </a:solidFill>
                          <a:miter lim="800000"/>
                          <a:headEnd/>
                          <a:tailEnd/>
                        </a:ln>
                      </wps:spPr>
                      <wps:txbx>
                        <w:txbxContent>
                          <w:p w14:paraId="0A7AF349" w14:textId="77777777" w:rsidR="00F471D9" w:rsidRDefault="00F471D9" w:rsidP="00F471D9">
                            <w:pPr>
                              <w:keepNext/>
                              <w:spacing w:after="0"/>
                              <w:jc w:val="center"/>
                            </w:pPr>
                            <w:r w:rsidRPr="00ED2B0C">
                              <w:rPr>
                                <w:rFonts w:cs="Times New Roman"/>
                                <w:noProof/>
                                <w:lang w:val="hr-BA" w:eastAsia="hr-BA"/>
                              </w:rPr>
                              <w:drawing>
                                <wp:inline distT="0" distB="0" distL="0" distR="0" wp14:anchorId="0C8DBDA0" wp14:editId="3535536D">
                                  <wp:extent cx="1527981" cy="10515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lika2.1..bmp"/>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534834" cy="1056276"/>
                                          </a:xfrm>
                                          <a:prstGeom prst="rect">
                                            <a:avLst/>
                                          </a:prstGeom>
                                        </pic:spPr>
                                      </pic:pic>
                                    </a:graphicData>
                                  </a:graphic>
                                </wp:inline>
                              </w:drawing>
                            </w:r>
                          </w:p>
                          <w:p w14:paraId="29D3EC1F" w14:textId="7A729B2A" w:rsidR="00F471D9" w:rsidRDefault="00F471D9" w:rsidP="00F471D9">
                            <w:pPr>
                              <w:pStyle w:val="Caption"/>
                              <w:spacing w:after="0"/>
                              <w:jc w:val="center"/>
                            </w:pPr>
                            <w:r>
                              <w:t>Slika 2.16</w:t>
                            </w:r>
                            <w:r>
                              <w:t xml:space="preserve">. </w:t>
                            </w:r>
                            <w:r>
                              <w:rPr>
                                <w:rFonts w:cs="Times New Roman"/>
                              </w:rPr>
                              <w:t>Metoda izdvajanja</w:t>
                            </w:r>
                          </w:p>
                          <w:p w14:paraId="4216285E" w14:textId="77777777" w:rsidR="00F471D9" w:rsidRDefault="00F471D9" w:rsidP="00F471D9">
                            <w:pPr>
                              <w:keepNext/>
                              <w:spacing w:after="0"/>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266D76" id="Text Box 4" o:spid="_x0000_s1043" type="#_x0000_t202" style="position:absolute;left:0;text-align:left;margin-left:0;margin-top:32.3pt;width:465.7pt;height:107.4pt;z-index:25169408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" o:allowoverlap="f">
                <v:textbox>
                  <w:txbxContent>
                    <w:p w14:paraId="0A7AF349" w14:textId="77777777" w:rsidR="00F471D9" w:rsidRDefault="00F471D9" w:rsidP="00F471D9">
                      <w:pPr>
                        <w:keepNext/>
                        <w:spacing w:after="0"/>
                        <w:jc w:val="center"/>
                      </w:pPr>
                      <w:r w:rsidRPr="00ED2B0C">
                        <w:rPr>
                          <w:rFonts w:cs="Times New Roman"/>
                          <w:noProof/>
                          <w:lang w:val="hr-BA" w:eastAsia="hr-BA"/>
                        </w:rPr>
                        <w:drawing>
                          <wp:inline distT="0" distB="0" distL="0" distR="0" wp14:anchorId="0C8DBDA0" wp14:editId="3535536D">
                            <wp:extent cx="1527981" cy="10515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lika2.1..bmp"/>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534834" cy="1056276"/>
                                    </a:xfrm>
                                    <a:prstGeom prst="rect">
                                      <a:avLst/>
                                    </a:prstGeom>
                                  </pic:spPr>
                                </pic:pic>
                              </a:graphicData>
                            </a:graphic>
                          </wp:inline>
                        </w:drawing>
                      </w:r>
                    </w:p>
                    <w:p w14:paraId="29D3EC1F" w14:textId="7A729B2A" w:rsidR="00F471D9" w:rsidRDefault="00F471D9" w:rsidP="00F471D9">
                      <w:pPr>
                        <w:pStyle w:val="Caption"/>
                        <w:spacing w:after="0"/>
                        <w:jc w:val="center"/>
                      </w:pPr>
                      <w:r>
                        <w:t>Slika 2.16</w:t>
                      </w:r>
                      <w:r>
                        <w:t xml:space="preserve">. </w:t>
                      </w:r>
                      <w:r>
                        <w:rPr>
                          <w:rFonts w:cs="Times New Roman"/>
                        </w:rPr>
                        <w:t>Metoda izdvajanja</w:t>
                      </w:r>
                    </w:p>
                    <w:p w14:paraId="4216285E" w14:textId="77777777" w:rsidR="00F471D9" w:rsidRDefault="00F471D9" w:rsidP="00F471D9">
                      <w:pPr>
                        <w:keepNext/>
                        <w:spacing w:after="0"/>
                        <w:jc w:val="center"/>
                      </w:pPr>
                    </w:p>
                  </w:txbxContent>
                </v:textbox>
                <w10:wrap type="topAndBottom" anchorx="margin"/>
              </v:shape>
            </w:pict>
          </mc:Fallback>
        </mc:AlternateContent>
      </w:r>
    </w:p>
    <w:p w14:paraId="5DFB7217" w14:textId="2FD12DFC" w:rsidR="0083443F" w:rsidRDefault="0083443F" w:rsidP="006E3E0A">
      <w:pPr>
        <w:pStyle w:val="Podpoglavlje2"/>
      </w:pPr>
      <w:bookmarkStart w:id="21" w:name="_Toc478939199"/>
      <w:r>
        <w:t>Prikaz rezultata</w:t>
      </w:r>
      <w:bookmarkEnd w:id="21"/>
    </w:p>
    <w:p w14:paraId="06DDDC3D" w14:textId="511EDAF1" w:rsidR="0083443F" w:rsidRDefault="00742125" w:rsidP="0083443F">
      <w:pPr>
        <w:pStyle w:val="Tijelo"/>
        <w:rPr>
          <w:rFonts w:cs="Times New Roman"/>
        </w:rPr>
      </w:pPr>
      <w:r>
        <w:t xml:space="preserve">Rezultati preciznosti klasifikacije se obično prikazuju u matrici zabune (engl. </w:t>
      </w:r>
      <w:proofErr w:type="spellStart"/>
      <w:r w:rsidRPr="00742125">
        <w:rPr>
          <w:i/>
        </w:rPr>
        <w:t>Confusion</w:t>
      </w:r>
      <w:proofErr w:type="spellEnd"/>
      <w:r>
        <w:t xml:space="preserve"> </w:t>
      </w:r>
      <w:proofErr w:type="spellStart"/>
      <w:r w:rsidRPr="00742125">
        <w:rPr>
          <w:i/>
        </w:rPr>
        <w:t>Matrix</w:t>
      </w:r>
      <w:proofErr w:type="spellEnd"/>
      <w:r>
        <w:t xml:space="preserve">). </w:t>
      </w:r>
      <w:r>
        <w:rPr>
          <w:rFonts w:cs="Times New Roman"/>
        </w:rPr>
        <w:t xml:space="preserve">Matrica zabune je matrica koja na glavnoj dijagonali ima brojeve koji kazuju koliko je točno klasificiranih podataka za svaku od klasa, a ostali koliko </w:t>
      </w:r>
      <w:r>
        <w:rPr>
          <w:rFonts w:cs="Times New Roman"/>
        </w:rPr>
        <w:t xml:space="preserve">je kojih klasa zamijenjeno za promatranu. </w:t>
      </w:r>
      <w:r w:rsidR="006E3E0A">
        <w:rPr>
          <w:rFonts w:cs="Times New Roman"/>
        </w:rPr>
        <w:t>Na slici 2.17. je prikazana matrica zabune.</w:t>
      </w:r>
    </w:p>
    <w:p w14:paraId="1C0D9BCD" w14:textId="7B2D98F2" w:rsidR="006E3E0A" w:rsidRPr="00ED2B0C" w:rsidRDefault="006E3E0A" w:rsidP="0083443F">
      <w:pPr>
        <w:pStyle w:val="Tijelo"/>
      </w:pPr>
      <w:r w:rsidRPr="00937C55">
        <w:rPr>
          <w:rFonts w:cs="Times New Roman"/>
          <w:noProof/>
          <w:lang w:val="hr-BA" w:eastAsia="hr-BA"/>
        </w:rPr>
        <mc:AlternateContent>
          <mc:Choice Requires="wps">
            <w:drawing>
              <wp:anchor distT="45720" distB="45720" distL="114300" distR="114300" simplePos="0" relativeHeight="251696128" behindDoc="0" locked="0" layoutInCell="1" allowOverlap="0" wp14:anchorId="1F5175F9" wp14:editId="02918E5C">
                <wp:simplePos x="0" y="0"/>
                <wp:positionH relativeFrom="margin">
                  <wp:align>left</wp:align>
                </wp:positionH>
                <wp:positionV relativeFrom="paragraph">
                  <wp:posOffset>411480</wp:posOffset>
                </wp:positionV>
                <wp:extent cx="5914390" cy="2392680"/>
                <wp:effectExtent l="0" t="0" r="10160" b="26670"/>
                <wp:wrapTopAndBottom/>
                <wp:docPr id="18"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4390" cy="2392680"/>
                        </a:xfrm>
                        <a:prstGeom prst="rect">
                          <a:avLst/>
                        </a:prstGeom>
                        <a:solidFill>
                          <a:srgbClr val="FFFFFF"/>
                        </a:solidFill>
                        <a:ln w="9525">
                          <a:solidFill>
                            <a:srgbClr val="000000"/>
                          </a:solidFill>
                          <a:miter lim="800000"/>
                          <a:headEnd/>
                          <a:tailEnd/>
                        </a:ln>
                      </wps:spPr>
                      <wps:txbx>
                        <w:txbxContent>
                          <w:p w14:paraId="49A6F3D1" w14:textId="70D97098" w:rsidR="006E3E0A" w:rsidRDefault="000D1C3A" w:rsidP="006E3E0A">
                            <w:pPr>
                              <w:keepNext/>
                              <w:spacing w:after="0"/>
                              <w:jc w:val="center"/>
                            </w:pPr>
                            <w:r w:rsidRPr="00ED2B0C">
                              <w:rPr>
                                <w:rFonts w:cs="Times New Roman"/>
                                <w:noProof/>
                                <w:lang w:val="hr-BA" w:eastAsia="hr-BA"/>
                              </w:rPr>
                              <w:drawing>
                                <wp:inline distT="0" distB="0" distL="0" distR="0" wp14:anchorId="62B38FD1" wp14:editId="1DA136BF">
                                  <wp:extent cx="4417574" cy="206502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4445232" cy="2077949"/>
                                          </a:xfrm>
                                          <a:prstGeom prst="rect">
                                            <a:avLst/>
                                          </a:prstGeom>
                                          <a:noFill/>
                                        </pic:spPr>
                                      </pic:pic>
                                    </a:graphicData>
                                  </a:graphic>
                                </wp:inline>
                              </w:drawing>
                            </w:r>
                          </w:p>
                          <w:p w14:paraId="24E46F2C" w14:textId="61484A88" w:rsidR="006E3E0A" w:rsidRDefault="006E3E0A" w:rsidP="006E3E0A">
                            <w:pPr>
                              <w:pStyle w:val="Caption"/>
                              <w:spacing w:after="0"/>
                              <w:jc w:val="center"/>
                            </w:pPr>
                            <w:r>
                              <w:t>Slika 2.17</w:t>
                            </w:r>
                            <w:r>
                              <w:t xml:space="preserve">. </w:t>
                            </w:r>
                            <w:r>
                              <w:rPr>
                                <w:rFonts w:cs="Times New Roman"/>
                              </w:rPr>
                              <w:t>Matrica</w:t>
                            </w:r>
                            <w:r>
                              <w:rPr>
                                <w:rFonts w:cs="Times New Roman"/>
                              </w:rPr>
                              <w:t xml:space="preserve"> </w:t>
                            </w:r>
                            <w:r>
                              <w:rPr>
                                <w:rFonts w:cs="Times New Roman"/>
                              </w:rPr>
                              <w:t>zabune</w:t>
                            </w:r>
                          </w:p>
                          <w:p w14:paraId="6A89A115" w14:textId="77777777" w:rsidR="006E3E0A" w:rsidRDefault="006E3E0A" w:rsidP="006E3E0A">
                            <w:pPr>
                              <w:keepNext/>
                              <w:spacing w:after="0"/>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5175F9" id="Text Box 18" o:spid="_x0000_s1044" type="#_x0000_t202" style="position:absolute;left:0;text-align:left;margin-left:0;margin-top:32.4pt;width:465.7pt;height:188.4pt;z-index:25169612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" o:allowoverlap="f">
                <v:textbox>
                  <w:txbxContent>
                    <w:p w14:paraId="49A6F3D1" w14:textId="70D97098" w:rsidR="006E3E0A" w:rsidRDefault="000D1C3A" w:rsidP="006E3E0A">
                      <w:pPr>
                        <w:keepNext/>
                        <w:spacing w:after="0"/>
                        <w:jc w:val="center"/>
                      </w:pPr>
                      <w:r w:rsidRPr="00ED2B0C">
                        <w:rPr>
                          <w:rFonts w:cs="Times New Roman"/>
                          <w:noProof/>
                          <w:lang w:val="hr-BA" w:eastAsia="hr-BA"/>
                        </w:rPr>
                        <w:drawing>
                          <wp:inline distT="0" distB="0" distL="0" distR="0" wp14:anchorId="62B38FD1" wp14:editId="1DA136BF">
                            <wp:extent cx="4417574" cy="206502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4445232" cy="2077949"/>
                                    </a:xfrm>
                                    <a:prstGeom prst="rect">
                                      <a:avLst/>
                                    </a:prstGeom>
                                    <a:noFill/>
                                  </pic:spPr>
                                </pic:pic>
                              </a:graphicData>
                            </a:graphic>
                          </wp:inline>
                        </w:drawing>
                      </w:r>
                    </w:p>
                    <w:p w14:paraId="24E46F2C" w14:textId="61484A88" w:rsidR="006E3E0A" w:rsidRDefault="006E3E0A" w:rsidP="006E3E0A">
                      <w:pPr>
                        <w:pStyle w:val="Caption"/>
                        <w:spacing w:after="0"/>
                        <w:jc w:val="center"/>
                      </w:pPr>
                      <w:r>
                        <w:t>Slika 2.17</w:t>
                      </w:r>
                      <w:r>
                        <w:t xml:space="preserve">. </w:t>
                      </w:r>
                      <w:r>
                        <w:rPr>
                          <w:rFonts w:cs="Times New Roman"/>
                        </w:rPr>
                        <w:t>Matrica</w:t>
                      </w:r>
                      <w:r>
                        <w:rPr>
                          <w:rFonts w:cs="Times New Roman"/>
                        </w:rPr>
                        <w:t xml:space="preserve"> </w:t>
                      </w:r>
                      <w:r>
                        <w:rPr>
                          <w:rFonts w:cs="Times New Roman"/>
                        </w:rPr>
                        <w:t>zabune</w:t>
                      </w:r>
                    </w:p>
                    <w:p w14:paraId="6A89A115" w14:textId="77777777" w:rsidR="006E3E0A" w:rsidRDefault="006E3E0A" w:rsidP="006E3E0A">
                      <w:pPr>
                        <w:keepNext/>
                        <w:spacing w:after="0"/>
                        <w:jc w:val="center"/>
                      </w:pPr>
                    </w:p>
                  </w:txbxContent>
                </v:textbox>
                <w10:wrap type="topAndBottom" anchorx="margin"/>
              </v:shape>
            </w:pict>
          </mc:Fallback>
        </mc:AlternateContent>
      </w:r>
    </w:p>
    <w:p w14:paraId="71AFAD32" w14:textId="77777777" w:rsidR="0072176B" w:rsidRPr="00ED2B0C" w:rsidRDefault="0072176B" w:rsidP="00846832">
      <w:pPr>
        <w:pStyle w:val="Naslovpotpoglavlja"/>
      </w:pPr>
      <w:bookmarkStart w:id="22" w:name="_Toc478939200"/>
      <w:r w:rsidRPr="00ED2B0C">
        <w:t>Komercijalna rješenja</w:t>
      </w:r>
      <w:r w:rsidR="006903A0">
        <w:t xml:space="preserve"> za računalno ra</w:t>
      </w:r>
      <w:bookmarkStart w:id="23" w:name="_GoBack"/>
      <w:bookmarkEnd w:id="23"/>
      <w:r w:rsidR="006903A0">
        <w:t>spoznavanje emocija</w:t>
      </w:r>
      <w:bookmarkEnd w:id="22"/>
    </w:p>
    <w:p w14:paraId="7B944A07" w14:textId="20650BF9" w:rsidR="00A625BD" w:rsidRPr="00ED2B0C" w:rsidRDefault="00FF6CD9" w:rsidP="0072176B">
      <w:pPr>
        <w:pStyle w:val="Tijelo"/>
        <w:rPr>
          <w:rFonts w:cs="Times New Roman"/>
        </w:rPr>
      </w:pPr>
      <w:r>
        <w:rPr>
          <w:rFonts w:cs="Times New Roman"/>
        </w:rPr>
        <w:t>Prepoznavanje emocija je problem koji se trenutno pokušava riješiti. Postoji velik broj tvrtki koji su razvili svoje rješenje, a neke od njih su:</w:t>
      </w:r>
    </w:p>
    <w:p w14:paraId="02E8D9EB" w14:textId="32356D93" w:rsidR="00A625BD" w:rsidRDefault="00A625BD" w:rsidP="00A625BD">
      <w:pPr>
        <w:pStyle w:val="Tijelo"/>
        <w:numPr>
          <w:ilvl w:val="0"/>
          <w:numId w:val="10"/>
        </w:numPr>
        <w:rPr>
          <w:rFonts w:cs="Times New Roman"/>
        </w:rPr>
      </w:pPr>
      <w:proofErr w:type="spellStart"/>
      <w:r w:rsidRPr="00ED2B0C">
        <w:rPr>
          <w:rFonts w:cs="Times New Roman"/>
        </w:rPr>
        <w:t>Affectiva</w:t>
      </w:r>
      <w:proofErr w:type="spellEnd"/>
      <w:r w:rsidRPr="00ED2B0C">
        <w:rPr>
          <w:rFonts w:cs="Times New Roman"/>
        </w:rPr>
        <w:t xml:space="preserve"> je jako dobar alat za prepoznavanje emoci</w:t>
      </w:r>
      <w:r w:rsidR="008B3072">
        <w:rPr>
          <w:rFonts w:cs="Times New Roman"/>
        </w:rPr>
        <w:t>ja u stvarnom vremenu. Besplatan</w:t>
      </w:r>
      <w:r w:rsidRPr="00ED2B0C">
        <w:rPr>
          <w:rFonts w:cs="Times New Roman"/>
        </w:rPr>
        <w:t xml:space="preserve"> je za osobno korištenje i za tvrtke koje godišnje zarade </w:t>
      </w:r>
      <w:r w:rsidR="008B3072">
        <w:rPr>
          <w:rFonts w:cs="Times New Roman"/>
        </w:rPr>
        <w:t>manje od milijun dolara. Postiže veliku preciznost jer ima</w:t>
      </w:r>
      <w:r w:rsidRPr="00ED2B0C">
        <w:rPr>
          <w:rFonts w:cs="Times New Roman"/>
        </w:rPr>
        <w:t xml:space="preserve"> ogromnu bazu podataka za treniranje klasifikatora (četiri milijuna lica</w:t>
      </w:r>
      <w:r w:rsidR="00ED7738" w:rsidRPr="00ED2B0C">
        <w:rPr>
          <w:rFonts w:cs="Times New Roman"/>
        </w:rPr>
        <w:t xml:space="preserve"> i konstantno raste</w:t>
      </w:r>
      <w:r w:rsidRPr="00ED2B0C">
        <w:rPr>
          <w:rFonts w:cs="Times New Roman"/>
        </w:rPr>
        <w:t>).</w:t>
      </w:r>
      <w:r w:rsidR="00ED7738" w:rsidRPr="00ED2B0C">
        <w:rPr>
          <w:rFonts w:cs="Times New Roman"/>
        </w:rPr>
        <w:t xml:space="preserve"> Može se koristiti u razne svrhe, ali glavna ideja je dobivanje povratne informacije od korisnika o nekom proizvodu</w:t>
      </w:r>
      <w:r w:rsidR="004C1831">
        <w:rPr>
          <w:rFonts w:cs="Times New Roman"/>
        </w:rPr>
        <w:t xml:space="preserve"> [</w:t>
      </w:r>
      <w:r w:rsidR="00E749EE">
        <w:rPr>
          <w:rFonts w:cs="Times New Roman"/>
        </w:rPr>
        <w:t>18</w:t>
      </w:r>
      <w:r w:rsidR="0075047B" w:rsidRPr="00ED2B0C">
        <w:rPr>
          <w:rFonts w:cs="Times New Roman"/>
        </w:rPr>
        <w:t>]</w:t>
      </w:r>
      <w:r w:rsidR="00ED7738" w:rsidRPr="00ED2B0C">
        <w:rPr>
          <w:rFonts w:cs="Times New Roman"/>
        </w:rPr>
        <w:t>.</w:t>
      </w:r>
      <w:r w:rsidR="00571DD0">
        <w:rPr>
          <w:rFonts w:cs="Times New Roman"/>
        </w:rPr>
        <w:t xml:space="preserve"> Omogućavaju prepoznavanje </w:t>
      </w:r>
      <w:r w:rsidR="00571DD0">
        <w:rPr>
          <w:rFonts w:cs="Times New Roman"/>
        </w:rPr>
        <w:lastRenderedPageBreak/>
        <w:t xml:space="preserve">sedam emocija: </w:t>
      </w:r>
      <w:r w:rsidR="00733FF3">
        <w:rPr>
          <w:rFonts w:cs="Times New Roman"/>
        </w:rPr>
        <w:t>srdžba</w:t>
      </w:r>
      <w:r w:rsidR="00571DD0">
        <w:rPr>
          <w:rFonts w:cs="Times New Roman"/>
        </w:rPr>
        <w:t>, prezir, gađenje, strah, radost, tugu i iznenađenje. Prepoznavanje je bazirano na FACS kodovima. Uz prepoznavanje emocija, omogućavaju i prepoznavanje spola, dobi te etničku skupinu osobe.</w:t>
      </w:r>
      <w:r w:rsidR="00067392">
        <w:rPr>
          <w:rFonts w:cs="Times New Roman"/>
        </w:rPr>
        <w:t xml:space="preserve"> Omogućuje besplatno testiranje rada prilikom gledanja videa te se u stvarnom vremenu prikazuju promjene emocija što je vidljivo na slici 2.8.</w:t>
      </w:r>
    </w:p>
    <w:p w14:paraId="4A5B8493" w14:textId="3F1BBD01" w:rsidR="00067392" w:rsidRPr="00ED2B0C" w:rsidRDefault="00067392" w:rsidP="00067392">
      <w:pPr>
        <w:pStyle w:val="Tijelo"/>
        <w:ind w:left="720"/>
        <w:rPr>
          <w:rFonts w:cs="Times New Roman"/>
        </w:rPr>
      </w:pPr>
      <w:r w:rsidRPr="00937C55">
        <w:rPr>
          <w:rFonts w:cs="Times New Roman"/>
          <w:noProof/>
          <w:lang w:val="hr-BA" w:eastAsia="hr-BA"/>
        </w:rPr>
        <mc:AlternateContent>
          <mc:Choice Requires="wps">
            <w:drawing>
              <wp:anchor distT="45720" distB="45720" distL="114300" distR="114300" simplePos="0" relativeHeight="251698176" behindDoc="0" locked="0" layoutInCell="1" allowOverlap="0" wp14:anchorId="262E969F" wp14:editId="67C5865D">
                <wp:simplePos x="0" y="0"/>
                <wp:positionH relativeFrom="margin">
                  <wp:align>left</wp:align>
                </wp:positionH>
                <wp:positionV relativeFrom="paragraph">
                  <wp:posOffset>411480</wp:posOffset>
                </wp:positionV>
                <wp:extent cx="5914390" cy="1607820"/>
                <wp:effectExtent l="0" t="0" r="10160" b="11430"/>
                <wp:wrapTopAndBottom/>
                <wp:docPr id="28"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4390" cy="1607820"/>
                        </a:xfrm>
                        <a:prstGeom prst="rect">
                          <a:avLst/>
                        </a:prstGeom>
                        <a:solidFill>
                          <a:srgbClr val="FFFFFF"/>
                        </a:solidFill>
                        <a:ln w="9525">
                          <a:solidFill>
                            <a:srgbClr val="000000"/>
                          </a:solidFill>
                          <a:miter lim="800000"/>
                          <a:headEnd/>
                          <a:tailEnd/>
                        </a:ln>
                      </wps:spPr>
                      <wps:txbx>
                        <w:txbxContent>
                          <w:p w14:paraId="795726A4" w14:textId="77777777" w:rsidR="00067392" w:rsidRDefault="00067392" w:rsidP="00067392">
                            <w:pPr>
                              <w:keepNext/>
                              <w:spacing w:after="0"/>
                              <w:jc w:val="center"/>
                            </w:pPr>
                            <w:r w:rsidRPr="00ED2B0C">
                              <w:rPr>
                                <w:rFonts w:cs="Times New Roman"/>
                                <w:noProof/>
                                <w:lang w:val="hr-BA" w:eastAsia="hr-BA"/>
                              </w:rPr>
                              <w:drawing>
                                <wp:inline distT="0" distB="0" distL="0" distR="0" wp14:anchorId="1133C7A6" wp14:editId="0AABBD2B">
                                  <wp:extent cx="4445232" cy="1304743"/>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4445232" cy="1304743"/>
                                          </a:xfrm>
                                          <a:prstGeom prst="rect">
                                            <a:avLst/>
                                          </a:prstGeom>
                                          <a:noFill/>
                                        </pic:spPr>
                                      </pic:pic>
                                    </a:graphicData>
                                  </a:graphic>
                                </wp:inline>
                              </w:drawing>
                            </w:r>
                          </w:p>
                          <w:p w14:paraId="1F7255B8" w14:textId="6BC5A804" w:rsidR="00067392" w:rsidRDefault="00067392" w:rsidP="00067392">
                            <w:pPr>
                              <w:pStyle w:val="Caption"/>
                              <w:spacing w:after="0"/>
                              <w:jc w:val="center"/>
                            </w:pPr>
                            <w:r>
                              <w:t>Slika 2.18</w:t>
                            </w:r>
                            <w:r>
                              <w:t xml:space="preserve">. </w:t>
                            </w:r>
                            <w:proofErr w:type="spellStart"/>
                            <w:r>
                              <w:rPr>
                                <w:rFonts w:cs="Times New Roman"/>
                              </w:rPr>
                              <w:t>Affectiva</w:t>
                            </w:r>
                            <w:proofErr w:type="spellEnd"/>
                            <w:r>
                              <w:rPr>
                                <w:rFonts w:cs="Times New Roman"/>
                              </w:rPr>
                              <w:t xml:space="preserve"> primjer rada</w:t>
                            </w:r>
                          </w:p>
                          <w:p w14:paraId="004F3C4E" w14:textId="77777777" w:rsidR="00067392" w:rsidRDefault="00067392" w:rsidP="00067392">
                            <w:pPr>
                              <w:keepNext/>
                              <w:spacing w:after="0"/>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2E969F" id="Text Box 28" o:spid="_x0000_s1045" type="#_x0000_t202" style="position:absolute;left:0;text-align:left;margin-left:0;margin-top:32.4pt;width:465.7pt;height:126.6pt;z-index:25169817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" o:allowoverlap="f">
                <v:textbox>
                  <w:txbxContent>
                    <w:p w14:paraId="795726A4" w14:textId="77777777" w:rsidR="00067392" w:rsidRDefault="00067392" w:rsidP="00067392">
                      <w:pPr>
                        <w:keepNext/>
                        <w:spacing w:after="0"/>
                        <w:jc w:val="center"/>
                      </w:pPr>
                      <w:r w:rsidRPr="00ED2B0C">
                        <w:rPr>
                          <w:rFonts w:cs="Times New Roman"/>
                          <w:noProof/>
                          <w:lang w:val="hr-BA" w:eastAsia="hr-BA"/>
                        </w:rPr>
                        <w:drawing>
                          <wp:inline distT="0" distB="0" distL="0" distR="0" wp14:anchorId="1133C7A6" wp14:editId="0AABBD2B">
                            <wp:extent cx="4445232" cy="1304743"/>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4445232" cy="1304743"/>
                                    </a:xfrm>
                                    <a:prstGeom prst="rect">
                                      <a:avLst/>
                                    </a:prstGeom>
                                    <a:noFill/>
                                  </pic:spPr>
                                </pic:pic>
                              </a:graphicData>
                            </a:graphic>
                          </wp:inline>
                        </w:drawing>
                      </w:r>
                    </w:p>
                    <w:p w14:paraId="1F7255B8" w14:textId="6BC5A804" w:rsidR="00067392" w:rsidRDefault="00067392" w:rsidP="00067392">
                      <w:pPr>
                        <w:pStyle w:val="Caption"/>
                        <w:spacing w:after="0"/>
                        <w:jc w:val="center"/>
                      </w:pPr>
                      <w:r>
                        <w:t>Slika 2.18</w:t>
                      </w:r>
                      <w:r>
                        <w:t xml:space="preserve">. </w:t>
                      </w:r>
                      <w:proofErr w:type="spellStart"/>
                      <w:r>
                        <w:rPr>
                          <w:rFonts w:cs="Times New Roman"/>
                        </w:rPr>
                        <w:t>Affectiva</w:t>
                      </w:r>
                      <w:proofErr w:type="spellEnd"/>
                      <w:r>
                        <w:rPr>
                          <w:rFonts w:cs="Times New Roman"/>
                        </w:rPr>
                        <w:t xml:space="preserve"> primjer rada</w:t>
                      </w:r>
                    </w:p>
                    <w:p w14:paraId="004F3C4E" w14:textId="77777777" w:rsidR="00067392" w:rsidRDefault="00067392" w:rsidP="00067392">
                      <w:pPr>
                        <w:keepNext/>
                        <w:spacing w:after="0"/>
                        <w:jc w:val="center"/>
                      </w:pPr>
                    </w:p>
                  </w:txbxContent>
                </v:textbox>
                <w10:wrap type="topAndBottom" anchorx="margin"/>
              </v:shape>
            </w:pict>
          </mc:Fallback>
        </mc:AlternateContent>
      </w:r>
    </w:p>
    <w:p w14:paraId="39FCCB16" w14:textId="35DA6184" w:rsidR="0075047B" w:rsidRPr="00ED2B0C" w:rsidRDefault="0075047B" w:rsidP="00A625BD">
      <w:pPr>
        <w:pStyle w:val="Tijelo"/>
        <w:numPr>
          <w:ilvl w:val="0"/>
          <w:numId w:val="10"/>
        </w:numPr>
        <w:rPr>
          <w:rFonts w:cs="Times New Roman"/>
        </w:rPr>
      </w:pPr>
      <w:proofErr w:type="spellStart"/>
      <w:r w:rsidRPr="00ED2B0C">
        <w:rPr>
          <w:rFonts w:cs="Times New Roman"/>
        </w:rPr>
        <w:t>EmoVu</w:t>
      </w:r>
      <w:proofErr w:type="spellEnd"/>
      <w:r w:rsidRPr="00ED2B0C">
        <w:rPr>
          <w:rFonts w:cs="Times New Roman"/>
        </w:rPr>
        <w:t xml:space="preserve"> uz prepoznavanje emocija također nudi i prepoznavanje spola, godina, lica, praćenje lica i metrike raspoloženja.</w:t>
      </w:r>
      <w:r w:rsidR="008B3072">
        <w:rPr>
          <w:rFonts w:cs="Times New Roman"/>
        </w:rPr>
        <w:t xml:space="preserve"> Ulazni podatci</w:t>
      </w:r>
      <w:r w:rsidR="001471F1" w:rsidRPr="00ED2B0C">
        <w:rPr>
          <w:rFonts w:cs="Times New Roman"/>
        </w:rPr>
        <w:t xml:space="preserve"> šalju</w:t>
      </w:r>
      <w:r w:rsidR="008B3072">
        <w:rPr>
          <w:rFonts w:cs="Times New Roman"/>
        </w:rPr>
        <w:t xml:space="preserve"> se</w:t>
      </w:r>
      <w:r w:rsidR="001471F1" w:rsidRPr="00ED2B0C">
        <w:rPr>
          <w:rFonts w:cs="Times New Roman"/>
        </w:rPr>
        <w:t xml:space="preserve"> pomoću kamere, slike i videa. </w:t>
      </w:r>
      <w:r w:rsidR="0040686D" w:rsidRPr="00ED2B0C">
        <w:rPr>
          <w:rFonts w:cs="Times New Roman"/>
        </w:rPr>
        <w:t>Pruža se podrška prebacivanja izračuna na grafički proc</w:t>
      </w:r>
      <w:r w:rsidR="00EE0666" w:rsidRPr="00ED2B0C">
        <w:rPr>
          <w:rFonts w:cs="Times New Roman"/>
        </w:rPr>
        <w:t>esor kako b</w:t>
      </w:r>
      <w:r w:rsidR="004C1831">
        <w:rPr>
          <w:rFonts w:cs="Times New Roman"/>
        </w:rPr>
        <w:t>i se proces ubrzao [</w:t>
      </w:r>
      <w:r w:rsidR="00E749EE">
        <w:rPr>
          <w:rFonts w:cs="Times New Roman"/>
        </w:rPr>
        <w:t>19</w:t>
      </w:r>
      <w:r w:rsidR="0040686D" w:rsidRPr="00ED2B0C">
        <w:rPr>
          <w:rFonts w:cs="Times New Roman"/>
        </w:rPr>
        <w:t>].</w:t>
      </w:r>
    </w:p>
    <w:p w14:paraId="3207E61C" w14:textId="53E7794D" w:rsidR="00B84547" w:rsidRDefault="00B84547" w:rsidP="00A625BD">
      <w:pPr>
        <w:pStyle w:val="Tijelo"/>
        <w:numPr>
          <w:ilvl w:val="0"/>
          <w:numId w:val="10"/>
        </w:numPr>
        <w:rPr>
          <w:rFonts w:cs="Times New Roman"/>
        </w:rPr>
      </w:pPr>
      <w:proofErr w:type="spellStart"/>
      <w:r w:rsidRPr="00ED2B0C">
        <w:rPr>
          <w:rFonts w:cs="Times New Roman"/>
        </w:rPr>
        <w:t>Kairos</w:t>
      </w:r>
      <w:proofErr w:type="spellEnd"/>
      <w:r w:rsidRPr="00ED2B0C">
        <w:rPr>
          <w:rFonts w:cs="Times New Roman"/>
        </w:rPr>
        <w:t xml:space="preserve"> također pruža uslugu prepoznavanja emocija, s</w:t>
      </w:r>
      <w:r w:rsidR="008B3072">
        <w:rPr>
          <w:rFonts w:cs="Times New Roman"/>
        </w:rPr>
        <w:t xml:space="preserve">pola i dobi. Njihovo rješenje može se </w:t>
      </w:r>
      <w:r w:rsidRPr="00ED2B0C">
        <w:rPr>
          <w:rFonts w:cs="Times New Roman"/>
        </w:rPr>
        <w:t>besplatno isprobati na njihovoj stranici</w:t>
      </w:r>
      <w:r w:rsidR="00B34620">
        <w:rPr>
          <w:rFonts w:cs="Times New Roman"/>
        </w:rPr>
        <w:t xml:space="preserve"> te je prikazano na slici 2.19.</w:t>
      </w:r>
      <w:r w:rsidR="004C1831">
        <w:rPr>
          <w:rFonts w:cs="Times New Roman"/>
        </w:rPr>
        <w:t xml:space="preserve"> [</w:t>
      </w:r>
      <w:r w:rsidR="00E749EE">
        <w:rPr>
          <w:rFonts w:cs="Times New Roman"/>
        </w:rPr>
        <w:t>20</w:t>
      </w:r>
      <w:r w:rsidR="000E6F6D" w:rsidRPr="00ED2B0C">
        <w:rPr>
          <w:rFonts w:cs="Times New Roman"/>
        </w:rPr>
        <w:t>]</w:t>
      </w:r>
      <w:r w:rsidRPr="00ED2B0C">
        <w:rPr>
          <w:rFonts w:cs="Times New Roman"/>
        </w:rPr>
        <w:t>.</w:t>
      </w:r>
      <w:r w:rsidR="005D4A9A">
        <w:rPr>
          <w:rFonts w:cs="Times New Roman"/>
        </w:rPr>
        <w:t xml:space="preserve"> Omogućuju detekciju i verifikaciju lica.</w:t>
      </w:r>
    </w:p>
    <w:p w14:paraId="2EECCC57" w14:textId="2A4876AE" w:rsidR="00B34620" w:rsidRPr="00ED2B0C" w:rsidRDefault="00B34620" w:rsidP="00B34620">
      <w:pPr>
        <w:pStyle w:val="Tijelo"/>
        <w:ind w:left="720"/>
        <w:rPr>
          <w:rFonts w:cs="Times New Roman"/>
        </w:rPr>
      </w:pPr>
      <w:r w:rsidRPr="00937C55">
        <w:rPr>
          <w:rFonts w:cs="Times New Roman"/>
          <w:noProof/>
          <w:lang w:val="hr-BA" w:eastAsia="hr-BA"/>
        </w:rPr>
        <mc:AlternateContent>
          <mc:Choice Requires="wps">
            <w:drawing>
              <wp:anchor distT="45720" distB="45720" distL="114300" distR="114300" simplePos="0" relativeHeight="251700224" behindDoc="0" locked="0" layoutInCell="1" allowOverlap="0" wp14:anchorId="38FDC582" wp14:editId="641CDA56">
                <wp:simplePos x="0" y="0"/>
                <wp:positionH relativeFrom="margin">
                  <wp:align>left</wp:align>
                </wp:positionH>
                <wp:positionV relativeFrom="paragraph">
                  <wp:posOffset>402590</wp:posOffset>
                </wp:positionV>
                <wp:extent cx="5914390" cy="3185160"/>
                <wp:effectExtent l="0" t="0" r="10160" b="15240"/>
                <wp:wrapTopAndBottom/>
                <wp:docPr id="33"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4390" cy="3185160"/>
                        </a:xfrm>
                        <a:prstGeom prst="rect">
                          <a:avLst/>
                        </a:prstGeom>
                        <a:solidFill>
                          <a:srgbClr val="FFFFFF"/>
                        </a:solidFill>
                        <a:ln w="9525">
                          <a:solidFill>
                            <a:srgbClr val="000000"/>
                          </a:solidFill>
                          <a:miter lim="800000"/>
                          <a:headEnd/>
                          <a:tailEnd/>
                        </a:ln>
                      </wps:spPr>
                      <wps:txbx>
                        <w:txbxContent>
                          <w:p w14:paraId="17C04CF5" w14:textId="3DE2C452" w:rsidR="00B34620" w:rsidRDefault="005D4A9A" w:rsidP="00B34620">
                            <w:pPr>
                              <w:keepNext/>
                              <w:spacing w:after="0"/>
                              <w:jc w:val="center"/>
                            </w:pPr>
                            <w:r>
                              <w:rPr>
                                <w:noProof/>
                                <w:lang w:val="hr-BA" w:eastAsia="hr-BA"/>
                              </w:rPr>
                              <w:drawing>
                                <wp:inline distT="0" distB="0" distL="0" distR="0" wp14:anchorId="7DD9329A" wp14:editId="398CDA11">
                                  <wp:extent cx="2506980" cy="2875155"/>
                                  <wp:effectExtent l="0" t="0" r="762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529308" cy="2900763"/>
                                          </a:xfrm>
                                          <a:prstGeom prst="rect">
                                            <a:avLst/>
                                          </a:prstGeom>
                                        </pic:spPr>
                                      </pic:pic>
                                    </a:graphicData>
                                  </a:graphic>
                                </wp:inline>
                              </w:drawing>
                            </w:r>
                            <w:r w:rsidRPr="00ED2B0C">
                              <w:rPr>
                                <w:rFonts w:cs="Times New Roman"/>
                                <w:noProof/>
                                <w:lang w:val="hr-BA" w:eastAsia="hr-BA"/>
                              </w:rPr>
                              <w:t xml:space="preserve"> </w:t>
                            </w:r>
                          </w:p>
                          <w:p w14:paraId="47551B76" w14:textId="6B969205" w:rsidR="00B34620" w:rsidRPr="005D4A9A" w:rsidRDefault="00B34620" w:rsidP="00B34620">
                            <w:pPr>
                              <w:pStyle w:val="Caption"/>
                              <w:spacing w:after="0"/>
                              <w:jc w:val="center"/>
                            </w:pPr>
                            <w:r>
                              <w:t>Slika 2.19</w:t>
                            </w:r>
                            <w:r>
                              <w:t xml:space="preserve">. </w:t>
                            </w:r>
                            <w:proofErr w:type="spellStart"/>
                            <w:r w:rsidRPr="00ED2B0C">
                              <w:rPr>
                                <w:rFonts w:cs="Times New Roman"/>
                              </w:rPr>
                              <w:t>Kairos</w:t>
                            </w:r>
                            <w:proofErr w:type="spellEnd"/>
                            <w:r w:rsidRPr="00ED2B0C">
                              <w:rPr>
                                <w:rFonts w:cs="Times New Roman"/>
                              </w:rPr>
                              <w:t xml:space="preserve"> </w:t>
                            </w:r>
                            <w:r>
                              <w:rPr>
                                <w:rFonts w:cs="Times New Roman"/>
                              </w:rPr>
                              <w:t>primjer rada</w:t>
                            </w:r>
                            <w:r w:rsidR="005D4A9A">
                              <w:rPr>
                                <w:rFonts w:cs="Times New Roman"/>
                              </w:rPr>
                              <w:t xml:space="preserve"> [20]</w:t>
                            </w:r>
                          </w:p>
                          <w:p w14:paraId="270B4A25" w14:textId="77777777" w:rsidR="00B34620" w:rsidRDefault="00B34620" w:rsidP="00B34620">
                            <w:pPr>
                              <w:keepNext/>
                              <w:spacing w:after="0"/>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FDC582" id="Text Box 33" o:spid="_x0000_s1046" type="#_x0000_t202" style="position:absolute;left:0;text-align:left;margin-left:0;margin-top:31.7pt;width:465.7pt;height:250.8pt;z-index:25170022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" o:allowoverlap="f">
                <v:textbox>
                  <w:txbxContent>
                    <w:p w14:paraId="17C04CF5" w14:textId="3DE2C452" w:rsidR="00B34620" w:rsidRDefault="005D4A9A" w:rsidP="00B34620">
                      <w:pPr>
                        <w:keepNext/>
                        <w:spacing w:after="0"/>
                        <w:jc w:val="center"/>
                      </w:pPr>
                      <w:r>
                        <w:rPr>
                          <w:noProof/>
                          <w:lang w:val="hr-BA" w:eastAsia="hr-BA"/>
                        </w:rPr>
                        <w:drawing>
                          <wp:inline distT="0" distB="0" distL="0" distR="0" wp14:anchorId="7DD9329A" wp14:editId="398CDA11">
                            <wp:extent cx="2506980" cy="2875155"/>
                            <wp:effectExtent l="0" t="0" r="762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529308" cy="2900763"/>
                                    </a:xfrm>
                                    <a:prstGeom prst="rect">
                                      <a:avLst/>
                                    </a:prstGeom>
                                  </pic:spPr>
                                </pic:pic>
                              </a:graphicData>
                            </a:graphic>
                          </wp:inline>
                        </w:drawing>
                      </w:r>
                      <w:r w:rsidRPr="00ED2B0C">
                        <w:rPr>
                          <w:rFonts w:cs="Times New Roman"/>
                          <w:noProof/>
                          <w:lang w:val="hr-BA" w:eastAsia="hr-BA"/>
                        </w:rPr>
                        <w:t xml:space="preserve"> </w:t>
                      </w:r>
                    </w:p>
                    <w:p w14:paraId="47551B76" w14:textId="6B969205" w:rsidR="00B34620" w:rsidRPr="005D4A9A" w:rsidRDefault="00B34620" w:rsidP="00B34620">
                      <w:pPr>
                        <w:pStyle w:val="Caption"/>
                        <w:spacing w:after="0"/>
                        <w:jc w:val="center"/>
                      </w:pPr>
                      <w:r>
                        <w:t>Slika 2.19</w:t>
                      </w:r>
                      <w:r>
                        <w:t xml:space="preserve">. </w:t>
                      </w:r>
                      <w:proofErr w:type="spellStart"/>
                      <w:r w:rsidRPr="00ED2B0C">
                        <w:rPr>
                          <w:rFonts w:cs="Times New Roman"/>
                        </w:rPr>
                        <w:t>Kairos</w:t>
                      </w:r>
                      <w:proofErr w:type="spellEnd"/>
                      <w:r w:rsidRPr="00ED2B0C">
                        <w:rPr>
                          <w:rFonts w:cs="Times New Roman"/>
                        </w:rPr>
                        <w:t xml:space="preserve"> </w:t>
                      </w:r>
                      <w:r>
                        <w:rPr>
                          <w:rFonts w:cs="Times New Roman"/>
                        </w:rPr>
                        <w:t>primjer rada</w:t>
                      </w:r>
                      <w:r w:rsidR="005D4A9A">
                        <w:rPr>
                          <w:rFonts w:cs="Times New Roman"/>
                        </w:rPr>
                        <w:t xml:space="preserve"> [20]</w:t>
                      </w:r>
                    </w:p>
                    <w:p w14:paraId="270B4A25" w14:textId="77777777" w:rsidR="00B34620" w:rsidRDefault="00B34620" w:rsidP="00B34620">
                      <w:pPr>
                        <w:keepNext/>
                        <w:spacing w:after="0"/>
                        <w:jc w:val="center"/>
                      </w:pPr>
                    </w:p>
                  </w:txbxContent>
                </v:textbox>
                <w10:wrap type="topAndBottom" anchorx="margin"/>
              </v:shape>
            </w:pict>
          </mc:Fallback>
        </mc:AlternateContent>
      </w:r>
    </w:p>
    <w:p w14:paraId="38F0703A" w14:textId="7F64121A" w:rsidR="00677714" w:rsidRPr="00677714" w:rsidRDefault="00337A80" w:rsidP="00677714">
      <w:pPr>
        <w:pStyle w:val="Tijelo"/>
        <w:numPr>
          <w:ilvl w:val="0"/>
          <w:numId w:val="10"/>
        </w:numPr>
        <w:rPr>
          <w:rFonts w:cs="Times New Roman"/>
        </w:rPr>
      </w:pPr>
      <w:r w:rsidRPr="00ED2B0C">
        <w:rPr>
          <w:rFonts w:cs="Times New Roman"/>
        </w:rPr>
        <w:lastRenderedPageBreak/>
        <w:t xml:space="preserve">Microsoftov projekt </w:t>
      </w:r>
      <w:proofErr w:type="spellStart"/>
      <w:r w:rsidRPr="00ED2B0C">
        <w:rPr>
          <w:rFonts w:cs="Times New Roman"/>
        </w:rPr>
        <w:t>Oksford</w:t>
      </w:r>
      <w:proofErr w:type="spellEnd"/>
      <w:r w:rsidRPr="00ED2B0C">
        <w:rPr>
          <w:rFonts w:cs="Times New Roman"/>
        </w:rPr>
        <w:t xml:space="preserve"> je popularan alat za prepoznavanje emocija koji radi samo na slikama lica. Prepoznaje sedam emocija i neutralno stanje. Radi na način da se pošalje slika, a kao rezultat dobije se JSON (</w:t>
      </w:r>
      <w:proofErr w:type="spellStart"/>
      <w:r w:rsidRPr="00ED2B0C">
        <w:rPr>
          <w:rFonts w:cs="Times New Roman"/>
          <w:i/>
        </w:rPr>
        <w:t>JavaScript</w:t>
      </w:r>
      <w:proofErr w:type="spellEnd"/>
      <w:r w:rsidRPr="00ED2B0C">
        <w:rPr>
          <w:rFonts w:cs="Times New Roman"/>
          <w:i/>
        </w:rPr>
        <w:t xml:space="preserve"> </w:t>
      </w:r>
      <w:proofErr w:type="spellStart"/>
      <w:r w:rsidRPr="00ED2B0C">
        <w:rPr>
          <w:rFonts w:cs="Times New Roman"/>
          <w:i/>
        </w:rPr>
        <w:t>Object</w:t>
      </w:r>
      <w:proofErr w:type="spellEnd"/>
      <w:r w:rsidRPr="00ED2B0C">
        <w:rPr>
          <w:rFonts w:cs="Times New Roman"/>
          <w:i/>
        </w:rPr>
        <w:t xml:space="preserve"> </w:t>
      </w:r>
      <w:proofErr w:type="spellStart"/>
      <w:r w:rsidRPr="00ED2B0C">
        <w:rPr>
          <w:rFonts w:cs="Times New Roman"/>
          <w:i/>
        </w:rPr>
        <w:t>Notation</w:t>
      </w:r>
      <w:proofErr w:type="spellEnd"/>
      <w:r w:rsidRPr="00ED2B0C">
        <w:rPr>
          <w:rFonts w:cs="Times New Roman"/>
        </w:rPr>
        <w:t xml:space="preserve"> ) format sa lokacijom lica na slici i postotkom za svaku od pruženih emocija</w:t>
      </w:r>
      <w:r w:rsidR="004C1831">
        <w:rPr>
          <w:rFonts w:cs="Times New Roman"/>
        </w:rPr>
        <w:t xml:space="preserve"> [</w:t>
      </w:r>
      <w:r w:rsidR="00E749EE">
        <w:rPr>
          <w:rFonts w:cs="Times New Roman"/>
        </w:rPr>
        <w:t>21</w:t>
      </w:r>
      <w:r w:rsidR="000E6F6D" w:rsidRPr="00ED2B0C">
        <w:rPr>
          <w:rFonts w:cs="Times New Roman"/>
        </w:rPr>
        <w:t>]</w:t>
      </w:r>
      <w:r w:rsidRPr="00ED2B0C">
        <w:rPr>
          <w:rFonts w:cs="Times New Roman"/>
        </w:rPr>
        <w:t>.</w:t>
      </w:r>
      <w:r w:rsidR="009A3713">
        <w:rPr>
          <w:rFonts w:cs="Times New Roman"/>
        </w:rPr>
        <w:t xml:space="preserve"> Prepoznaju osam različitih emocija: Radost, tuga, iznenađenje, </w:t>
      </w:r>
      <w:r w:rsidR="00733FF3">
        <w:rPr>
          <w:rFonts w:cs="Times New Roman"/>
        </w:rPr>
        <w:t>srdžba, strah, prezir, gađenje i neutralno.</w:t>
      </w:r>
    </w:p>
    <w:p w14:paraId="7E590A63" w14:textId="247453F5" w:rsidR="00677714" w:rsidRPr="00ED2B0C" w:rsidRDefault="00677714" w:rsidP="00677714">
      <w:pPr>
        <w:pStyle w:val="Tijelo"/>
        <w:rPr>
          <w:rFonts w:cs="Times New Roman"/>
        </w:rPr>
      </w:pPr>
      <w:r>
        <w:rPr>
          <w:rFonts w:cs="Times New Roman"/>
        </w:rPr>
        <w:t>Sva nabrojana rješenja pokušavaju prepoznati emocije iz slika ili videa i baziraju se samo na izrazima lica. Niti jedno rješenje za sada ne kombinira različite parametre koji mogu odati emociju korisnika kao što su zvuk, temperatura tijela i slične parametre koji su prethodno objašnjeni.</w:t>
      </w:r>
    </w:p>
    <w:p w14:paraId="2C02F98D" w14:textId="77777777" w:rsidR="00D50EC1" w:rsidRPr="00ED2B0C" w:rsidRDefault="0001219B" w:rsidP="007D70EC">
      <w:pPr>
        <w:pStyle w:val="Naslovpoglavlja"/>
      </w:pPr>
      <w:bookmarkStart w:id="24" w:name="_Toc478939201"/>
      <w:r w:rsidRPr="00ED2B0C">
        <w:lastRenderedPageBreak/>
        <w:t>RJEŠENJE</w:t>
      </w:r>
      <w:r w:rsidR="0072176B" w:rsidRPr="00ED2B0C">
        <w:t xml:space="preserve"> </w:t>
      </w:r>
      <w:r w:rsidRPr="00ED2B0C">
        <w:t>ZA</w:t>
      </w:r>
      <w:r w:rsidR="0072176B" w:rsidRPr="00ED2B0C">
        <w:t xml:space="preserve"> </w:t>
      </w:r>
      <w:r w:rsidRPr="00ED2B0C">
        <w:t>RASPOZNAVANJE</w:t>
      </w:r>
      <w:r w:rsidR="0072176B" w:rsidRPr="00ED2B0C">
        <w:t xml:space="preserve"> </w:t>
      </w:r>
      <w:r w:rsidRPr="00ED2B0C">
        <w:t>EMOCIJA</w:t>
      </w:r>
      <w:r w:rsidR="0072176B" w:rsidRPr="00ED2B0C">
        <w:t xml:space="preserve"> </w:t>
      </w:r>
      <w:r w:rsidRPr="00ED2B0C">
        <w:t>NA</w:t>
      </w:r>
      <w:r w:rsidR="0072176B" w:rsidRPr="00ED2B0C">
        <w:t xml:space="preserve"> </w:t>
      </w:r>
      <w:r w:rsidRPr="00ED2B0C">
        <w:t>OSNOVI</w:t>
      </w:r>
      <w:r w:rsidR="0072176B" w:rsidRPr="00ED2B0C">
        <w:t xml:space="preserve"> </w:t>
      </w:r>
      <w:r w:rsidRPr="00ED2B0C">
        <w:t>LICA</w:t>
      </w:r>
      <w:bookmarkEnd w:id="24"/>
    </w:p>
    <w:p w14:paraId="092C6BB8" w14:textId="77777777" w:rsidR="0043262F" w:rsidRPr="00ED2B0C" w:rsidRDefault="0043262F" w:rsidP="0072176B">
      <w:pPr>
        <w:pStyle w:val="Tijelo"/>
        <w:rPr>
          <w:rFonts w:cs="Times New Roman"/>
        </w:rPr>
      </w:pPr>
      <w:r w:rsidRPr="00ED2B0C">
        <w:rPr>
          <w:rFonts w:cs="Times New Roman"/>
        </w:rPr>
        <w:t xml:space="preserve">Cilj </w:t>
      </w:r>
      <w:commentRangeStart w:id="25"/>
      <w:r w:rsidRPr="00ED2B0C">
        <w:rPr>
          <w:rFonts w:cs="Times New Roman"/>
        </w:rPr>
        <w:t>rješenja</w:t>
      </w:r>
      <w:commentRangeEnd w:id="25"/>
      <w:r w:rsidR="004E5EDA">
        <w:rPr>
          <w:rStyle w:val="CommentReference"/>
          <w:rFonts w:asciiTheme="minorHAnsi" w:hAnsiTheme="minorHAnsi"/>
        </w:rPr>
        <w:commentReference w:id="25"/>
      </w:r>
      <w:r w:rsidRPr="00ED2B0C">
        <w:rPr>
          <w:rFonts w:cs="Times New Roman"/>
        </w:rPr>
        <w:t xml:space="preserve"> je pokušati što točnije prepoznati emocije na osnovu slika lica. Pr</w:t>
      </w:r>
      <w:r w:rsidR="008B3072">
        <w:rPr>
          <w:rFonts w:cs="Times New Roman"/>
        </w:rPr>
        <w:t>epoznavanje emocija korisnika</w:t>
      </w:r>
      <w:r w:rsidRPr="00ED2B0C">
        <w:rPr>
          <w:rFonts w:cs="Times New Roman"/>
        </w:rPr>
        <w:t xml:space="preserve"> </w:t>
      </w:r>
      <w:del w:id="26" w:author="Zoric" w:date="2017-03-22T08:34:00Z">
        <w:r w:rsidRPr="00ED2B0C" w:rsidDel="004E5EDA">
          <w:rPr>
            <w:rFonts w:cs="Times New Roman"/>
          </w:rPr>
          <w:delText>dosta</w:delText>
        </w:r>
        <w:r w:rsidR="008B3072" w:rsidDel="004E5EDA">
          <w:rPr>
            <w:rFonts w:cs="Times New Roman"/>
          </w:rPr>
          <w:delText xml:space="preserve"> </w:delText>
        </w:r>
      </w:del>
      <w:r w:rsidR="008B3072">
        <w:rPr>
          <w:rFonts w:cs="Times New Roman"/>
        </w:rPr>
        <w:t>je</w:t>
      </w:r>
      <w:r w:rsidRPr="00ED2B0C">
        <w:rPr>
          <w:rFonts w:cs="Times New Roman"/>
        </w:rPr>
        <w:t xml:space="preserve"> korisna informacija u smislu ocjenjivanja neke aplikacije i služi kao </w:t>
      </w:r>
      <w:del w:id="27" w:author="Zoric" w:date="2017-03-22T08:34:00Z">
        <w:r w:rsidRPr="00ED2B0C" w:rsidDel="004E5EDA">
          <w:rPr>
            <w:rFonts w:cs="Times New Roman"/>
          </w:rPr>
          <w:delText xml:space="preserve">jako </w:delText>
        </w:r>
      </w:del>
      <w:r w:rsidRPr="00ED2B0C">
        <w:rPr>
          <w:rFonts w:cs="Times New Roman"/>
        </w:rPr>
        <w:t xml:space="preserve">dobar povratni odgovor proizvođaču. Postoji dvadesetak rješenja </w:t>
      </w:r>
      <w:del w:id="28" w:author="Zoric" w:date="2017-03-22T08:34:00Z">
        <w:r w:rsidRPr="00ED2B0C" w:rsidDel="004E5EDA">
          <w:rPr>
            <w:rFonts w:cs="Times New Roman"/>
          </w:rPr>
          <w:delText xml:space="preserve">od </w:delText>
        </w:r>
      </w:del>
      <w:r w:rsidRPr="00ED2B0C">
        <w:rPr>
          <w:rFonts w:cs="Times New Roman"/>
        </w:rPr>
        <w:t>velikih firmi koji omogućuju korištenje njihovih rješenja u poslovne i privatne svrhe. Većina tih rješenja zahtjeva dosta računalne snage jer se koristi veliki broj klasifikatora prilikom analize lica u potrazi za akcijskim jedinicama i za svaku</w:t>
      </w:r>
      <w:r w:rsidR="00BD7ADE" w:rsidRPr="00ED2B0C">
        <w:rPr>
          <w:rFonts w:cs="Times New Roman"/>
        </w:rPr>
        <w:t xml:space="preserve"> akcijsku jedinicu</w:t>
      </w:r>
      <w:r w:rsidRPr="00ED2B0C">
        <w:rPr>
          <w:rFonts w:cs="Times New Roman"/>
        </w:rPr>
        <w:t xml:space="preserve"> koju se želi prepoznati potrebn</w:t>
      </w:r>
      <w:r w:rsidR="008C40F1">
        <w:rPr>
          <w:rFonts w:cs="Times New Roman"/>
        </w:rPr>
        <w:t>o je imati poseban klasifikator. Većinom se sva klasifikacija vrši na njihovi</w:t>
      </w:r>
      <w:r w:rsidR="008B3072">
        <w:rPr>
          <w:rFonts w:cs="Times New Roman"/>
        </w:rPr>
        <w:t>m računalima, a rezultat se vrać</w:t>
      </w:r>
      <w:r w:rsidR="008C40F1">
        <w:rPr>
          <w:rFonts w:cs="Times New Roman"/>
        </w:rPr>
        <w:t xml:space="preserve">a korisniku. </w:t>
      </w:r>
      <w:r w:rsidRPr="00ED2B0C">
        <w:rPr>
          <w:rFonts w:cs="Times New Roman"/>
        </w:rPr>
        <w:t xml:space="preserve">U ovom radu pokušati </w:t>
      </w:r>
      <w:r w:rsidR="008B3072">
        <w:rPr>
          <w:rFonts w:cs="Times New Roman"/>
        </w:rPr>
        <w:t xml:space="preserve"> će se </w:t>
      </w:r>
      <w:r w:rsidRPr="00ED2B0C">
        <w:rPr>
          <w:rFonts w:cs="Times New Roman"/>
        </w:rPr>
        <w:t>pojednostavniti taj proces uz što manje gubitaka</w:t>
      </w:r>
      <w:r w:rsidR="00BD7ADE" w:rsidRPr="00ED2B0C">
        <w:rPr>
          <w:rFonts w:cs="Times New Roman"/>
        </w:rPr>
        <w:t xml:space="preserve"> i što brže te će se koristiti samo jedan klasifikator.</w:t>
      </w:r>
    </w:p>
    <w:p w14:paraId="082D2EFD" w14:textId="77777777" w:rsidR="008F0362" w:rsidRPr="00ED2B0C" w:rsidRDefault="0072176B" w:rsidP="00846832">
      <w:pPr>
        <w:pStyle w:val="Naslovpotpoglavlja"/>
      </w:pPr>
      <w:bookmarkStart w:id="29" w:name="_Toc478939202"/>
      <w:r w:rsidRPr="007D70EC">
        <w:t>Specifikacije</w:t>
      </w:r>
      <w:r w:rsidRPr="00ED2B0C">
        <w:t xml:space="preserve"> i </w:t>
      </w:r>
      <w:commentRangeStart w:id="30"/>
      <w:r w:rsidRPr="00ED2B0C">
        <w:t>zahtjevi</w:t>
      </w:r>
      <w:commentRangeEnd w:id="30"/>
      <w:r w:rsidR="004E5EDA">
        <w:rPr>
          <w:rStyle w:val="CommentReference"/>
          <w:rFonts w:asciiTheme="minorHAnsi" w:eastAsiaTheme="minorHAnsi" w:hAnsiTheme="minorHAnsi" w:cstheme="minorBidi"/>
          <w:b w:val="0"/>
        </w:rPr>
        <w:commentReference w:id="30"/>
      </w:r>
      <w:bookmarkEnd w:id="29"/>
    </w:p>
    <w:p w14:paraId="48705BC7" w14:textId="77777777" w:rsidR="002B1D3D" w:rsidRPr="00ED2B0C" w:rsidRDefault="002B1D3D" w:rsidP="0072176B">
      <w:pPr>
        <w:pStyle w:val="Tijelo"/>
        <w:rPr>
          <w:rFonts w:cs="Times New Roman"/>
        </w:rPr>
      </w:pPr>
      <w:r w:rsidRPr="00ED2B0C">
        <w:rPr>
          <w:rFonts w:cs="Times New Roman"/>
        </w:rPr>
        <w:t>Aplikacija mora moći učitat</w:t>
      </w:r>
      <w:r w:rsidR="008B3072">
        <w:rPr>
          <w:rFonts w:cs="Times New Roman"/>
        </w:rPr>
        <w:t>i sliku i/ili dohvatiti sliku s</w:t>
      </w:r>
      <w:r w:rsidRPr="00ED2B0C">
        <w:rPr>
          <w:rFonts w:cs="Times New Roman"/>
        </w:rPr>
        <w:t xml:space="preserve"> kamere. Na učitanoj slici program mora pokušati pronaći lice. U slučaju pronalaska lica na slici, poziva se rutina za obradu slike i prepoznavanje emo</w:t>
      </w:r>
      <w:r w:rsidR="008B3072">
        <w:rPr>
          <w:rFonts w:cs="Times New Roman"/>
        </w:rPr>
        <w:t>cije s</w:t>
      </w:r>
      <w:r w:rsidRPr="00ED2B0C">
        <w:rPr>
          <w:rFonts w:cs="Times New Roman"/>
        </w:rPr>
        <w:t xml:space="preserve"> pripadajuće slike lica. Razvojno okruženje koje se koristi je </w:t>
      </w:r>
      <w:proofErr w:type="spellStart"/>
      <w:r w:rsidRPr="00ED2B0C">
        <w:rPr>
          <w:rFonts w:cs="Times New Roman"/>
          <w:i/>
        </w:rPr>
        <w:t>Visual</w:t>
      </w:r>
      <w:proofErr w:type="spellEnd"/>
      <w:r w:rsidRPr="00ED2B0C">
        <w:rPr>
          <w:rFonts w:cs="Times New Roman"/>
          <w:i/>
        </w:rPr>
        <w:t xml:space="preserve"> Studio</w:t>
      </w:r>
      <w:r w:rsidRPr="00ED2B0C">
        <w:rPr>
          <w:rFonts w:cs="Times New Roman"/>
        </w:rPr>
        <w:t>, a programski jezik C#. Aplikacija se dijeli u nekoliko projekata:</w:t>
      </w:r>
    </w:p>
    <w:p w14:paraId="197DC028" w14:textId="77777777" w:rsidR="002B1D3D" w:rsidRPr="00ED2B0C" w:rsidRDefault="009A13B6" w:rsidP="002B1D3D">
      <w:pPr>
        <w:pStyle w:val="Tijelo"/>
        <w:numPr>
          <w:ilvl w:val="0"/>
          <w:numId w:val="12"/>
        </w:numPr>
        <w:rPr>
          <w:rFonts w:cs="Times New Roman"/>
        </w:rPr>
      </w:pPr>
      <w:proofErr w:type="spellStart"/>
      <w:r w:rsidRPr="00ED2B0C">
        <w:rPr>
          <w:rFonts w:cs="Times New Roman"/>
        </w:rPr>
        <w:t>Projekt.Zajedničko</w:t>
      </w:r>
      <w:proofErr w:type="spellEnd"/>
      <w:r w:rsidR="00E40888" w:rsidRPr="00ED2B0C">
        <w:rPr>
          <w:rFonts w:cs="Times New Roman"/>
        </w:rPr>
        <w:t>– Projekt koji je referenciran u svim ostalim projektima. Koristi se za pomoćne transportne klase i sliče stvari.</w:t>
      </w:r>
    </w:p>
    <w:p w14:paraId="0841705D" w14:textId="77777777" w:rsidR="00E40888" w:rsidRPr="00ED2B0C" w:rsidRDefault="00E40888" w:rsidP="002B1D3D">
      <w:pPr>
        <w:pStyle w:val="Tijelo"/>
        <w:numPr>
          <w:ilvl w:val="0"/>
          <w:numId w:val="12"/>
        </w:numPr>
        <w:rPr>
          <w:rFonts w:cs="Times New Roman"/>
        </w:rPr>
      </w:pPr>
      <w:proofErr w:type="spellStart"/>
      <w:r w:rsidRPr="00ED2B0C">
        <w:rPr>
          <w:rFonts w:cs="Times New Roman"/>
        </w:rPr>
        <w:t>Projekt.Dohvaćanje</w:t>
      </w:r>
      <w:proofErr w:type="spellEnd"/>
      <w:r w:rsidR="009A13B6" w:rsidRPr="00ED2B0C">
        <w:rPr>
          <w:rFonts w:cs="Times New Roman"/>
        </w:rPr>
        <w:t xml:space="preserve"> značajki</w:t>
      </w:r>
      <w:r w:rsidRPr="00ED2B0C">
        <w:rPr>
          <w:rFonts w:cs="Times New Roman"/>
        </w:rPr>
        <w:t xml:space="preserve">– </w:t>
      </w:r>
      <w:proofErr w:type="spellStart"/>
      <w:r w:rsidRPr="00ED2B0C">
        <w:rPr>
          <w:rFonts w:cs="Times New Roman"/>
        </w:rPr>
        <w:t>Konzolna</w:t>
      </w:r>
      <w:proofErr w:type="spellEnd"/>
      <w:r w:rsidRPr="00ED2B0C">
        <w:rPr>
          <w:rFonts w:cs="Times New Roman"/>
        </w:rPr>
        <w:t xml:space="preserve"> aplikacija. Sastoji se od tri klase. Klasa program i dvije klase za zapis značajki u datoteku u dva različita formata.</w:t>
      </w:r>
    </w:p>
    <w:p w14:paraId="51804B3E" w14:textId="77777777" w:rsidR="00E40888" w:rsidRPr="00ED2B0C" w:rsidRDefault="00E40888" w:rsidP="00E40888">
      <w:pPr>
        <w:pStyle w:val="Tijelo"/>
        <w:numPr>
          <w:ilvl w:val="0"/>
          <w:numId w:val="14"/>
        </w:numPr>
        <w:rPr>
          <w:rFonts w:cs="Times New Roman"/>
        </w:rPr>
      </w:pPr>
      <w:r w:rsidRPr="00ED2B0C">
        <w:rPr>
          <w:rFonts w:cs="Times New Roman"/>
        </w:rPr>
        <w:t>Program- Klasa koja služi za učitavanje podataka iz baze (baza sa slikama koja se nalazi lokalno na računalu).</w:t>
      </w:r>
      <w:r w:rsidR="00442B0C" w:rsidRPr="00ED2B0C">
        <w:rPr>
          <w:rFonts w:cs="Times New Roman"/>
        </w:rPr>
        <w:t xml:space="preserve"> Poziva metodu za prepoznavanje lica na slici.</w:t>
      </w:r>
      <w:r w:rsidRPr="00ED2B0C">
        <w:rPr>
          <w:rFonts w:cs="Times New Roman"/>
        </w:rPr>
        <w:t xml:space="preserve"> Poziva metodu iz servisa koja obrađuje </w:t>
      </w:r>
      <w:r w:rsidR="00442B0C" w:rsidRPr="00ED2B0C">
        <w:rPr>
          <w:rFonts w:cs="Times New Roman"/>
        </w:rPr>
        <w:t>dohvaćeno</w:t>
      </w:r>
      <w:r w:rsidRPr="00ED2B0C">
        <w:rPr>
          <w:rFonts w:cs="Times New Roman"/>
        </w:rPr>
        <w:t xml:space="preserve"> </w:t>
      </w:r>
      <w:r w:rsidR="00442B0C" w:rsidRPr="00ED2B0C">
        <w:rPr>
          <w:rFonts w:cs="Times New Roman"/>
        </w:rPr>
        <w:t>lice</w:t>
      </w:r>
      <w:r w:rsidR="008B3072">
        <w:rPr>
          <w:rFonts w:cs="Times New Roman"/>
        </w:rPr>
        <w:t xml:space="preserve"> i vrać</w:t>
      </w:r>
      <w:r w:rsidRPr="00ED2B0C">
        <w:rPr>
          <w:rFonts w:cs="Times New Roman"/>
        </w:rPr>
        <w:t>a vektor značajki. Nakon dohvaćenog vektora značajki, poziva metode za spremanje značajki na disk.</w:t>
      </w:r>
    </w:p>
    <w:p w14:paraId="41D370DA" w14:textId="77777777" w:rsidR="00E40888" w:rsidRPr="00ED2B0C" w:rsidRDefault="009A13B6" w:rsidP="00E40888">
      <w:pPr>
        <w:pStyle w:val="Tijelo"/>
        <w:numPr>
          <w:ilvl w:val="0"/>
          <w:numId w:val="14"/>
        </w:numPr>
        <w:rPr>
          <w:rFonts w:cs="Times New Roman"/>
        </w:rPr>
      </w:pPr>
      <w:r w:rsidRPr="00ED2B0C">
        <w:rPr>
          <w:rFonts w:cs="Times New Roman"/>
        </w:rPr>
        <w:t>Zapis značajki</w:t>
      </w:r>
      <w:r w:rsidR="00E40888" w:rsidRPr="00ED2B0C">
        <w:rPr>
          <w:rFonts w:cs="Times New Roman"/>
        </w:rPr>
        <w:t>– Klasa koja prima listu značajki i zapisuje ih u jednu .</w:t>
      </w:r>
      <w:proofErr w:type="spellStart"/>
      <w:r w:rsidR="00E40888" w:rsidRPr="00ED2B0C">
        <w:rPr>
          <w:rFonts w:cs="Times New Roman"/>
        </w:rPr>
        <w:t>txt</w:t>
      </w:r>
      <w:proofErr w:type="spellEnd"/>
      <w:r w:rsidR="00E40888" w:rsidRPr="00ED2B0C">
        <w:rPr>
          <w:rFonts w:cs="Times New Roman"/>
        </w:rPr>
        <w:t xml:space="preserve"> datoteku.</w:t>
      </w:r>
    </w:p>
    <w:p w14:paraId="679D212D" w14:textId="77777777" w:rsidR="00E40888" w:rsidRPr="00ED2B0C" w:rsidRDefault="009A13B6" w:rsidP="00E40888">
      <w:pPr>
        <w:pStyle w:val="Tijelo"/>
        <w:numPr>
          <w:ilvl w:val="0"/>
          <w:numId w:val="14"/>
        </w:numPr>
        <w:rPr>
          <w:rFonts w:cs="Times New Roman"/>
        </w:rPr>
      </w:pPr>
      <w:r w:rsidRPr="00ED2B0C">
        <w:rPr>
          <w:rFonts w:cs="Times New Roman"/>
        </w:rPr>
        <w:t xml:space="preserve">Zapis značajki </w:t>
      </w:r>
      <w:proofErr w:type="spellStart"/>
      <w:r w:rsidRPr="00ED2B0C">
        <w:rPr>
          <w:rFonts w:cs="Times New Roman"/>
        </w:rPr>
        <w:t>arff</w:t>
      </w:r>
      <w:proofErr w:type="spellEnd"/>
      <w:r w:rsidR="00E40888" w:rsidRPr="00ED2B0C">
        <w:rPr>
          <w:rFonts w:cs="Times New Roman"/>
        </w:rPr>
        <w:t>– Klasa koja prima listu značajk</w:t>
      </w:r>
      <w:r w:rsidR="00442B0C" w:rsidRPr="00ED2B0C">
        <w:rPr>
          <w:rFonts w:cs="Times New Roman"/>
        </w:rPr>
        <w:t>i i zapisuje ih u .</w:t>
      </w:r>
      <w:proofErr w:type="spellStart"/>
      <w:r w:rsidR="00442B0C" w:rsidRPr="00ED2B0C">
        <w:rPr>
          <w:rFonts w:cs="Times New Roman"/>
        </w:rPr>
        <w:t>arff</w:t>
      </w:r>
      <w:proofErr w:type="spellEnd"/>
      <w:r w:rsidR="00442B0C" w:rsidRPr="00ED2B0C">
        <w:rPr>
          <w:rFonts w:cs="Times New Roman"/>
        </w:rPr>
        <w:t xml:space="preserve"> formatu koji je kasnije u radu opisan.</w:t>
      </w:r>
    </w:p>
    <w:p w14:paraId="120EAE37" w14:textId="77777777" w:rsidR="00E40888" w:rsidRPr="00ED2B0C" w:rsidRDefault="00E40888" w:rsidP="00E40888">
      <w:pPr>
        <w:pStyle w:val="Tijelo"/>
        <w:numPr>
          <w:ilvl w:val="0"/>
          <w:numId w:val="16"/>
        </w:numPr>
        <w:rPr>
          <w:rFonts w:cs="Times New Roman"/>
        </w:rPr>
      </w:pPr>
      <w:proofErr w:type="spellStart"/>
      <w:r w:rsidRPr="00ED2B0C">
        <w:rPr>
          <w:rFonts w:cs="Times New Roman"/>
        </w:rPr>
        <w:t>Projekt.</w:t>
      </w:r>
      <w:r w:rsidR="00442B0C" w:rsidRPr="00ED2B0C">
        <w:rPr>
          <w:rFonts w:cs="Times New Roman"/>
        </w:rPr>
        <w:t>Servis</w:t>
      </w:r>
      <w:proofErr w:type="spellEnd"/>
      <w:r w:rsidR="00442B0C" w:rsidRPr="00ED2B0C">
        <w:rPr>
          <w:rFonts w:cs="Times New Roman"/>
        </w:rPr>
        <w:t xml:space="preserve">– Biblioteka klasa (engl. </w:t>
      </w:r>
      <w:proofErr w:type="spellStart"/>
      <w:r w:rsidR="00442B0C" w:rsidRPr="00ED2B0C">
        <w:rPr>
          <w:rFonts w:cs="Times New Roman"/>
          <w:i/>
        </w:rPr>
        <w:t>Class</w:t>
      </w:r>
      <w:proofErr w:type="spellEnd"/>
      <w:r w:rsidR="00442B0C" w:rsidRPr="00ED2B0C">
        <w:rPr>
          <w:rFonts w:cs="Times New Roman"/>
          <w:i/>
        </w:rPr>
        <w:t xml:space="preserve"> </w:t>
      </w:r>
      <w:proofErr w:type="spellStart"/>
      <w:r w:rsidR="00442B0C" w:rsidRPr="00ED2B0C">
        <w:rPr>
          <w:rFonts w:cs="Times New Roman"/>
          <w:i/>
        </w:rPr>
        <w:t>library</w:t>
      </w:r>
      <w:proofErr w:type="spellEnd"/>
      <w:r w:rsidR="00442B0C" w:rsidRPr="00ED2B0C">
        <w:rPr>
          <w:rFonts w:cs="Times New Roman"/>
        </w:rPr>
        <w:t xml:space="preserve">). Glavni dio ovog projekta je klasa za obradu učitane slike, klasa za prepoznavanje lica na slici i klasa koja služi za generiranje </w:t>
      </w:r>
      <w:proofErr w:type="spellStart"/>
      <w:r w:rsidR="00442B0C" w:rsidRPr="00ED2B0C">
        <w:rPr>
          <w:rFonts w:cs="Times New Roman"/>
        </w:rPr>
        <w:t>Gaborovih</w:t>
      </w:r>
      <w:proofErr w:type="spellEnd"/>
      <w:r w:rsidR="00442B0C" w:rsidRPr="00ED2B0C">
        <w:rPr>
          <w:rFonts w:cs="Times New Roman"/>
        </w:rPr>
        <w:t xml:space="preserve"> filtera koji se primjenjuju na sliku.</w:t>
      </w:r>
    </w:p>
    <w:p w14:paraId="583E38EA" w14:textId="77777777" w:rsidR="00442B0C" w:rsidRPr="00ED2B0C" w:rsidRDefault="009A13B6" w:rsidP="00442B0C">
      <w:pPr>
        <w:pStyle w:val="Tijelo"/>
        <w:numPr>
          <w:ilvl w:val="0"/>
          <w:numId w:val="17"/>
        </w:numPr>
        <w:rPr>
          <w:rFonts w:cs="Times New Roman"/>
        </w:rPr>
      </w:pPr>
      <w:r w:rsidRPr="00ED2B0C">
        <w:rPr>
          <w:rFonts w:cs="Times New Roman"/>
        </w:rPr>
        <w:lastRenderedPageBreak/>
        <w:t>Obrada slike</w:t>
      </w:r>
      <w:r w:rsidR="00442B0C" w:rsidRPr="00ED2B0C">
        <w:rPr>
          <w:rFonts w:cs="Times New Roman"/>
        </w:rPr>
        <w:t xml:space="preserve">– Klasa koja </w:t>
      </w:r>
      <w:r w:rsidR="008B3072">
        <w:rPr>
          <w:rFonts w:cs="Times New Roman"/>
        </w:rPr>
        <w:t>prima sliku, a kao rezultat vrać</w:t>
      </w:r>
      <w:r w:rsidR="00442B0C" w:rsidRPr="00ED2B0C">
        <w:rPr>
          <w:rFonts w:cs="Times New Roman"/>
        </w:rPr>
        <w:t xml:space="preserve">a </w:t>
      </w:r>
      <w:r w:rsidR="005A5746" w:rsidRPr="00ED2B0C">
        <w:rPr>
          <w:rFonts w:cs="Times New Roman"/>
        </w:rPr>
        <w:t>vektor značajki. Primljenoj</w:t>
      </w:r>
      <w:r w:rsidR="008B3072">
        <w:rPr>
          <w:rFonts w:cs="Times New Roman"/>
        </w:rPr>
        <w:t xml:space="preserve"> se</w:t>
      </w:r>
      <w:r w:rsidR="005A5746" w:rsidRPr="00ED2B0C">
        <w:rPr>
          <w:rFonts w:cs="Times New Roman"/>
        </w:rPr>
        <w:t xml:space="preserve"> slic</w:t>
      </w:r>
      <w:r w:rsidR="008B3072">
        <w:rPr>
          <w:rFonts w:cs="Times New Roman"/>
        </w:rPr>
        <w:t>i</w:t>
      </w:r>
      <w:r w:rsidR="005A5746" w:rsidRPr="00ED2B0C">
        <w:rPr>
          <w:rFonts w:cs="Times New Roman"/>
        </w:rPr>
        <w:t xml:space="preserve"> širina i visina postavlja na fiksnu dimenziju (68x80) i</w:t>
      </w:r>
      <w:r w:rsidR="00442B0C" w:rsidRPr="00ED2B0C">
        <w:rPr>
          <w:rFonts w:cs="Times New Roman"/>
        </w:rPr>
        <w:t xml:space="preserve"> pretvara</w:t>
      </w:r>
      <w:r w:rsidR="005A5746" w:rsidRPr="00ED2B0C">
        <w:rPr>
          <w:rFonts w:cs="Times New Roman"/>
        </w:rPr>
        <w:t xml:space="preserve"> se</w:t>
      </w:r>
      <w:r w:rsidR="00442B0C" w:rsidRPr="00ED2B0C">
        <w:rPr>
          <w:rFonts w:cs="Times New Roman"/>
        </w:rPr>
        <w:t xml:space="preserve"> u sliku sivih tonova</w:t>
      </w:r>
      <w:r w:rsidR="005A5746" w:rsidRPr="00ED2B0C">
        <w:rPr>
          <w:rFonts w:cs="Times New Roman"/>
        </w:rPr>
        <w:t>. Slika se potom</w:t>
      </w:r>
      <w:r w:rsidR="00442B0C" w:rsidRPr="00ED2B0C">
        <w:rPr>
          <w:rFonts w:cs="Times New Roman"/>
        </w:rPr>
        <w:t xml:space="preserve"> izrezuje u pet regija: gore lijevo, gore desno, dolje lijevo, dolje sredina i dolje desno. Te</w:t>
      </w:r>
      <w:r w:rsidR="008B3072">
        <w:rPr>
          <w:rFonts w:cs="Times New Roman"/>
        </w:rPr>
        <w:t xml:space="preserve"> se regije</w:t>
      </w:r>
      <w:r w:rsidR="00442B0C" w:rsidRPr="00ED2B0C">
        <w:rPr>
          <w:rFonts w:cs="Times New Roman"/>
        </w:rPr>
        <w:t xml:space="preserve"> koriste prilikom generiranja </w:t>
      </w:r>
      <w:r w:rsidR="00B81B6C" w:rsidRPr="00ED2B0C">
        <w:rPr>
          <w:rFonts w:cs="Times New Roman"/>
        </w:rPr>
        <w:t>značajki. Svaka</w:t>
      </w:r>
      <w:r w:rsidR="008B3072">
        <w:rPr>
          <w:rFonts w:cs="Times New Roman"/>
        </w:rPr>
        <w:t xml:space="preserve"> se regija</w:t>
      </w:r>
      <w:r w:rsidR="00B81B6C" w:rsidRPr="00ED2B0C">
        <w:rPr>
          <w:rFonts w:cs="Times New Roman"/>
        </w:rPr>
        <w:t xml:space="preserve"> šalje na obradu pomoću </w:t>
      </w:r>
      <w:proofErr w:type="spellStart"/>
      <w:r w:rsidR="00B81B6C" w:rsidRPr="00ED2B0C">
        <w:rPr>
          <w:rFonts w:cs="Times New Roman"/>
        </w:rPr>
        <w:t>Gaborovih</w:t>
      </w:r>
      <w:proofErr w:type="spellEnd"/>
      <w:r w:rsidR="00B81B6C" w:rsidRPr="00ED2B0C">
        <w:rPr>
          <w:rFonts w:cs="Times New Roman"/>
        </w:rPr>
        <w:t xml:space="preserve"> filtera koji vraća vektor značajki za tu regiju. Nakon obrade svih regija, generira se jedan vektor značajki koji reprezentira ulaznu sliku.</w:t>
      </w:r>
    </w:p>
    <w:p w14:paraId="661A470A" w14:textId="77777777" w:rsidR="00DD304E" w:rsidRPr="00ED2B0C" w:rsidRDefault="009A13B6" w:rsidP="00442B0C">
      <w:pPr>
        <w:pStyle w:val="Tijelo"/>
        <w:numPr>
          <w:ilvl w:val="0"/>
          <w:numId w:val="17"/>
        </w:numPr>
        <w:rPr>
          <w:rFonts w:cs="Times New Roman"/>
        </w:rPr>
      </w:pPr>
      <w:r w:rsidRPr="00ED2B0C">
        <w:rPr>
          <w:rFonts w:cs="Times New Roman"/>
        </w:rPr>
        <w:t>Klasifikator</w:t>
      </w:r>
      <w:r w:rsidR="00DD304E" w:rsidRPr="00ED2B0C">
        <w:rPr>
          <w:rFonts w:cs="Times New Roman"/>
        </w:rPr>
        <w:t xml:space="preserve">– Ovo je klasa koja je zadužena za pronalaženje lica na slici. </w:t>
      </w:r>
      <w:r w:rsidR="00BC6C7C" w:rsidRPr="00ED2B0C">
        <w:rPr>
          <w:rFonts w:cs="Times New Roman"/>
        </w:rPr>
        <w:t>Koristi se vanjski</w:t>
      </w:r>
      <w:r w:rsidR="00DD304E" w:rsidRPr="00ED2B0C">
        <w:rPr>
          <w:rFonts w:cs="Times New Roman"/>
        </w:rPr>
        <w:t xml:space="preserve"> </w:t>
      </w:r>
      <w:proofErr w:type="spellStart"/>
      <w:r w:rsidR="00BC6C7C" w:rsidRPr="008C40F1">
        <w:rPr>
          <w:rFonts w:cs="Times New Roman"/>
          <w:i/>
        </w:rPr>
        <w:t>framework</w:t>
      </w:r>
      <w:proofErr w:type="spellEnd"/>
      <w:r w:rsidR="00DD304E" w:rsidRPr="00ED2B0C">
        <w:rPr>
          <w:rFonts w:cs="Times New Roman"/>
        </w:rPr>
        <w:t xml:space="preserve"> </w:t>
      </w:r>
      <w:proofErr w:type="spellStart"/>
      <w:r w:rsidR="00BC6C7C" w:rsidRPr="00ED2B0C">
        <w:rPr>
          <w:rFonts w:cs="Times New Roman"/>
        </w:rPr>
        <w:t>EmguCV</w:t>
      </w:r>
      <w:proofErr w:type="spellEnd"/>
      <w:r w:rsidR="00DD304E" w:rsidRPr="00ED2B0C">
        <w:rPr>
          <w:rFonts w:cs="Times New Roman"/>
        </w:rPr>
        <w:t xml:space="preserve"> i </w:t>
      </w:r>
      <w:proofErr w:type="spellStart"/>
      <w:r w:rsidR="00DD304E" w:rsidRPr="00ED2B0C">
        <w:rPr>
          <w:rFonts w:cs="Times New Roman"/>
        </w:rPr>
        <w:t>Haarov</w:t>
      </w:r>
      <w:proofErr w:type="spellEnd"/>
      <w:r w:rsidR="00DD304E" w:rsidRPr="00ED2B0C">
        <w:rPr>
          <w:rFonts w:cs="Times New Roman"/>
        </w:rPr>
        <w:t xml:space="preserve"> klasifikator.</w:t>
      </w:r>
    </w:p>
    <w:p w14:paraId="19244944" w14:textId="77777777" w:rsidR="00DD304E" w:rsidRPr="00ED2B0C" w:rsidRDefault="009A13B6" w:rsidP="00442B0C">
      <w:pPr>
        <w:pStyle w:val="Tijelo"/>
        <w:numPr>
          <w:ilvl w:val="0"/>
          <w:numId w:val="17"/>
        </w:numPr>
        <w:rPr>
          <w:rFonts w:cs="Times New Roman"/>
        </w:rPr>
      </w:pPr>
      <w:r w:rsidRPr="00ED2B0C">
        <w:rPr>
          <w:rFonts w:cs="Times New Roman"/>
        </w:rPr>
        <w:t>Klasa filter</w:t>
      </w:r>
      <w:r w:rsidR="00DD304E" w:rsidRPr="00ED2B0C">
        <w:rPr>
          <w:rFonts w:cs="Times New Roman"/>
        </w:rPr>
        <w:t xml:space="preserve">– Prima ulaznu sliku. Generira šesnaest </w:t>
      </w:r>
      <w:proofErr w:type="spellStart"/>
      <w:r w:rsidR="00DD304E" w:rsidRPr="00ED2B0C">
        <w:rPr>
          <w:rFonts w:cs="Times New Roman"/>
        </w:rPr>
        <w:t>Gaborovih</w:t>
      </w:r>
      <w:proofErr w:type="spellEnd"/>
      <w:r w:rsidR="00DD304E" w:rsidRPr="00ED2B0C">
        <w:rPr>
          <w:rFonts w:cs="Times New Roman"/>
        </w:rPr>
        <w:t xml:space="preserve"> filtera različitih orijentacija i valnih dužina. Ti filteri se potom primjenjuju na sliku koja onda predstavlja korisne značajke. Kako bi se smanjio broj značajki, koristi se PCA. Poziva se metoda koja prima sliku i pretvara ju u 2D polje to jest matricu. Na matricu se primjenjuje PCA i onda se umjesto cijele slike, koristi samo jedan dio.</w:t>
      </w:r>
      <w:r w:rsidR="00EE1ED5" w:rsidRPr="00ED2B0C">
        <w:rPr>
          <w:rFonts w:cs="Times New Roman"/>
        </w:rPr>
        <w:t xml:space="preserve"> Na kraju metoda vraća vektor značajki.</w:t>
      </w:r>
    </w:p>
    <w:p w14:paraId="201B6822" w14:textId="77777777" w:rsidR="00B6316F" w:rsidRPr="00ED2B0C" w:rsidRDefault="009A13B6" w:rsidP="00442B0C">
      <w:pPr>
        <w:pStyle w:val="Tijelo"/>
        <w:numPr>
          <w:ilvl w:val="0"/>
          <w:numId w:val="17"/>
        </w:numPr>
        <w:rPr>
          <w:rFonts w:cs="Times New Roman"/>
        </w:rPr>
      </w:pPr>
      <w:r w:rsidRPr="00ED2B0C">
        <w:rPr>
          <w:rFonts w:cs="Times New Roman"/>
        </w:rPr>
        <w:t>Pomoćne klase</w:t>
      </w:r>
      <w:r w:rsidR="00B6316F" w:rsidRPr="00ED2B0C">
        <w:rPr>
          <w:rFonts w:cs="Times New Roman"/>
        </w:rPr>
        <w:t xml:space="preserve">– Služe za pretvaranje slike iz </w:t>
      </w:r>
      <w:proofErr w:type="spellStart"/>
      <w:r w:rsidR="00B6316F" w:rsidRPr="00ED2B0C">
        <w:rPr>
          <w:rFonts w:cs="Times New Roman"/>
          <w:i/>
        </w:rPr>
        <w:t>Bitmap</w:t>
      </w:r>
      <w:proofErr w:type="spellEnd"/>
      <w:r w:rsidR="00B6316F" w:rsidRPr="00ED2B0C">
        <w:rPr>
          <w:rFonts w:cs="Times New Roman"/>
        </w:rPr>
        <w:t xml:space="preserve"> formata u 2D polje i obrnuto, pretvaranje slike u sliku sivih tonova, rezanje slike</w:t>
      </w:r>
      <w:r w:rsidR="005E3BF6" w:rsidRPr="00ED2B0C">
        <w:rPr>
          <w:rFonts w:cs="Times New Roman"/>
        </w:rPr>
        <w:t>, promjenu veličine slike…</w:t>
      </w:r>
    </w:p>
    <w:p w14:paraId="56769D31" w14:textId="77777777" w:rsidR="009A13B6" w:rsidRPr="00ED2B0C" w:rsidRDefault="009A13B6" w:rsidP="009A13B6">
      <w:pPr>
        <w:pStyle w:val="Tijelo"/>
        <w:numPr>
          <w:ilvl w:val="0"/>
          <w:numId w:val="16"/>
        </w:numPr>
        <w:rPr>
          <w:rFonts w:cs="Times New Roman"/>
        </w:rPr>
      </w:pPr>
      <w:proofErr w:type="spellStart"/>
      <w:r w:rsidRPr="00ED2B0C">
        <w:rPr>
          <w:rFonts w:cs="Times New Roman"/>
        </w:rPr>
        <w:t>Projekt.Weka</w:t>
      </w:r>
      <w:proofErr w:type="spellEnd"/>
      <w:r w:rsidRPr="00ED2B0C">
        <w:rPr>
          <w:rFonts w:cs="Times New Roman"/>
        </w:rPr>
        <w:t>– Biblioteka klasa. Služi za treniranje algoritma i klasifikaciju. Sastoji se od dvije klase: klasifikator i klasificiraj.</w:t>
      </w:r>
      <w:r w:rsidR="00AD185B" w:rsidRPr="00ED2B0C">
        <w:rPr>
          <w:rFonts w:cs="Times New Roman"/>
        </w:rPr>
        <w:t xml:space="preserve"> Koristi posebnu </w:t>
      </w:r>
      <w:proofErr w:type="spellStart"/>
      <w:r w:rsidR="00AD185B" w:rsidRPr="00ED2B0C">
        <w:rPr>
          <w:rFonts w:cs="Times New Roman"/>
        </w:rPr>
        <w:t>Wekinu</w:t>
      </w:r>
      <w:proofErr w:type="spellEnd"/>
      <w:r w:rsidR="00AD185B" w:rsidRPr="00ED2B0C">
        <w:rPr>
          <w:rFonts w:cs="Times New Roman"/>
        </w:rPr>
        <w:t xml:space="preserve"> biblioteku kako bi se mogli koristiti klasifikatori.</w:t>
      </w:r>
    </w:p>
    <w:p w14:paraId="1F794D86" w14:textId="77777777" w:rsidR="009A13B6" w:rsidRPr="00ED2B0C" w:rsidRDefault="009A13B6" w:rsidP="009A13B6">
      <w:pPr>
        <w:pStyle w:val="Tijelo"/>
        <w:numPr>
          <w:ilvl w:val="0"/>
          <w:numId w:val="19"/>
        </w:numPr>
        <w:rPr>
          <w:rFonts w:cs="Times New Roman"/>
        </w:rPr>
      </w:pPr>
      <w:r w:rsidRPr="00ED2B0C">
        <w:rPr>
          <w:rFonts w:cs="Times New Roman"/>
        </w:rPr>
        <w:t xml:space="preserve">Klasifikator- Klasa koja služi za treniranje i ocjenu klasifikatora. Korišteni klasifikator je </w:t>
      </w:r>
      <w:r w:rsidR="007120E5">
        <w:rPr>
          <w:rFonts w:cs="Times New Roman"/>
        </w:rPr>
        <w:t>SVM</w:t>
      </w:r>
      <w:r w:rsidRPr="00ED2B0C">
        <w:rPr>
          <w:rFonts w:cs="Times New Roman"/>
        </w:rPr>
        <w:t>.</w:t>
      </w:r>
    </w:p>
    <w:p w14:paraId="0B9FD6AA" w14:textId="77777777" w:rsidR="009A13B6" w:rsidRPr="00ED2B0C" w:rsidRDefault="009A13B6" w:rsidP="009A13B6">
      <w:pPr>
        <w:pStyle w:val="Tijelo"/>
        <w:numPr>
          <w:ilvl w:val="0"/>
          <w:numId w:val="19"/>
        </w:numPr>
        <w:rPr>
          <w:rFonts w:cs="Times New Roman"/>
        </w:rPr>
      </w:pPr>
      <w:r w:rsidRPr="00ED2B0C">
        <w:rPr>
          <w:rFonts w:cs="Times New Roman"/>
        </w:rPr>
        <w:t>Klasificiraj- Klasa koja omogućuje klasifikaciju novih podataka. Kreira novi vektor, koji je prigodan za korištenje od strane klasifikatora, na temelju dobivenog vek</w:t>
      </w:r>
      <w:r w:rsidR="008B3072">
        <w:rPr>
          <w:rFonts w:cs="Times New Roman"/>
        </w:rPr>
        <w:t>tora značajki. Kao rezultat vrać</w:t>
      </w:r>
      <w:r w:rsidRPr="00ED2B0C">
        <w:rPr>
          <w:rFonts w:cs="Times New Roman"/>
        </w:rPr>
        <w:t>a predviđenu klasu.</w:t>
      </w:r>
    </w:p>
    <w:p w14:paraId="0DFAE817" w14:textId="77777777" w:rsidR="00AD185B" w:rsidRPr="00ED2B0C" w:rsidRDefault="00AD185B" w:rsidP="00AD185B">
      <w:pPr>
        <w:pStyle w:val="Tijelo"/>
        <w:numPr>
          <w:ilvl w:val="0"/>
          <w:numId w:val="16"/>
        </w:numPr>
        <w:rPr>
          <w:rFonts w:cs="Times New Roman"/>
        </w:rPr>
      </w:pPr>
      <w:proofErr w:type="spellStart"/>
      <w:r w:rsidRPr="00ED2B0C">
        <w:rPr>
          <w:rFonts w:cs="Times New Roman"/>
        </w:rPr>
        <w:t>Projekt.</w:t>
      </w:r>
      <w:r w:rsidR="00730C2F" w:rsidRPr="00ED2B0C">
        <w:rPr>
          <w:rFonts w:cs="Times New Roman"/>
        </w:rPr>
        <w:t>Form</w:t>
      </w:r>
      <w:proofErr w:type="spellEnd"/>
      <w:r w:rsidR="00730C2F" w:rsidRPr="00ED2B0C">
        <w:rPr>
          <w:rFonts w:cs="Times New Roman"/>
        </w:rPr>
        <w:t xml:space="preserve">- </w:t>
      </w:r>
      <w:proofErr w:type="spellStart"/>
      <w:r w:rsidR="00730C2F" w:rsidRPr="00ED2B0C">
        <w:rPr>
          <w:rFonts w:cs="Times New Roman"/>
          <w:i/>
        </w:rPr>
        <w:t>WindowsForms</w:t>
      </w:r>
      <w:proofErr w:type="spellEnd"/>
      <w:r w:rsidR="00730C2F" w:rsidRPr="00ED2B0C">
        <w:rPr>
          <w:rFonts w:cs="Times New Roman"/>
        </w:rPr>
        <w:t xml:space="preserve"> aplikacija. Omogućuje korisniku da koristi kameru kako bi predvidio emociju i omogućuje učitavanje slike sa diska. Nakon dohvaćanja slike poziva metodu za obradu slike i metodu za klasifikaciju te na temelju dobivenih značajki ispisuje korisniku rezultat u obliku predviđene emocije.</w:t>
      </w:r>
    </w:p>
    <w:p w14:paraId="6DA673E6" w14:textId="77777777" w:rsidR="00682FA9" w:rsidRPr="00ED2B0C" w:rsidRDefault="00617B67" w:rsidP="0072176B">
      <w:pPr>
        <w:pStyle w:val="Tijelo"/>
        <w:rPr>
          <w:rFonts w:cs="Times New Roman"/>
        </w:rPr>
      </w:pPr>
      <w:r w:rsidRPr="00ED2B0C">
        <w:rPr>
          <w:rFonts w:cs="Times New Roman"/>
        </w:rPr>
        <w:lastRenderedPageBreak/>
        <w:t>Dijagram</w:t>
      </w:r>
      <w:r w:rsidR="00682FA9" w:rsidRPr="00ED2B0C">
        <w:rPr>
          <w:rFonts w:cs="Times New Roman"/>
        </w:rPr>
        <w:t xml:space="preserve"> </w:t>
      </w:r>
      <w:r w:rsidRPr="00ED2B0C">
        <w:rPr>
          <w:rFonts w:cs="Times New Roman"/>
        </w:rPr>
        <w:t>toka</w:t>
      </w:r>
      <w:r w:rsidR="00682FA9" w:rsidRPr="00ED2B0C">
        <w:rPr>
          <w:rFonts w:cs="Times New Roman"/>
        </w:rPr>
        <w:t xml:space="preserve"> </w:t>
      </w:r>
      <w:r w:rsidRPr="00ED2B0C">
        <w:rPr>
          <w:rFonts w:cs="Times New Roman"/>
        </w:rPr>
        <w:t>aplikacije</w:t>
      </w:r>
      <w:r w:rsidR="00682FA9" w:rsidRPr="00ED2B0C">
        <w:rPr>
          <w:rFonts w:cs="Times New Roman"/>
        </w:rPr>
        <w:t xml:space="preserve"> prikazan je na slici 3.1.</w:t>
      </w:r>
    </w:p>
    <w:tbl>
      <w:tblPr>
        <w:tblStyle w:val="TableGrid"/>
        <w:tblW w:w="0" w:type="auto"/>
        <w:tblLook w:val="04A0" w:firstRow="1" w:lastRow="0" w:firstColumn="1" w:lastColumn="0" w:noHBand="0" w:noVBand="1"/>
      </w:tblPr>
      <w:tblGrid>
        <w:gridCol w:w="9344"/>
      </w:tblGrid>
      <w:tr w:rsidR="00682FA9" w:rsidRPr="00ED2B0C" w14:paraId="4BC98B55" w14:textId="77777777" w:rsidTr="004666A2">
        <w:trPr>
          <w:cantSplit/>
        </w:trPr>
        <w:tc>
          <w:tcPr>
            <w:tcW w:w="9344" w:type="dxa"/>
            <w:tcBorders>
              <w:bottom w:val="nil"/>
            </w:tcBorders>
          </w:tcPr>
          <w:p w14:paraId="25B92B94" w14:textId="77777777" w:rsidR="00682FA9" w:rsidRPr="00ED2B0C" w:rsidRDefault="00682FA9" w:rsidP="007D1938">
            <w:pPr>
              <w:pStyle w:val="Tijelo"/>
              <w:jc w:val="center"/>
              <w:rPr>
                <w:rFonts w:cs="Times New Roman"/>
              </w:rPr>
            </w:pPr>
            <w:r w:rsidRPr="00ED2B0C">
              <w:rPr>
                <w:rFonts w:cs="Times New Roman"/>
                <w:noProof/>
                <w:lang w:val="hr-BA" w:eastAsia="hr-BA"/>
              </w:rPr>
              <w:drawing>
                <wp:inline distT="0" distB="0" distL="0" distR="0" wp14:anchorId="628CDC71" wp14:editId="50F1D27C">
                  <wp:extent cx="5844735" cy="2334801"/>
                  <wp:effectExtent l="0" t="0" r="381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5844735" cy="2334801"/>
                          </a:xfrm>
                          <a:prstGeom prst="rect">
                            <a:avLst/>
                          </a:prstGeom>
                          <a:noFill/>
                        </pic:spPr>
                      </pic:pic>
                    </a:graphicData>
                  </a:graphic>
                </wp:inline>
              </w:drawing>
            </w:r>
          </w:p>
        </w:tc>
      </w:tr>
      <w:tr w:rsidR="00682FA9" w:rsidRPr="00ED2B0C" w14:paraId="3FAF3B5F" w14:textId="77777777" w:rsidTr="004666A2">
        <w:trPr>
          <w:cantSplit/>
        </w:trPr>
        <w:tc>
          <w:tcPr>
            <w:tcW w:w="9344" w:type="dxa"/>
            <w:tcBorders>
              <w:top w:val="nil"/>
              <w:left w:val="nil"/>
              <w:bottom w:val="nil"/>
              <w:right w:val="nil"/>
            </w:tcBorders>
          </w:tcPr>
          <w:p w14:paraId="0DF3090F" w14:textId="77777777" w:rsidR="00682FA9" w:rsidRPr="00ED2B0C" w:rsidRDefault="00682FA9" w:rsidP="00617B67">
            <w:pPr>
              <w:pStyle w:val="Tijelo"/>
              <w:jc w:val="center"/>
              <w:rPr>
                <w:rFonts w:cs="Times New Roman"/>
              </w:rPr>
            </w:pPr>
            <w:r w:rsidRPr="00ED2B0C">
              <w:rPr>
                <w:rFonts w:cs="Times New Roman"/>
              </w:rPr>
              <w:t xml:space="preserve">Sl. 3.1. </w:t>
            </w:r>
            <w:r w:rsidR="00617B67" w:rsidRPr="00ED2B0C">
              <w:rPr>
                <w:rFonts w:cs="Times New Roman"/>
              </w:rPr>
              <w:t>Dijagram</w:t>
            </w:r>
            <w:r w:rsidRPr="00ED2B0C">
              <w:rPr>
                <w:rFonts w:cs="Times New Roman"/>
              </w:rPr>
              <w:t xml:space="preserve"> </w:t>
            </w:r>
            <w:r w:rsidR="00617B67" w:rsidRPr="00ED2B0C">
              <w:rPr>
                <w:rFonts w:cs="Times New Roman"/>
              </w:rPr>
              <w:t>toka</w:t>
            </w:r>
          </w:p>
        </w:tc>
      </w:tr>
    </w:tbl>
    <w:p w14:paraId="40858AD2" w14:textId="77777777" w:rsidR="0072176B" w:rsidRPr="00ED2B0C" w:rsidRDefault="0072176B" w:rsidP="00846832">
      <w:pPr>
        <w:pStyle w:val="Naslovpotpoglavlja"/>
      </w:pPr>
      <w:bookmarkStart w:id="31" w:name="_Toc478939203"/>
      <w:r w:rsidRPr="00ED2B0C">
        <w:t>Korišteni alati i tehnologije</w:t>
      </w:r>
      <w:bookmarkEnd w:id="31"/>
    </w:p>
    <w:p w14:paraId="5E2B75ED" w14:textId="77777777" w:rsidR="00374377" w:rsidRPr="00ED2B0C" w:rsidRDefault="00374377" w:rsidP="0072176B">
      <w:pPr>
        <w:pStyle w:val="Tijelo"/>
        <w:rPr>
          <w:rFonts w:cs="Times New Roman"/>
        </w:rPr>
      </w:pPr>
      <w:r w:rsidRPr="00ED2B0C">
        <w:rPr>
          <w:rFonts w:cs="Times New Roman"/>
        </w:rPr>
        <w:t xml:space="preserve">Prilikom izrade aplikacije korišteno je nekoliko vanjskih </w:t>
      </w:r>
      <w:commentRangeStart w:id="32"/>
      <w:del w:id="33" w:author="Zoric" w:date="2017-03-22T08:37:00Z">
        <w:r w:rsidR="002279C4" w:rsidRPr="00ED2B0C" w:rsidDel="004E5EDA">
          <w:rPr>
            <w:rFonts w:cs="Times New Roman"/>
            <w:i/>
          </w:rPr>
          <w:delText>frameworka</w:delText>
        </w:r>
        <w:r w:rsidRPr="00ED2B0C" w:rsidDel="004E5EDA">
          <w:rPr>
            <w:rFonts w:cs="Times New Roman"/>
          </w:rPr>
          <w:delText xml:space="preserve"> </w:delText>
        </w:r>
      </w:del>
      <w:ins w:id="34" w:author="Zoric" w:date="2017-03-22T08:37:00Z">
        <w:r w:rsidR="004E5EDA">
          <w:rPr>
            <w:rFonts w:cs="Times New Roman"/>
            <w:i/>
          </w:rPr>
          <w:t>biblioteka</w:t>
        </w:r>
        <w:commentRangeEnd w:id="32"/>
        <w:r w:rsidR="004E5EDA">
          <w:rPr>
            <w:rStyle w:val="CommentReference"/>
            <w:rFonts w:asciiTheme="minorHAnsi" w:hAnsiTheme="minorHAnsi"/>
          </w:rPr>
          <w:commentReference w:id="32"/>
        </w:r>
        <w:r w:rsidR="004E5EDA" w:rsidRPr="00ED2B0C">
          <w:rPr>
            <w:rFonts w:cs="Times New Roman"/>
          </w:rPr>
          <w:t xml:space="preserve"> </w:t>
        </w:r>
      </w:ins>
      <w:r w:rsidR="009C0AC9" w:rsidRPr="00ED2B0C">
        <w:rPr>
          <w:rFonts w:cs="Times New Roman"/>
        </w:rPr>
        <w:t xml:space="preserve">kao pomoć pri izradi. To su: </w:t>
      </w:r>
      <w:proofErr w:type="spellStart"/>
      <w:r w:rsidR="009C0AC9" w:rsidRPr="00ED2B0C">
        <w:rPr>
          <w:rFonts w:cs="Times New Roman"/>
        </w:rPr>
        <w:t>OpenCV</w:t>
      </w:r>
      <w:proofErr w:type="spellEnd"/>
      <w:r w:rsidR="009C0AC9" w:rsidRPr="00ED2B0C">
        <w:rPr>
          <w:rFonts w:cs="Times New Roman"/>
        </w:rPr>
        <w:t xml:space="preserve">, </w:t>
      </w:r>
      <w:proofErr w:type="spellStart"/>
      <w:r w:rsidR="009C0AC9" w:rsidRPr="00ED2B0C">
        <w:rPr>
          <w:rFonts w:cs="Times New Roman"/>
        </w:rPr>
        <w:t>EmguCV</w:t>
      </w:r>
      <w:proofErr w:type="spellEnd"/>
      <w:r w:rsidR="009C0AC9" w:rsidRPr="00ED2B0C">
        <w:rPr>
          <w:rFonts w:cs="Times New Roman"/>
        </w:rPr>
        <w:t xml:space="preserve">, Accord.NET, </w:t>
      </w:r>
      <w:proofErr w:type="spellStart"/>
      <w:r w:rsidR="009C0AC9" w:rsidRPr="00ED2B0C">
        <w:rPr>
          <w:rFonts w:cs="Times New Roman"/>
        </w:rPr>
        <w:t>Weka</w:t>
      </w:r>
      <w:proofErr w:type="spellEnd"/>
      <w:r w:rsidR="009C0AC9" w:rsidRPr="00ED2B0C">
        <w:rPr>
          <w:rFonts w:cs="Times New Roman"/>
        </w:rPr>
        <w:t xml:space="preserve"> i AForge.NET. </w:t>
      </w:r>
      <w:r w:rsidR="00671F42" w:rsidRPr="00ED2B0C">
        <w:rPr>
          <w:rFonts w:cs="Times New Roman"/>
        </w:rPr>
        <w:t xml:space="preserve">Svaki od korištenih </w:t>
      </w:r>
      <w:proofErr w:type="spellStart"/>
      <w:r w:rsidR="00671F42" w:rsidRPr="00ED2B0C">
        <w:rPr>
          <w:rFonts w:cs="Times New Roman"/>
          <w:i/>
        </w:rPr>
        <w:t>frameworka</w:t>
      </w:r>
      <w:proofErr w:type="spellEnd"/>
      <w:r w:rsidR="00671F42" w:rsidRPr="00ED2B0C">
        <w:rPr>
          <w:rFonts w:cs="Times New Roman"/>
        </w:rPr>
        <w:t xml:space="preserve"> je </w:t>
      </w:r>
      <w:r w:rsidR="002279C4" w:rsidRPr="00ED2B0C">
        <w:rPr>
          <w:rFonts w:cs="Times New Roman"/>
        </w:rPr>
        <w:t xml:space="preserve"> </w:t>
      </w:r>
      <w:r w:rsidR="00671F42" w:rsidRPr="00ED2B0C">
        <w:rPr>
          <w:rFonts w:cs="Times New Roman"/>
        </w:rPr>
        <w:t>slobodan</w:t>
      </w:r>
      <w:r w:rsidR="009C0AC9" w:rsidRPr="00ED2B0C">
        <w:rPr>
          <w:rFonts w:cs="Times New Roman"/>
        </w:rPr>
        <w:t xml:space="preserve"> za korištenje.</w:t>
      </w:r>
    </w:p>
    <w:p w14:paraId="4457E48E" w14:textId="77777777" w:rsidR="00032439" w:rsidRPr="00ED2B0C" w:rsidRDefault="00032439" w:rsidP="00032439">
      <w:pPr>
        <w:pStyle w:val="Podpoglavlje2"/>
        <w:rPr>
          <w:rFonts w:cs="Times New Roman"/>
        </w:rPr>
      </w:pPr>
      <w:bookmarkStart w:id="35" w:name="_Toc478939204"/>
      <w:proofErr w:type="spellStart"/>
      <w:r w:rsidRPr="00ED2B0C">
        <w:rPr>
          <w:rFonts w:cs="Times New Roman"/>
        </w:rPr>
        <w:t>OpenCV</w:t>
      </w:r>
      <w:bookmarkEnd w:id="35"/>
      <w:proofErr w:type="spellEnd"/>
    </w:p>
    <w:p w14:paraId="7AE80528" w14:textId="4C1EF3C8" w:rsidR="0064149F" w:rsidRPr="00ED2B0C" w:rsidRDefault="00032439" w:rsidP="00032439">
      <w:pPr>
        <w:pStyle w:val="Tijelo"/>
        <w:rPr>
          <w:rFonts w:cs="Times New Roman"/>
        </w:rPr>
      </w:pPr>
      <w:proofErr w:type="spellStart"/>
      <w:r w:rsidRPr="00ED2B0C">
        <w:rPr>
          <w:rFonts w:cs="Times New Roman"/>
        </w:rPr>
        <w:t>OpenCV</w:t>
      </w:r>
      <w:proofErr w:type="spellEnd"/>
      <w:r w:rsidRPr="00ED2B0C">
        <w:rPr>
          <w:rFonts w:cs="Times New Roman"/>
        </w:rPr>
        <w:t xml:space="preserve"> (</w:t>
      </w:r>
      <w:commentRangeStart w:id="36"/>
      <w:ins w:id="37" w:author="Zoric" w:date="2017-03-22T08:38:00Z">
        <w:r w:rsidR="004E5EDA">
          <w:rPr>
            <w:rFonts w:cs="Times New Roman"/>
          </w:rPr>
          <w:t>engl</w:t>
        </w:r>
        <w:commentRangeEnd w:id="36"/>
        <w:r w:rsidR="004E5EDA">
          <w:rPr>
            <w:rStyle w:val="CommentReference"/>
            <w:rFonts w:asciiTheme="minorHAnsi" w:hAnsiTheme="minorHAnsi"/>
          </w:rPr>
          <w:commentReference w:id="36"/>
        </w:r>
        <w:r w:rsidR="004E5EDA">
          <w:rPr>
            <w:rFonts w:cs="Times New Roman"/>
          </w:rPr>
          <w:t xml:space="preserve">. </w:t>
        </w:r>
      </w:ins>
      <w:r w:rsidRPr="00ED2B0C">
        <w:rPr>
          <w:rFonts w:cs="Times New Roman"/>
          <w:i/>
        </w:rPr>
        <w:t xml:space="preserve">Open </w:t>
      </w:r>
      <w:proofErr w:type="spellStart"/>
      <w:r w:rsidRPr="00ED2B0C">
        <w:rPr>
          <w:rFonts w:cs="Times New Roman"/>
          <w:i/>
        </w:rPr>
        <w:t>Source</w:t>
      </w:r>
      <w:proofErr w:type="spellEnd"/>
      <w:r w:rsidRPr="00ED2B0C">
        <w:rPr>
          <w:rFonts w:cs="Times New Roman"/>
          <w:i/>
        </w:rPr>
        <w:t xml:space="preserve"> Computer </w:t>
      </w:r>
      <w:proofErr w:type="spellStart"/>
      <w:r w:rsidRPr="00ED2B0C">
        <w:rPr>
          <w:rFonts w:cs="Times New Roman"/>
          <w:i/>
        </w:rPr>
        <w:t>Vision</w:t>
      </w:r>
      <w:proofErr w:type="spellEnd"/>
      <w:r w:rsidRPr="00ED2B0C">
        <w:rPr>
          <w:rFonts w:cs="Times New Roman"/>
          <w:i/>
        </w:rPr>
        <w:t xml:space="preserve"> </w:t>
      </w:r>
      <w:proofErr w:type="spellStart"/>
      <w:r w:rsidRPr="00ED2B0C">
        <w:rPr>
          <w:rFonts w:cs="Times New Roman"/>
          <w:i/>
        </w:rPr>
        <w:t>Library</w:t>
      </w:r>
      <w:proofErr w:type="spellEnd"/>
      <w:r w:rsidRPr="00ED2B0C">
        <w:rPr>
          <w:rFonts w:cs="Times New Roman"/>
        </w:rPr>
        <w:t xml:space="preserve">) je </w:t>
      </w:r>
      <w:commentRangeStart w:id="38"/>
      <w:proofErr w:type="spellStart"/>
      <w:r w:rsidR="002279C4" w:rsidRPr="00ED2B0C">
        <w:rPr>
          <w:rFonts w:cs="Times New Roman"/>
          <w:i/>
        </w:rPr>
        <w:t>framework</w:t>
      </w:r>
      <w:proofErr w:type="spellEnd"/>
      <w:r w:rsidRPr="00ED2B0C">
        <w:rPr>
          <w:rFonts w:cs="Times New Roman"/>
        </w:rPr>
        <w:t xml:space="preserve"> </w:t>
      </w:r>
      <w:commentRangeEnd w:id="38"/>
      <w:r w:rsidR="004E5EDA">
        <w:rPr>
          <w:rStyle w:val="CommentReference"/>
          <w:rFonts w:asciiTheme="minorHAnsi" w:hAnsiTheme="minorHAnsi"/>
        </w:rPr>
        <w:commentReference w:id="38"/>
      </w:r>
      <w:r w:rsidRPr="00ED2B0C">
        <w:rPr>
          <w:rFonts w:cs="Times New Roman"/>
        </w:rPr>
        <w:t>otvorenog koda koja se koristi za ra</w:t>
      </w:r>
      <w:r w:rsidR="004C1831">
        <w:rPr>
          <w:rFonts w:cs="Times New Roman"/>
        </w:rPr>
        <w:t>čunalni vid i strojno učenje [</w:t>
      </w:r>
      <w:r w:rsidR="00E749EE">
        <w:rPr>
          <w:rFonts w:cs="Times New Roman"/>
        </w:rPr>
        <w:t>22</w:t>
      </w:r>
      <w:r w:rsidRPr="00ED2B0C">
        <w:rPr>
          <w:rFonts w:cs="Times New Roman"/>
        </w:rPr>
        <w:t>]. Može se besplatno koristiti u nekomercijalne, ali i komercijalne svrhe. Sadrži više od 2500 optimiziranih algoritama koji se mogu koristiti u svrhu detekcije i prepoznavanja lica, praćenje pokreta, 3D obrada slike i videa, spajanje slika u svrhu proizvodnje s</w:t>
      </w:r>
      <w:r w:rsidR="0064149F" w:rsidRPr="00ED2B0C">
        <w:rPr>
          <w:rFonts w:cs="Times New Roman"/>
        </w:rPr>
        <w:t xml:space="preserve">like visoke rezolucije </w:t>
      </w:r>
      <w:r w:rsidR="004C1831">
        <w:rPr>
          <w:rFonts w:cs="Times New Roman"/>
        </w:rPr>
        <w:t>i još mnogo toga [</w:t>
      </w:r>
      <w:r w:rsidR="00E749EE">
        <w:rPr>
          <w:rFonts w:cs="Times New Roman"/>
        </w:rPr>
        <w:t>23</w:t>
      </w:r>
      <w:r w:rsidR="0064149F" w:rsidRPr="00ED2B0C">
        <w:rPr>
          <w:rFonts w:cs="Times New Roman"/>
        </w:rPr>
        <w:t xml:space="preserve">]. </w:t>
      </w:r>
      <w:proofErr w:type="spellStart"/>
      <w:r w:rsidR="0064149F" w:rsidRPr="00ED2B0C">
        <w:rPr>
          <w:rFonts w:cs="Times New Roman"/>
        </w:rPr>
        <w:t>OpenCV</w:t>
      </w:r>
      <w:proofErr w:type="spellEnd"/>
      <w:r w:rsidR="0064149F" w:rsidRPr="00ED2B0C">
        <w:rPr>
          <w:rFonts w:cs="Times New Roman"/>
        </w:rPr>
        <w:t xml:space="preserve"> </w:t>
      </w:r>
      <w:r w:rsidR="008B3072">
        <w:rPr>
          <w:rFonts w:cs="Times New Roman"/>
        </w:rPr>
        <w:t>koriste svi</w:t>
      </w:r>
      <w:r w:rsidR="0064149F" w:rsidRPr="00ED2B0C">
        <w:rPr>
          <w:rFonts w:cs="Times New Roman"/>
        </w:rPr>
        <w:t xml:space="preserve"> od osobnih korisnika, manjih tvrtki pa sve do velikih kompanija poput Google-a, Yahoo-a, Intela-a, IBM-a, Microsoft-a… Pisan je u programskom jeziku C++ i postoji mnogo </w:t>
      </w:r>
      <w:proofErr w:type="spellStart"/>
      <w:r w:rsidR="002279C4" w:rsidRPr="00ED2B0C">
        <w:rPr>
          <w:rFonts w:cs="Times New Roman"/>
          <w:i/>
        </w:rPr>
        <w:t>frameworka</w:t>
      </w:r>
      <w:proofErr w:type="spellEnd"/>
      <w:r w:rsidR="0064149F" w:rsidRPr="00ED2B0C">
        <w:rPr>
          <w:rFonts w:cs="Times New Roman"/>
        </w:rPr>
        <w:t xml:space="preserve"> pomoću kojih se može koristiti i u drugim programskim jezicima.</w:t>
      </w:r>
    </w:p>
    <w:p w14:paraId="321ACD1D" w14:textId="77777777" w:rsidR="006320A4" w:rsidRPr="00ED2B0C" w:rsidRDefault="006320A4" w:rsidP="006320A4">
      <w:pPr>
        <w:pStyle w:val="Podpoglavlje2"/>
        <w:rPr>
          <w:rFonts w:cs="Times New Roman"/>
        </w:rPr>
      </w:pPr>
      <w:bookmarkStart w:id="39" w:name="_Toc478939205"/>
      <w:proofErr w:type="spellStart"/>
      <w:r w:rsidRPr="00ED2B0C">
        <w:rPr>
          <w:rFonts w:cs="Times New Roman"/>
        </w:rPr>
        <w:t>EmguCV</w:t>
      </w:r>
      <w:bookmarkEnd w:id="39"/>
      <w:proofErr w:type="spellEnd"/>
    </w:p>
    <w:p w14:paraId="493B957F" w14:textId="797370FE" w:rsidR="006320A4" w:rsidRPr="00ED2B0C" w:rsidRDefault="00AB6035" w:rsidP="006320A4">
      <w:pPr>
        <w:pStyle w:val="Tijelo"/>
        <w:rPr>
          <w:rFonts w:cs="Times New Roman"/>
        </w:rPr>
      </w:pPr>
      <w:proofErr w:type="spellStart"/>
      <w:r w:rsidRPr="00ED2B0C">
        <w:rPr>
          <w:rFonts w:cs="Times New Roman"/>
        </w:rPr>
        <w:t>EmguCV</w:t>
      </w:r>
      <w:proofErr w:type="spellEnd"/>
      <w:r w:rsidRPr="00ED2B0C">
        <w:rPr>
          <w:rFonts w:cs="Times New Roman"/>
        </w:rPr>
        <w:t xml:space="preserve">  je </w:t>
      </w:r>
      <w:proofErr w:type="spellStart"/>
      <w:r w:rsidR="007A2F53" w:rsidRPr="00ED2B0C">
        <w:rPr>
          <w:rFonts w:cs="Times New Roman"/>
          <w:i/>
        </w:rPr>
        <w:t>framework</w:t>
      </w:r>
      <w:proofErr w:type="spellEnd"/>
      <w:r w:rsidR="008B3072">
        <w:rPr>
          <w:rFonts w:cs="Times New Roman"/>
        </w:rPr>
        <w:t xml:space="preserve"> koji</w:t>
      </w:r>
      <w:r w:rsidRPr="00ED2B0C">
        <w:rPr>
          <w:rFonts w:cs="Times New Roman"/>
        </w:rPr>
        <w:t xml:space="preserve"> služi kako bi se metode iz </w:t>
      </w:r>
      <w:proofErr w:type="spellStart"/>
      <w:r w:rsidRPr="00ED2B0C">
        <w:rPr>
          <w:rFonts w:cs="Times New Roman"/>
        </w:rPr>
        <w:t>OpenCV</w:t>
      </w:r>
      <w:proofErr w:type="spellEnd"/>
      <w:r w:rsidRPr="00ED2B0C">
        <w:rPr>
          <w:rFonts w:cs="Times New Roman"/>
        </w:rPr>
        <w:t xml:space="preserve">-a </w:t>
      </w:r>
      <w:del w:id="40" w:author="Zoric" w:date="2017-03-22T08:39:00Z">
        <w:r w:rsidRPr="00ED2B0C" w:rsidDel="004E5EDA">
          <w:rPr>
            <w:rFonts w:cs="Times New Roman"/>
          </w:rPr>
          <w:delText xml:space="preserve">mogli </w:delText>
        </w:r>
      </w:del>
      <w:ins w:id="41" w:author="Zoric" w:date="2017-03-22T08:39:00Z">
        <w:r w:rsidR="004E5EDA" w:rsidRPr="00ED2B0C">
          <w:rPr>
            <w:rFonts w:cs="Times New Roman"/>
          </w:rPr>
          <w:t>mogl</w:t>
        </w:r>
        <w:r w:rsidR="004E5EDA">
          <w:rPr>
            <w:rFonts w:cs="Times New Roman"/>
          </w:rPr>
          <w:t>e</w:t>
        </w:r>
        <w:r w:rsidR="004E5EDA" w:rsidRPr="00ED2B0C">
          <w:rPr>
            <w:rFonts w:cs="Times New Roman"/>
          </w:rPr>
          <w:t xml:space="preserve"> </w:t>
        </w:r>
      </w:ins>
      <w:r w:rsidRPr="00ED2B0C">
        <w:rPr>
          <w:rFonts w:cs="Times New Roman"/>
        </w:rPr>
        <w:t xml:space="preserve">koristiti u .NET kompatibilnim programskim jezicima kao što su C#, </w:t>
      </w:r>
      <w:proofErr w:type="spellStart"/>
      <w:r w:rsidRPr="00ED2B0C">
        <w:rPr>
          <w:rFonts w:cs="Times New Roman"/>
        </w:rPr>
        <w:t>Python</w:t>
      </w:r>
      <w:proofErr w:type="spellEnd"/>
      <w:r w:rsidR="00BB6826" w:rsidRPr="00ED2B0C">
        <w:rPr>
          <w:rFonts w:cs="Times New Roman"/>
        </w:rPr>
        <w:t xml:space="preserve">, VB… Pisan je isključivo u C#. Slobodan je za korištenje ako je rađena </w:t>
      </w:r>
      <w:r w:rsidR="004C1831">
        <w:rPr>
          <w:rFonts w:cs="Times New Roman"/>
        </w:rPr>
        <w:t>aplikacija otvorenog koda [</w:t>
      </w:r>
      <w:r w:rsidR="00E749EE">
        <w:rPr>
          <w:rFonts w:cs="Times New Roman"/>
        </w:rPr>
        <w:t>23</w:t>
      </w:r>
      <w:r w:rsidR="00BB6826" w:rsidRPr="00ED2B0C">
        <w:rPr>
          <w:rFonts w:cs="Times New Roman"/>
        </w:rPr>
        <w:t>].</w:t>
      </w:r>
    </w:p>
    <w:p w14:paraId="0DE2F950" w14:textId="77777777" w:rsidR="00576BB4" w:rsidRPr="00ED2B0C" w:rsidRDefault="00576BB4" w:rsidP="00576BB4">
      <w:pPr>
        <w:pStyle w:val="Podpoglavlje2"/>
        <w:rPr>
          <w:rFonts w:cs="Times New Roman"/>
        </w:rPr>
      </w:pPr>
      <w:bookmarkStart w:id="42" w:name="_Toc478939206"/>
      <w:r w:rsidRPr="00ED2B0C">
        <w:rPr>
          <w:rFonts w:cs="Times New Roman"/>
        </w:rPr>
        <w:lastRenderedPageBreak/>
        <w:t>Accord.NET</w:t>
      </w:r>
      <w:bookmarkEnd w:id="42"/>
    </w:p>
    <w:p w14:paraId="5783332D" w14:textId="53CA4375" w:rsidR="00576BB4" w:rsidRPr="00ED2B0C" w:rsidRDefault="00EC1DE2" w:rsidP="00576BB4">
      <w:pPr>
        <w:pStyle w:val="Tijelo"/>
        <w:rPr>
          <w:rFonts w:cs="Times New Roman"/>
        </w:rPr>
      </w:pPr>
      <w:r w:rsidRPr="00ED2B0C">
        <w:rPr>
          <w:rFonts w:cs="Times New Roman"/>
        </w:rPr>
        <w:t xml:space="preserve">Accord.NET je </w:t>
      </w:r>
      <w:proofErr w:type="spellStart"/>
      <w:r w:rsidR="007A2F53" w:rsidRPr="00ED2B0C">
        <w:rPr>
          <w:rFonts w:cs="Times New Roman"/>
          <w:i/>
        </w:rPr>
        <w:t>framework</w:t>
      </w:r>
      <w:proofErr w:type="spellEnd"/>
      <w:r w:rsidR="008B3072">
        <w:rPr>
          <w:rFonts w:cs="Times New Roman"/>
        </w:rPr>
        <w:t xml:space="preserve"> otvorenog koda koji</w:t>
      </w:r>
      <w:r w:rsidRPr="00ED2B0C">
        <w:rPr>
          <w:rFonts w:cs="Times New Roman"/>
        </w:rPr>
        <w:t xml:space="preserve"> se koristi za strojno učenje, obradu slike i zvuka, obradu signala, statističke prim</w:t>
      </w:r>
      <w:r w:rsidR="004C1831">
        <w:rPr>
          <w:rFonts w:cs="Times New Roman"/>
        </w:rPr>
        <w:t>jene, prepoznavanje uzoraka… [</w:t>
      </w:r>
      <w:r w:rsidR="00E749EE">
        <w:rPr>
          <w:rFonts w:cs="Times New Roman"/>
        </w:rPr>
        <w:t>24</w:t>
      </w:r>
      <w:r w:rsidRPr="00ED2B0C">
        <w:rPr>
          <w:rFonts w:cs="Times New Roman"/>
        </w:rPr>
        <w:t>]… Pisan je u programskom jeziku C#. Podijeljen je u biblioteke:</w:t>
      </w:r>
    </w:p>
    <w:p w14:paraId="5F4F1944" w14:textId="77777777" w:rsidR="00EC1DE2" w:rsidRPr="00ED2B0C" w:rsidRDefault="00684C5A">
      <w:pPr>
        <w:pStyle w:val="Tijelo"/>
        <w:numPr>
          <w:ilvl w:val="0"/>
          <w:numId w:val="27"/>
        </w:numPr>
        <w:rPr>
          <w:rFonts w:cs="Times New Roman"/>
        </w:rPr>
        <w:pPrChange w:id="43" w:author="Zoric" w:date="2017-03-22T08:39:00Z">
          <w:pPr>
            <w:pStyle w:val="Tijelo"/>
            <w:numPr>
              <w:numId w:val="16"/>
            </w:numPr>
            <w:ind w:left="720" w:hanging="360"/>
          </w:pPr>
        </w:pPrChange>
      </w:pPr>
      <w:r w:rsidRPr="00ED2B0C">
        <w:rPr>
          <w:rFonts w:cs="Times New Roman"/>
        </w:rPr>
        <w:t>Znanstveno računanje- matematičke funkcije, statistika, strojno učenje neuronske mreže…</w:t>
      </w:r>
    </w:p>
    <w:p w14:paraId="78893053" w14:textId="77777777" w:rsidR="00684C5A" w:rsidRPr="00ED2B0C" w:rsidRDefault="00684C5A">
      <w:pPr>
        <w:pStyle w:val="Tijelo"/>
        <w:numPr>
          <w:ilvl w:val="0"/>
          <w:numId w:val="27"/>
        </w:numPr>
        <w:rPr>
          <w:rFonts w:cs="Times New Roman"/>
        </w:rPr>
        <w:pPrChange w:id="44" w:author="Zoric" w:date="2017-03-22T08:39:00Z">
          <w:pPr>
            <w:pStyle w:val="Tijelo"/>
            <w:numPr>
              <w:numId w:val="16"/>
            </w:numPr>
            <w:ind w:left="720" w:hanging="360"/>
          </w:pPr>
        </w:pPrChange>
      </w:pPr>
      <w:r w:rsidRPr="00ED2B0C">
        <w:rPr>
          <w:rFonts w:cs="Times New Roman"/>
        </w:rPr>
        <w:t>Obrada slike i signala- razni filteri za slike, spajanje više slika u jednu, kreiranje integralnih slika, filteri za zvuk, detekcija lica u stvarnom vremenu</w:t>
      </w:r>
      <w:commentRangeStart w:id="45"/>
      <w:r w:rsidRPr="00ED2B0C">
        <w:rPr>
          <w:rFonts w:cs="Times New Roman"/>
        </w:rPr>
        <w:t>…</w:t>
      </w:r>
      <w:commentRangeEnd w:id="45"/>
      <w:r w:rsidR="004E5EDA">
        <w:rPr>
          <w:rStyle w:val="CommentReference"/>
          <w:rFonts w:asciiTheme="minorHAnsi" w:hAnsiTheme="minorHAnsi"/>
        </w:rPr>
        <w:commentReference w:id="45"/>
      </w:r>
    </w:p>
    <w:p w14:paraId="420FCC33" w14:textId="77777777" w:rsidR="00684C5A" w:rsidRPr="00ED2B0C" w:rsidRDefault="00684C5A">
      <w:pPr>
        <w:pStyle w:val="Tijelo"/>
        <w:numPr>
          <w:ilvl w:val="0"/>
          <w:numId w:val="27"/>
        </w:numPr>
        <w:rPr>
          <w:rFonts w:cs="Times New Roman"/>
        </w:rPr>
        <w:pPrChange w:id="46" w:author="Zoric" w:date="2017-03-22T08:39:00Z">
          <w:pPr>
            <w:pStyle w:val="Tijelo"/>
            <w:numPr>
              <w:numId w:val="16"/>
            </w:numPr>
            <w:ind w:left="720" w:hanging="360"/>
          </w:pPr>
        </w:pPrChange>
      </w:pPr>
      <w:r w:rsidRPr="00ED2B0C">
        <w:rPr>
          <w:rFonts w:cs="Times New Roman"/>
        </w:rPr>
        <w:t xml:space="preserve">Biblioteke potpore- </w:t>
      </w:r>
      <w:proofErr w:type="spellStart"/>
      <w:r w:rsidRPr="00ED2B0C">
        <w:rPr>
          <w:rFonts w:cs="Times New Roman"/>
        </w:rPr>
        <w:t>histogrami</w:t>
      </w:r>
      <w:proofErr w:type="spellEnd"/>
      <w:r w:rsidRPr="00ED2B0C">
        <w:rPr>
          <w:rFonts w:cs="Times New Roman"/>
        </w:rPr>
        <w:t xml:space="preserve">, grafovi, komponente za prikaz specifičnih slika i </w:t>
      </w:r>
      <w:proofErr w:type="spellStart"/>
      <w:r w:rsidRPr="00ED2B0C">
        <w:rPr>
          <w:rFonts w:cs="Times New Roman"/>
        </w:rPr>
        <w:t>zvuko</w:t>
      </w:r>
      <w:proofErr w:type="spellEnd"/>
      <w:del w:id="47" w:author="Zoric" w:date="2017-03-22T08:39:00Z">
        <w:r w:rsidRPr="00ED2B0C" w:rsidDel="004E5EDA">
          <w:rPr>
            <w:rFonts w:cs="Times New Roman"/>
          </w:rPr>
          <w:delText>va…</w:delText>
        </w:r>
      </w:del>
    </w:p>
    <w:p w14:paraId="731997AB" w14:textId="77777777" w:rsidR="00D14366" w:rsidRPr="00ED2B0C" w:rsidRDefault="00D14366" w:rsidP="00D14366">
      <w:pPr>
        <w:pStyle w:val="Tijelo"/>
        <w:rPr>
          <w:rFonts w:cs="Times New Roman"/>
        </w:rPr>
      </w:pPr>
      <w:r w:rsidRPr="00ED2B0C">
        <w:rPr>
          <w:rFonts w:cs="Times New Roman"/>
        </w:rPr>
        <w:t>Kao i prethodne biblioteke, i ova je slobodna za korištenje.</w:t>
      </w:r>
    </w:p>
    <w:p w14:paraId="37DC5E7A" w14:textId="77777777" w:rsidR="00463339" w:rsidRPr="00ED2B0C" w:rsidRDefault="00463339" w:rsidP="00463339">
      <w:pPr>
        <w:pStyle w:val="Podpoglavlje2"/>
        <w:rPr>
          <w:rFonts w:cs="Times New Roman"/>
        </w:rPr>
      </w:pPr>
      <w:bookmarkStart w:id="48" w:name="_Toc478939207"/>
      <w:r w:rsidRPr="00ED2B0C">
        <w:rPr>
          <w:rFonts w:cs="Times New Roman"/>
        </w:rPr>
        <w:t>AForge.NET</w:t>
      </w:r>
      <w:bookmarkEnd w:id="48"/>
    </w:p>
    <w:p w14:paraId="1C2142C4" w14:textId="5460A469" w:rsidR="00463339" w:rsidRPr="00ED2B0C" w:rsidRDefault="00463339" w:rsidP="00463339">
      <w:pPr>
        <w:pStyle w:val="Tijelo"/>
        <w:rPr>
          <w:rFonts w:cs="Times New Roman"/>
        </w:rPr>
      </w:pPr>
      <w:r w:rsidRPr="00ED2B0C">
        <w:rPr>
          <w:rFonts w:cs="Times New Roman"/>
        </w:rPr>
        <w:t xml:space="preserve">AForge.NET je </w:t>
      </w:r>
      <w:proofErr w:type="spellStart"/>
      <w:r w:rsidR="00BC6C7C" w:rsidRPr="00ED2B0C">
        <w:rPr>
          <w:rFonts w:cs="Times New Roman"/>
          <w:i/>
        </w:rPr>
        <w:t>framework</w:t>
      </w:r>
      <w:proofErr w:type="spellEnd"/>
      <w:r w:rsidRPr="00ED2B0C">
        <w:rPr>
          <w:rFonts w:cs="Times New Roman"/>
        </w:rPr>
        <w:t xml:space="preserve"> otvorenog koda razvijen u C#-u. Dizajniran je za rad na područjima računalnog vida, umjetne inteligencije – obrada slike, neuronskih mreža, genetskih algoritama, strojn</w:t>
      </w:r>
      <w:r w:rsidR="00E749EE">
        <w:rPr>
          <w:rFonts w:cs="Times New Roman"/>
        </w:rPr>
        <w:t>og učenja, robotike i slično [25</w:t>
      </w:r>
      <w:r w:rsidRPr="00ED2B0C">
        <w:rPr>
          <w:rFonts w:cs="Times New Roman"/>
        </w:rPr>
        <w:t>].</w:t>
      </w:r>
      <w:r w:rsidR="007A2F53" w:rsidRPr="00ED2B0C">
        <w:rPr>
          <w:rFonts w:cs="Times New Roman"/>
        </w:rPr>
        <w:t xml:space="preserve"> Konstantno se održava i omogućuju</w:t>
      </w:r>
      <w:r w:rsidR="008B3072">
        <w:rPr>
          <w:rFonts w:cs="Times New Roman"/>
        </w:rPr>
        <w:t xml:space="preserve"> mu se</w:t>
      </w:r>
      <w:r w:rsidR="007A2F53" w:rsidRPr="00ED2B0C">
        <w:rPr>
          <w:rFonts w:cs="Times New Roman"/>
        </w:rPr>
        <w:t xml:space="preserve"> nove funkcionalnosti. Postoji mnogo primjera aplikacija koje su rađene u </w:t>
      </w:r>
      <w:r w:rsidR="00BC6C7C" w:rsidRPr="00ED2B0C">
        <w:rPr>
          <w:rFonts w:cs="Times New Roman"/>
        </w:rPr>
        <w:t xml:space="preserve">ovom </w:t>
      </w:r>
      <w:proofErr w:type="spellStart"/>
      <w:r w:rsidR="00BC6C7C" w:rsidRPr="00ED2B0C">
        <w:rPr>
          <w:rFonts w:cs="Times New Roman"/>
          <w:i/>
        </w:rPr>
        <w:t>frameworku</w:t>
      </w:r>
      <w:proofErr w:type="spellEnd"/>
      <w:r w:rsidR="00BC6C7C" w:rsidRPr="00ED2B0C">
        <w:rPr>
          <w:rFonts w:cs="Times New Roman"/>
        </w:rPr>
        <w:t>.</w:t>
      </w:r>
    </w:p>
    <w:p w14:paraId="430B27E1" w14:textId="77777777" w:rsidR="00BC6C7C" w:rsidRPr="00ED2B0C" w:rsidRDefault="00BC6C7C" w:rsidP="00BC6C7C">
      <w:pPr>
        <w:pStyle w:val="Podpoglavlje2"/>
        <w:rPr>
          <w:rFonts w:cs="Times New Roman"/>
        </w:rPr>
      </w:pPr>
      <w:bookmarkStart w:id="49" w:name="_Toc478939208"/>
      <w:proofErr w:type="spellStart"/>
      <w:r w:rsidRPr="00ED2B0C">
        <w:rPr>
          <w:rFonts w:cs="Times New Roman"/>
        </w:rPr>
        <w:t>Weka</w:t>
      </w:r>
      <w:bookmarkEnd w:id="49"/>
      <w:proofErr w:type="spellEnd"/>
    </w:p>
    <w:p w14:paraId="1E05B1F1" w14:textId="464ABED1" w:rsidR="00BC6C7C" w:rsidRPr="00ED2B0C" w:rsidRDefault="00BC6C7C" w:rsidP="00BC6C7C">
      <w:pPr>
        <w:pStyle w:val="Tijelo"/>
        <w:rPr>
          <w:rFonts w:cs="Times New Roman"/>
        </w:rPr>
      </w:pPr>
      <w:proofErr w:type="spellStart"/>
      <w:r w:rsidRPr="00ED2B0C">
        <w:rPr>
          <w:rFonts w:cs="Times New Roman"/>
        </w:rPr>
        <w:t>Weka</w:t>
      </w:r>
      <w:proofErr w:type="spellEnd"/>
      <w:r w:rsidRPr="00ED2B0C">
        <w:rPr>
          <w:rFonts w:cs="Times New Roman"/>
        </w:rPr>
        <w:t xml:space="preserve"> je alat za rudarenje podatcima koji omogućuje korištenje i analizu performan</w:t>
      </w:r>
      <w:r w:rsidR="00BF3EAD">
        <w:rPr>
          <w:rFonts w:cs="Times New Roman"/>
        </w:rPr>
        <w:t>si postupkom strojnog učenja [26</w:t>
      </w:r>
      <w:r w:rsidRPr="00ED2B0C">
        <w:rPr>
          <w:rFonts w:cs="Times New Roman"/>
        </w:rPr>
        <w:t>].</w:t>
      </w:r>
      <w:r w:rsidR="00A230D5" w:rsidRPr="00ED2B0C">
        <w:rPr>
          <w:rFonts w:cs="Times New Roman"/>
        </w:rPr>
        <w:t xml:space="preserve"> </w:t>
      </w:r>
      <w:proofErr w:type="spellStart"/>
      <w:r w:rsidR="00A230D5" w:rsidRPr="00ED2B0C">
        <w:rPr>
          <w:rFonts w:cs="Times New Roman"/>
        </w:rPr>
        <w:t>Weka</w:t>
      </w:r>
      <w:proofErr w:type="spellEnd"/>
      <w:r w:rsidR="00A230D5" w:rsidRPr="00ED2B0C">
        <w:rPr>
          <w:rFonts w:cs="Times New Roman"/>
        </w:rPr>
        <w:t xml:space="preserve"> je razvijena u programskom jeziku Java. Sastoji se nekoliko načina rada: istraživačkog, pokusnog. toka podataka i naredbenog retka.</w:t>
      </w:r>
      <w:r w:rsidR="003B4F01" w:rsidRPr="00ED2B0C">
        <w:rPr>
          <w:rFonts w:cs="Times New Roman"/>
        </w:rPr>
        <w:t xml:space="preserve"> Prikaz početnog korisničkog sučelja prikazan je na slici 3.2.</w:t>
      </w:r>
    </w:p>
    <w:tbl>
      <w:tblPr>
        <w:tblStyle w:val="TableGrid"/>
        <w:tblW w:w="0" w:type="auto"/>
        <w:tblLook w:val="04A0" w:firstRow="1" w:lastRow="0" w:firstColumn="1" w:lastColumn="0" w:noHBand="0" w:noVBand="1"/>
      </w:tblPr>
      <w:tblGrid>
        <w:gridCol w:w="9344"/>
      </w:tblGrid>
      <w:tr w:rsidR="003B4F01" w:rsidRPr="00ED2B0C" w14:paraId="0FEC249B" w14:textId="77777777" w:rsidTr="00176307">
        <w:trPr>
          <w:cantSplit/>
        </w:trPr>
        <w:tc>
          <w:tcPr>
            <w:tcW w:w="9344" w:type="dxa"/>
            <w:tcBorders>
              <w:bottom w:val="nil"/>
            </w:tcBorders>
          </w:tcPr>
          <w:p w14:paraId="5B881DCD" w14:textId="77777777" w:rsidR="003B4F01" w:rsidRPr="00ED2B0C" w:rsidRDefault="003B4F01" w:rsidP="007D1938">
            <w:pPr>
              <w:pStyle w:val="Tijelo"/>
              <w:jc w:val="center"/>
              <w:rPr>
                <w:rFonts w:cs="Times New Roman"/>
              </w:rPr>
            </w:pPr>
            <w:r w:rsidRPr="00ED2B0C">
              <w:rPr>
                <w:rFonts w:cs="Times New Roman"/>
                <w:noProof/>
                <w:lang w:val="hr-BA" w:eastAsia="hr-BA"/>
              </w:rPr>
              <w:drawing>
                <wp:inline distT="0" distB="0" distL="0" distR="0" wp14:anchorId="6824CD6A" wp14:editId="66E94AB3">
                  <wp:extent cx="3118623" cy="2106730"/>
                  <wp:effectExtent l="0" t="0" r="5715"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3118623" cy="2106730"/>
                          </a:xfrm>
                          <a:prstGeom prst="rect">
                            <a:avLst/>
                          </a:prstGeom>
                          <a:noFill/>
                        </pic:spPr>
                      </pic:pic>
                    </a:graphicData>
                  </a:graphic>
                </wp:inline>
              </w:drawing>
            </w:r>
          </w:p>
        </w:tc>
      </w:tr>
      <w:tr w:rsidR="003B4F01" w:rsidRPr="00ED2B0C" w14:paraId="012B5922" w14:textId="77777777" w:rsidTr="00176307">
        <w:trPr>
          <w:cantSplit/>
        </w:trPr>
        <w:tc>
          <w:tcPr>
            <w:tcW w:w="9344" w:type="dxa"/>
            <w:tcBorders>
              <w:top w:val="nil"/>
              <w:left w:val="nil"/>
              <w:bottom w:val="nil"/>
              <w:right w:val="nil"/>
            </w:tcBorders>
          </w:tcPr>
          <w:p w14:paraId="71450DB2" w14:textId="77777777" w:rsidR="003B4F01" w:rsidRPr="00ED2B0C" w:rsidRDefault="003B4F01" w:rsidP="003B4F01">
            <w:pPr>
              <w:pStyle w:val="Tijelo"/>
              <w:jc w:val="center"/>
              <w:rPr>
                <w:rFonts w:cs="Times New Roman"/>
              </w:rPr>
            </w:pPr>
            <w:r w:rsidRPr="00ED2B0C">
              <w:rPr>
                <w:rFonts w:cs="Times New Roman"/>
              </w:rPr>
              <w:t xml:space="preserve">Sl. 3.2. </w:t>
            </w:r>
            <w:proofErr w:type="spellStart"/>
            <w:r w:rsidRPr="00ED2B0C">
              <w:rPr>
                <w:rFonts w:cs="Times New Roman"/>
              </w:rPr>
              <w:t>Wekino</w:t>
            </w:r>
            <w:proofErr w:type="spellEnd"/>
            <w:r w:rsidRPr="00ED2B0C">
              <w:rPr>
                <w:rFonts w:cs="Times New Roman"/>
              </w:rPr>
              <w:t xml:space="preserve"> početno sučelje</w:t>
            </w:r>
          </w:p>
        </w:tc>
      </w:tr>
    </w:tbl>
    <w:p w14:paraId="77071D61" w14:textId="77777777" w:rsidR="003B4F01" w:rsidRPr="00ED2B0C" w:rsidRDefault="000057D3" w:rsidP="00BC6C7C">
      <w:pPr>
        <w:pStyle w:val="Tijelo"/>
        <w:rPr>
          <w:rFonts w:cs="Times New Roman"/>
        </w:rPr>
      </w:pPr>
      <w:r w:rsidRPr="00ED2B0C">
        <w:rPr>
          <w:rFonts w:cs="Times New Roman"/>
        </w:rPr>
        <w:lastRenderedPageBreak/>
        <w:t xml:space="preserve">Način rada u </w:t>
      </w:r>
      <w:proofErr w:type="spellStart"/>
      <w:r w:rsidRPr="00ED2B0C">
        <w:rPr>
          <w:rFonts w:cs="Times New Roman"/>
        </w:rPr>
        <w:t>weki</w:t>
      </w:r>
      <w:proofErr w:type="spellEnd"/>
      <w:r w:rsidRPr="00ED2B0C">
        <w:rPr>
          <w:rFonts w:cs="Times New Roman"/>
        </w:rPr>
        <w:t>:</w:t>
      </w:r>
    </w:p>
    <w:p w14:paraId="66FEFCA3" w14:textId="77777777" w:rsidR="000057D3" w:rsidRPr="00ED2B0C" w:rsidRDefault="000057D3" w:rsidP="000057D3">
      <w:pPr>
        <w:pStyle w:val="Tijelo"/>
        <w:numPr>
          <w:ilvl w:val="0"/>
          <w:numId w:val="20"/>
        </w:numPr>
        <w:rPr>
          <w:rFonts w:cs="Times New Roman"/>
        </w:rPr>
      </w:pPr>
      <w:r w:rsidRPr="00ED2B0C">
        <w:rPr>
          <w:rFonts w:cs="Times New Roman"/>
        </w:rPr>
        <w:t>Učitavanje podataka u .</w:t>
      </w:r>
      <w:proofErr w:type="spellStart"/>
      <w:r w:rsidRPr="00ED2B0C">
        <w:rPr>
          <w:rFonts w:cs="Times New Roman"/>
        </w:rPr>
        <w:t>arff</w:t>
      </w:r>
      <w:proofErr w:type="spellEnd"/>
      <w:r w:rsidRPr="00ED2B0C">
        <w:rPr>
          <w:rFonts w:cs="Times New Roman"/>
        </w:rPr>
        <w:t xml:space="preserve"> formatu.</w:t>
      </w:r>
    </w:p>
    <w:p w14:paraId="5F2EDBE5" w14:textId="77777777" w:rsidR="000057D3" w:rsidRPr="00ED2B0C" w:rsidRDefault="000057D3" w:rsidP="000057D3">
      <w:pPr>
        <w:pStyle w:val="Tijelo"/>
        <w:numPr>
          <w:ilvl w:val="0"/>
          <w:numId w:val="20"/>
        </w:numPr>
        <w:rPr>
          <w:rFonts w:cs="Times New Roman"/>
        </w:rPr>
      </w:pPr>
      <w:r w:rsidRPr="00ED2B0C">
        <w:rPr>
          <w:rFonts w:cs="Times New Roman"/>
        </w:rPr>
        <w:t>Pred obrada podataka.</w:t>
      </w:r>
    </w:p>
    <w:p w14:paraId="23B6C280" w14:textId="77777777" w:rsidR="000057D3" w:rsidRPr="00ED2B0C" w:rsidRDefault="000057D3" w:rsidP="000057D3">
      <w:pPr>
        <w:pStyle w:val="Tijelo"/>
        <w:numPr>
          <w:ilvl w:val="0"/>
          <w:numId w:val="20"/>
        </w:numPr>
        <w:rPr>
          <w:rFonts w:cs="Times New Roman"/>
        </w:rPr>
      </w:pPr>
      <w:r w:rsidRPr="00ED2B0C">
        <w:rPr>
          <w:rFonts w:cs="Times New Roman"/>
        </w:rPr>
        <w:t>Odabir željene akcija.</w:t>
      </w:r>
    </w:p>
    <w:p w14:paraId="355067F7" w14:textId="77777777" w:rsidR="000057D3" w:rsidRPr="00ED2B0C" w:rsidRDefault="000057D3" w:rsidP="000057D3">
      <w:pPr>
        <w:pStyle w:val="Tijelo"/>
        <w:numPr>
          <w:ilvl w:val="0"/>
          <w:numId w:val="21"/>
        </w:numPr>
        <w:rPr>
          <w:rFonts w:cs="Times New Roman"/>
        </w:rPr>
      </w:pPr>
      <w:r w:rsidRPr="00ED2B0C">
        <w:rPr>
          <w:rFonts w:cs="Times New Roman"/>
        </w:rPr>
        <w:t>Klasifikacija- biranje klasifikatora i podešavanje opcija za treniranje.</w:t>
      </w:r>
    </w:p>
    <w:p w14:paraId="68B142CC" w14:textId="77777777" w:rsidR="000057D3" w:rsidRPr="00ED2B0C" w:rsidRDefault="000057D3" w:rsidP="000057D3">
      <w:pPr>
        <w:pStyle w:val="Tijelo"/>
        <w:numPr>
          <w:ilvl w:val="0"/>
          <w:numId w:val="21"/>
        </w:numPr>
        <w:rPr>
          <w:rFonts w:cs="Times New Roman"/>
        </w:rPr>
      </w:pPr>
      <w:r w:rsidRPr="00ED2B0C">
        <w:rPr>
          <w:rFonts w:cs="Times New Roman"/>
        </w:rPr>
        <w:t>Prepoznavanje nakupina podataka- odabir algoritma i specificiranje načina rada.</w:t>
      </w:r>
    </w:p>
    <w:p w14:paraId="735C84AB" w14:textId="77777777" w:rsidR="000057D3" w:rsidRPr="00ED2B0C" w:rsidRDefault="000057D3" w:rsidP="000057D3">
      <w:pPr>
        <w:pStyle w:val="Tijelo"/>
        <w:numPr>
          <w:ilvl w:val="0"/>
          <w:numId w:val="21"/>
        </w:numPr>
        <w:rPr>
          <w:rFonts w:cs="Times New Roman"/>
        </w:rPr>
      </w:pPr>
      <w:r w:rsidRPr="00ED2B0C">
        <w:rPr>
          <w:rFonts w:cs="Times New Roman"/>
        </w:rPr>
        <w:t>Učenje asocijacijskih pravila- odabir algoritma i podešavanje te prikaz rezultata.</w:t>
      </w:r>
    </w:p>
    <w:p w14:paraId="3F5A77ED" w14:textId="77777777" w:rsidR="000057D3" w:rsidRPr="00ED2B0C" w:rsidRDefault="000057D3" w:rsidP="000057D3">
      <w:pPr>
        <w:pStyle w:val="Tijelo"/>
        <w:numPr>
          <w:ilvl w:val="0"/>
          <w:numId w:val="21"/>
        </w:numPr>
        <w:rPr>
          <w:rFonts w:cs="Times New Roman"/>
        </w:rPr>
      </w:pPr>
      <w:r w:rsidRPr="00ED2B0C">
        <w:rPr>
          <w:rFonts w:cs="Times New Roman"/>
        </w:rPr>
        <w:t>Odabir atributa- algoritmi za izdvajanje relevantnih od irelevantnih atributa u učitanom skupu podataka.</w:t>
      </w:r>
    </w:p>
    <w:p w14:paraId="0CB796D8" w14:textId="77777777" w:rsidR="000057D3" w:rsidRPr="00ED2B0C" w:rsidRDefault="000057D3" w:rsidP="000057D3">
      <w:pPr>
        <w:pStyle w:val="Tijelo"/>
        <w:numPr>
          <w:ilvl w:val="0"/>
          <w:numId w:val="21"/>
        </w:numPr>
        <w:rPr>
          <w:rFonts w:cs="Times New Roman"/>
        </w:rPr>
      </w:pPr>
      <w:r w:rsidRPr="00ED2B0C">
        <w:rPr>
          <w:rFonts w:cs="Times New Roman"/>
        </w:rPr>
        <w:t xml:space="preserve">Vizualizacija- Vizualni prikaz ovisnosti </w:t>
      </w:r>
      <w:r w:rsidR="0092650E" w:rsidRPr="00ED2B0C">
        <w:rPr>
          <w:rFonts w:cs="Times New Roman"/>
        </w:rPr>
        <w:t>klasa</w:t>
      </w:r>
      <w:r w:rsidRPr="00ED2B0C">
        <w:rPr>
          <w:rFonts w:cs="Times New Roman"/>
        </w:rPr>
        <w:t xml:space="preserve"> o atributima</w:t>
      </w:r>
    </w:p>
    <w:p w14:paraId="7A22847A" w14:textId="6370D50F" w:rsidR="00594C3D" w:rsidRPr="00ED2B0C" w:rsidRDefault="00594C3D" w:rsidP="00594C3D">
      <w:pPr>
        <w:pStyle w:val="Tijelo"/>
        <w:numPr>
          <w:ilvl w:val="0"/>
          <w:numId w:val="20"/>
        </w:numPr>
        <w:rPr>
          <w:rFonts w:cs="Times New Roman"/>
        </w:rPr>
      </w:pPr>
      <w:r w:rsidRPr="00ED2B0C">
        <w:rPr>
          <w:rFonts w:cs="Times New Roman"/>
        </w:rPr>
        <w:t xml:space="preserve">Prikaz rezultata. Rezultati se prikazuju pomoću matrice </w:t>
      </w:r>
      <w:r w:rsidR="00742125">
        <w:rPr>
          <w:rFonts w:cs="Times New Roman"/>
        </w:rPr>
        <w:t>zabune</w:t>
      </w:r>
      <w:r w:rsidRPr="00ED2B0C">
        <w:rPr>
          <w:rFonts w:cs="Times New Roman"/>
        </w:rPr>
        <w:t>.</w:t>
      </w:r>
      <w:r w:rsidR="003C2B10">
        <w:rPr>
          <w:rFonts w:cs="Times New Roman"/>
        </w:rPr>
        <w:t xml:space="preserve"> Matrica </w:t>
      </w:r>
      <w:r w:rsidR="00742125">
        <w:rPr>
          <w:rFonts w:cs="Times New Roman"/>
        </w:rPr>
        <w:t>zabune</w:t>
      </w:r>
      <w:r w:rsidR="003C2B10">
        <w:rPr>
          <w:rFonts w:cs="Times New Roman"/>
        </w:rPr>
        <w:t xml:space="preserve"> je matrica koja na glavnoj dijagonali ima brojeve koji kazuju koliko je točno klasificiranih podataka za svaku od klasa, a ostali koliko je kojih klasa zamijenjeno za tu. Primjer matrice pogrešaka prikazan je na slici 3.3.</w:t>
      </w:r>
    </w:p>
    <w:p w14:paraId="19413C60" w14:textId="77777777" w:rsidR="009E4666" w:rsidRDefault="009E4666" w:rsidP="009E4666">
      <w:pPr>
        <w:pStyle w:val="Tijelo"/>
        <w:rPr>
          <w:rFonts w:cs="Times New Roman"/>
        </w:rPr>
      </w:pPr>
      <w:proofErr w:type="spellStart"/>
      <w:r w:rsidRPr="00ED2B0C">
        <w:rPr>
          <w:rFonts w:cs="Times New Roman"/>
        </w:rPr>
        <w:t>Weka</w:t>
      </w:r>
      <w:proofErr w:type="spellEnd"/>
      <w:r w:rsidRPr="00ED2B0C">
        <w:rPr>
          <w:rFonts w:cs="Times New Roman"/>
        </w:rPr>
        <w:t xml:space="preserve"> omogućuje i uključivanje njezinih funkcionalnosti u neki od programskih jezika. Izvorno</w:t>
      </w:r>
      <w:r w:rsidR="008B3072">
        <w:rPr>
          <w:rFonts w:cs="Times New Roman"/>
        </w:rPr>
        <w:t xml:space="preserve"> je to</w:t>
      </w:r>
      <w:r w:rsidRPr="00ED2B0C">
        <w:rPr>
          <w:rFonts w:cs="Times New Roman"/>
        </w:rPr>
        <w:t xml:space="preserve"> Java, ali se može prevesti da radi i u drugim jezicima poput C#-a.</w:t>
      </w:r>
    </w:p>
    <w:tbl>
      <w:tblPr>
        <w:tblStyle w:val="TableGrid"/>
        <w:tblW w:w="0" w:type="auto"/>
        <w:tblLook w:val="04A0" w:firstRow="1" w:lastRow="0" w:firstColumn="1" w:lastColumn="0" w:noHBand="0" w:noVBand="1"/>
      </w:tblPr>
      <w:tblGrid>
        <w:gridCol w:w="9344"/>
      </w:tblGrid>
      <w:tr w:rsidR="003C2B10" w:rsidRPr="00ED2B0C" w14:paraId="3D2C0C2D" w14:textId="77777777" w:rsidTr="00176307">
        <w:trPr>
          <w:cantSplit/>
        </w:trPr>
        <w:tc>
          <w:tcPr>
            <w:tcW w:w="9344" w:type="dxa"/>
            <w:tcBorders>
              <w:bottom w:val="nil"/>
            </w:tcBorders>
          </w:tcPr>
          <w:p w14:paraId="76B5F2AF" w14:textId="77777777" w:rsidR="003C2B10" w:rsidRPr="00ED2B0C" w:rsidRDefault="003C2B10" w:rsidP="000D22DB">
            <w:pPr>
              <w:pStyle w:val="Tijelo"/>
              <w:jc w:val="center"/>
              <w:rPr>
                <w:rFonts w:cs="Times New Roman"/>
              </w:rPr>
            </w:pPr>
            <w:r w:rsidRPr="00ED2B0C">
              <w:rPr>
                <w:rFonts w:cs="Times New Roman"/>
                <w:noProof/>
                <w:lang w:val="hr-BA" w:eastAsia="hr-BA"/>
              </w:rPr>
              <w:drawing>
                <wp:inline distT="0" distB="0" distL="0" distR="0" wp14:anchorId="1EE3A426" wp14:editId="1E1D0798">
                  <wp:extent cx="4417574" cy="206502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4445232" cy="2077949"/>
                          </a:xfrm>
                          <a:prstGeom prst="rect">
                            <a:avLst/>
                          </a:prstGeom>
                          <a:noFill/>
                        </pic:spPr>
                      </pic:pic>
                    </a:graphicData>
                  </a:graphic>
                </wp:inline>
              </w:drawing>
            </w:r>
          </w:p>
        </w:tc>
      </w:tr>
      <w:tr w:rsidR="003C2B10" w:rsidRPr="00ED2B0C" w14:paraId="57BB438F" w14:textId="77777777" w:rsidTr="00176307">
        <w:trPr>
          <w:cantSplit/>
        </w:trPr>
        <w:tc>
          <w:tcPr>
            <w:tcW w:w="9344" w:type="dxa"/>
            <w:tcBorders>
              <w:top w:val="nil"/>
              <w:left w:val="nil"/>
              <w:bottom w:val="nil"/>
              <w:right w:val="nil"/>
            </w:tcBorders>
          </w:tcPr>
          <w:p w14:paraId="5DDBE3B3" w14:textId="35968CC7" w:rsidR="003C2B10" w:rsidRPr="00ED2B0C" w:rsidRDefault="003C2B10" w:rsidP="00742125">
            <w:pPr>
              <w:pStyle w:val="Tijelo"/>
              <w:jc w:val="center"/>
              <w:rPr>
                <w:rFonts w:cs="Times New Roman"/>
              </w:rPr>
            </w:pPr>
            <w:r w:rsidRPr="00ED2B0C">
              <w:rPr>
                <w:rFonts w:cs="Times New Roman"/>
              </w:rPr>
              <w:t xml:space="preserve">Sl. 3.3. </w:t>
            </w:r>
            <w:r>
              <w:rPr>
                <w:rFonts w:cs="Times New Roman"/>
              </w:rPr>
              <w:t xml:space="preserve">Matrica </w:t>
            </w:r>
            <w:r w:rsidR="00742125">
              <w:rPr>
                <w:rFonts w:cs="Times New Roman"/>
              </w:rPr>
              <w:t>zabune</w:t>
            </w:r>
          </w:p>
        </w:tc>
      </w:tr>
    </w:tbl>
    <w:p w14:paraId="461BB69E" w14:textId="77777777" w:rsidR="003C2B10" w:rsidRPr="00ED2B0C" w:rsidRDefault="003C2B10" w:rsidP="009E4666">
      <w:pPr>
        <w:pStyle w:val="Tijelo"/>
        <w:rPr>
          <w:rFonts w:cs="Times New Roman"/>
        </w:rPr>
      </w:pPr>
    </w:p>
    <w:p w14:paraId="303993EE" w14:textId="77777777" w:rsidR="00602211" w:rsidRPr="00ED2B0C" w:rsidRDefault="00BC6C7C" w:rsidP="00BC6C7C">
      <w:pPr>
        <w:pStyle w:val="Podpoglavlje2"/>
        <w:rPr>
          <w:rFonts w:cs="Times New Roman"/>
        </w:rPr>
      </w:pPr>
      <w:bookmarkStart w:id="50" w:name="_Toc478939209"/>
      <w:r w:rsidRPr="00ED2B0C">
        <w:rPr>
          <w:rFonts w:cs="Times New Roman"/>
        </w:rPr>
        <w:lastRenderedPageBreak/>
        <w:t>ARFF format</w:t>
      </w:r>
      <w:bookmarkEnd w:id="50"/>
    </w:p>
    <w:p w14:paraId="2BECE4B5" w14:textId="77777777" w:rsidR="009E4666" w:rsidRPr="00ED2B0C" w:rsidRDefault="00E46418" w:rsidP="009E4666">
      <w:pPr>
        <w:pStyle w:val="Tijelo"/>
        <w:rPr>
          <w:rFonts w:cs="Times New Roman"/>
        </w:rPr>
      </w:pPr>
      <w:r w:rsidRPr="00ED2B0C">
        <w:rPr>
          <w:rFonts w:cs="Times New Roman"/>
        </w:rPr>
        <w:t xml:space="preserve">ARFF je oblik zapisa podataka koji se koristi u </w:t>
      </w:r>
      <w:proofErr w:type="spellStart"/>
      <w:r w:rsidRPr="00ED2B0C">
        <w:rPr>
          <w:rFonts w:cs="Times New Roman"/>
        </w:rPr>
        <w:t>Weki</w:t>
      </w:r>
      <w:proofErr w:type="spellEnd"/>
      <w:r w:rsidRPr="00ED2B0C">
        <w:rPr>
          <w:rFonts w:cs="Times New Roman"/>
        </w:rPr>
        <w:t xml:space="preserve">. Sastoji se od dva djela. Zaglavlje u kojem se definiraju imena i vrsta atributa te dio gdje </w:t>
      </w:r>
      <w:r w:rsidR="008B3072">
        <w:rPr>
          <w:rFonts w:cs="Times New Roman"/>
        </w:rPr>
        <w:t>su podatci. Zaglavlje počinje s</w:t>
      </w:r>
      <w:r w:rsidRPr="00ED2B0C">
        <w:rPr>
          <w:rFonts w:cs="Times New Roman"/>
        </w:rPr>
        <w:t xml:space="preserve"> ključnom riječi @RELATION nakon čega se specificira ime relacije i onda slijedi nabrajanje atributa kao </w:t>
      </w:r>
      <w:r w:rsidR="00364DB9" w:rsidRPr="00ED2B0C">
        <w:rPr>
          <w:rFonts w:cs="Times New Roman"/>
        </w:rPr>
        <w:t>što</w:t>
      </w:r>
      <w:r w:rsidR="003C2B10">
        <w:rPr>
          <w:rFonts w:cs="Times New Roman"/>
        </w:rPr>
        <w:t xml:space="preserve"> je prikazano na slici 3.4</w:t>
      </w:r>
      <w:r w:rsidRPr="00ED2B0C">
        <w:rPr>
          <w:rFonts w:cs="Times New Roman"/>
        </w:rPr>
        <w:t>.</w:t>
      </w:r>
    </w:p>
    <w:tbl>
      <w:tblPr>
        <w:tblStyle w:val="TableGrid"/>
        <w:tblW w:w="0" w:type="auto"/>
        <w:tblLook w:val="04A0" w:firstRow="1" w:lastRow="0" w:firstColumn="1" w:lastColumn="0" w:noHBand="0" w:noVBand="1"/>
      </w:tblPr>
      <w:tblGrid>
        <w:gridCol w:w="9344"/>
      </w:tblGrid>
      <w:tr w:rsidR="00E46418" w:rsidRPr="00ED2B0C" w14:paraId="63CFBEF3" w14:textId="77777777" w:rsidTr="00176307">
        <w:trPr>
          <w:cantSplit/>
        </w:trPr>
        <w:tc>
          <w:tcPr>
            <w:tcW w:w="9344" w:type="dxa"/>
            <w:tcBorders>
              <w:bottom w:val="nil"/>
            </w:tcBorders>
          </w:tcPr>
          <w:p w14:paraId="3A0EC607" w14:textId="77777777" w:rsidR="00E46418" w:rsidRPr="00ED2B0C" w:rsidRDefault="00E46418" w:rsidP="007D1938">
            <w:pPr>
              <w:pStyle w:val="Tijelo"/>
              <w:jc w:val="center"/>
              <w:rPr>
                <w:rFonts w:cs="Times New Roman"/>
              </w:rPr>
            </w:pPr>
            <w:r w:rsidRPr="00ED2B0C">
              <w:rPr>
                <w:rFonts w:cs="Times New Roman"/>
                <w:noProof/>
                <w:lang w:val="hr-BA" w:eastAsia="hr-BA"/>
              </w:rPr>
              <w:drawing>
                <wp:inline distT="0" distB="0" distL="0" distR="0" wp14:anchorId="5AB91820" wp14:editId="09DF6F86">
                  <wp:extent cx="5932925" cy="135636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5932925" cy="1356360"/>
                          </a:xfrm>
                          <a:prstGeom prst="rect">
                            <a:avLst/>
                          </a:prstGeom>
                          <a:noFill/>
                        </pic:spPr>
                      </pic:pic>
                    </a:graphicData>
                  </a:graphic>
                </wp:inline>
              </w:drawing>
            </w:r>
          </w:p>
        </w:tc>
      </w:tr>
      <w:tr w:rsidR="00E46418" w:rsidRPr="00ED2B0C" w14:paraId="50425B17" w14:textId="77777777" w:rsidTr="00176307">
        <w:trPr>
          <w:cantSplit/>
        </w:trPr>
        <w:tc>
          <w:tcPr>
            <w:tcW w:w="9344" w:type="dxa"/>
            <w:tcBorders>
              <w:top w:val="nil"/>
              <w:left w:val="nil"/>
              <w:bottom w:val="nil"/>
              <w:right w:val="nil"/>
            </w:tcBorders>
          </w:tcPr>
          <w:p w14:paraId="33DD6A43" w14:textId="77777777" w:rsidR="00E46418" w:rsidRPr="00ED2B0C" w:rsidRDefault="003C2B10" w:rsidP="00E46418">
            <w:pPr>
              <w:pStyle w:val="Tijelo"/>
              <w:jc w:val="center"/>
              <w:rPr>
                <w:rFonts w:cs="Times New Roman"/>
              </w:rPr>
            </w:pPr>
            <w:r>
              <w:rPr>
                <w:rFonts w:cs="Times New Roman"/>
              </w:rPr>
              <w:t>Sl. 3.4</w:t>
            </w:r>
            <w:r w:rsidR="00E46418" w:rsidRPr="00ED2B0C">
              <w:rPr>
                <w:rFonts w:cs="Times New Roman"/>
              </w:rPr>
              <w:t>. ARFF zaglavlje</w:t>
            </w:r>
          </w:p>
        </w:tc>
      </w:tr>
    </w:tbl>
    <w:p w14:paraId="1CAD5787" w14:textId="77777777" w:rsidR="00E46418" w:rsidRPr="00ED2B0C" w:rsidRDefault="00B3684F" w:rsidP="009E4666">
      <w:pPr>
        <w:pStyle w:val="Tijelo"/>
        <w:rPr>
          <w:rFonts w:cs="Times New Roman"/>
        </w:rPr>
      </w:pPr>
      <w:r w:rsidRPr="00ED2B0C">
        <w:rPr>
          <w:rFonts w:cs="Times New Roman"/>
        </w:rPr>
        <w:t>Podatci se odvajaju od zaglavlja ključnom riječi @DATA. Atributi su odvojeni zarezom, a podatci</w:t>
      </w:r>
      <w:r w:rsidR="003C2B10">
        <w:rPr>
          <w:rFonts w:cs="Times New Roman"/>
        </w:rPr>
        <w:t xml:space="preserve"> su svaki u svom redu, slika 3.5</w:t>
      </w:r>
      <w:r w:rsidRPr="00ED2B0C">
        <w:rPr>
          <w:rFonts w:cs="Times New Roman"/>
        </w:rPr>
        <w:t>.</w:t>
      </w:r>
    </w:p>
    <w:tbl>
      <w:tblPr>
        <w:tblStyle w:val="TableGrid"/>
        <w:tblW w:w="0" w:type="auto"/>
        <w:tblLook w:val="04A0" w:firstRow="1" w:lastRow="0" w:firstColumn="1" w:lastColumn="0" w:noHBand="0" w:noVBand="1"/>
      </w:tblPr>
      <w:tblGrid>
        <w:gridCol w:w="9344"/>
      </w:tblGrid>
      <w:tr w:rsidR="00B3684F" w:rsidRPr="00ED2B0C" w14:paraId="3F18CC7D" w14:textId="77777777" w:rsidTr="00176307">
        <w:trPr>
          <w:cantSplit/>
        </w:trPr>
        <w:tc>
          <w:tcPr>
            <w:tcW w:w="9344" w:type="dxa"/>
            <w:tcBorders>
              <w:bottom w:val="nil"/>
            </w:tcBorders>
          </w:tcPr>
          <w:p w14:paraId="4103852C" w14:textId="77777777" w:rsidR="00B3684F" w:rsidRPr="00ED2B0C" w:rsidRDefault="00B3684F" w:rsidP="007D1938">
            <w:pPr>
              <w:pStyle w:val="Tijelo"/>
              <w:jc w:val="center"/>
              <w:rPr>
                <w:rFonts w:cs="Times New Roman"/>
              </w:rPr>
            </w:pPr>
            <w:r w:rsidRPr="00ED2B0C">
              <w:rPr>
                <w:rFonts w:cs="Times New Roman"/>
                <w:noProof/>
                <w:lang w:val="hr-BA" w:eastAsia="hr-BA"/>
              </w:rPr>
              <w:drawing>
                <wp:inline distT="0" distB="0" distL="0" distR="0" wp14:anchorId="5BC630BC" wp14:editId="5D4879F5">
                  <wp:extent cx="2567940" cy="2251602"/>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tretch>
                            <a:fillRect/>
                          </a:stretch>
                        </pic:blipFill>
                        <pic:spPr bwMode="auto">
                          <a:xfrm>
                            <a:off x="0" y="0"/>
                            <a:ext cx="2571397" cy="2254633"/>
                          </a:xfrm>
                          <a:prstGeom prst="rect">
                            <a:avLst/>
                          </a:prstGeom>
                          <a:noFill/>
                        </pic:spPr>
                      </pic:pic>
                    </a:graphicData>
                  </a:graphic>
                </wp:inline>
              </w:drawing>
            </w:r>
          </w:p>
        </w:tc>
      </w:tr>
      <w:tr w:rsidR="00B3684F" w:rsidRPr="00ED2B0C" w14:paraId="3403A770" w14:textId="77777777" w:rsidTr="00176307">
        <w:trPr>
          <w:cantSplit/>
        </w:trPr>
        <w:tc>
          <w:tcPr>
            <w:tcW w:w="9344" w:type="dxa"/>
            <w:tcBorders>
              <w:top w:val="nil"/>
              <w:left w:val="nil"/>
              <w:bottom w:val="nil"/>
              <w:right w:val="nil"/>
            </w:tcBorders>
          </w:tcPr>
          <w:p w14:paraId="3569B9A4" w14:textId="77777777" w:rsidR="00B3684F" w:rsidRPr="00ED2B0C" w:rsidRDefault="003C2B10" w:rsidP="00B3684F">
            <w:pPr>
              <w:pStyle w:val="Tijelo"/>
              <w:jc w:val="center"/>
              <w:rPr>
                <w:rFonts w:cs="Times New Roman"/>
              </w:rPr>
            </w:pPr>
            <w:r>
              <w:rPr>
                <w:rFonts w:cs="Times New Roman"/>
              </w:rPr>
              <w:t>Sl. 3.5</w:t>
            </w:r>
            <w:r w:rsidR="00B3684F" w:rsidRPr="00ED2B0C">
              <w:rPr>
                <w:rFonts w:cs="Times New Roman"/>
              </w:rPr>
              <w:t>. ARFF podatci</w:t>
            </w:r>
          </w:p>
        </w:tc>
      </w:tr>
    </w:tbl>
    <w:p w14:paraId="0B3B4BE2" w14:textId="77777777" w:rsidR="00B0601F" w:rsidRDefault="00B0601F" w:rsidP="00B0601F">
      <w:pPr>
        <w:pStyle w:val="Tijelo"/>
      </w:pPr>
      <w:r>
        <w:t>Komentari se pišu tako da se na početak reda u kojemu je komentar stavi znak „%“.</w:t>
      </w:r>
    </w:p>
    <w:p w14:paraId="7CDAC88E" w14:textId="77777777" w:rsidR="0072176B" w:rsidRDefault="0072176B" w:rsidP="00846832">
      <w:pPr>
        <w:pStyle w:val="Naslovpotpoglavlja"/>
      </w:pPr>
      <w:bookmarkStart w:id="51" w:name="_Toc478939210"/>
      <w:r w:rsidRPr="00ED2B0C">
        <w:t>Prikaz ključnih elemenata rješenja</w:t>
      </w:r>
      <w:bookmarkEnd w:id="51"/>
    </w:p>
    <w:p w14:paraId="704CFD46" w14:textId="77777777" w:rsidR="007306CA" w:rsidRDefault="00AB7670" w:rsidP="00AB7670">
      <w:pPr>
        <w:pStyle w:val="Tijelo"/>
      </w:pPr>
      <w:r>
        <w:t>Aplikacija se sastoji iz dva dijela. Prvi d</w:t>
      </w:r>
      <w:r w:rsidR="008B3072">
        <w:t>io je za stvaranje podataka koji se koriste</w:t>
      </w:r>
      <w:r>
        <w:t xml:space="preserve"> pri treniranju klasifikatora. Drugi dio služi za prepoznavanje emocije preko istreniranog klasifikatora na temelju dobivenih podataka. </w:t>
      </w:r>
      <w:r w:rsidR="0023109C">
        <w:t>Program za stvaranje podataka radi na način da iz direktorija učitava jednu po je</w:t>
      </w:r>
      <w:r w:rsidR="008B3072">
        <w:t xml:space="preserve">dnu sliku. Na učitanoj slici </w:t>
      </w:r>
      <w:r w:rsidR="0023109C">
        <w:t>traži</w:t>
      </w:r>
      <w:r w:rsidR="008B3072">
        <w:t xml:space="preserve"> se</w:t>
      </w:r>
      <w:r w:rsidR="0023109C">
        <w:t xml:space="preserve"> lice te ako</w:t>
      </w:r>
      <w:r w:rsidR="008C40F1">
        <w:t xml:space="preserve"> iz nekog razloga</w:t>
      </w:r>
      <w:r w:rsidR="0023109C">
        <w:t xml:space="preserve"> ne uspije </w:t>
      </w:r>
      <w:r w:rsidR="008C40F1">
        <w:t>pro</w:t>
      </w:r>
      <w:r w:rsidR="0023109C">
        <w:t>naći, program preskače tu sliku i nastavlja dalje.</w:t>
      </w:r>
      <w:r w:rsidR="00F75480">
        <w:t xml:space="preserve"> Dio koda koji je zaslužan za traženje lica n</w:t>
      </w:r>
      <w:r w:rsidR="003C2B10">
        <w:t>a slici je prikazan na slici 3.6</w:t>
      </w:r>
      <w:r w:rsidR="00F75480">
        <w:t>.</w:t>
      </w:r>
    </w:p>
    <w:tbl>
      <w:tblPr>
        <w:tblStyle w:val="TableGrid"/>
        <w:tblW w:w="0" w:type="auto"/>
        <w:tblLook w:val="04A0" w:firstRow="1" w:lastRow="0" w:firstColumn="1" w:lastColumn="0" w:noHBand="0" w:noVBand="1"/>
      </w:tblPr>
      <w:tblGrid>
        <w:gridCol w:w="9344"/>
      </w:tblGrid>
      <w:tr w:rsidR="007306CA" w:rsidRPr="00ED2B0C" w14:paraId="328048BE" w14:textId="77777777" w:rsidTr="00176307">
        <w:trPr>
          <w:cantSplit/>
        </w:trPr>
        <w:tc>
          <w:tcPr>
            <w:tcW w:w="9344" w:type="dxa"/>
            <w:tcBorders>
              <w:bottom w:val="nil"/>
            </w:tcBorders>
          </w:tcPr>
          <w:p w14:paraId="549D52DA" w14:textId="77777777" w:rsidR="007306CA" w:rsidRPr="00ED2B0C" w:rsidRDefault="007306CA" w:rsidP="007D1938">
            <w:pPr>
              <w:pStyle w:val="Tijelo"/>
              <w:jc w:val="center"/>
              <w:rPr>
                <w:rFonts w:cs="Times New Roman"/>
              </w:rPr>
            </w:pPr>
            <w:r w:rsidRPr="00ED2B0C">
              <w:rPr>
                <w:rFonts w:cs="Times New Roman"/>
                <w:noProof/>
                <w:lang w:val="hr-BA" w:eastAsia="hr-BA"/>
              </w:rPr>
              <w:lastRenderedPageBreak/>
              <w:drawing>
                <wp:inline distT="0" distB="0" distL="0" distR="0" wp14:anchorId="407B87CB" wp14:editId="5E153DC7">
                  <wp:extent cx="5533526" cy="307127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cstate="print">
                            <a:extLst>
                              <a:ext uri="{28A0092B-C50C-407E-A947-70E740481C1C}">
                                <a14:useLocalDpi xmlns:a14="http://schemas.microsoft.com/office/drawing/2010/main" val="0"/>
                              </a:ext>
                            </a:extLst>
                          </a:blip>
                          <a:stretch>
                            <a:fillRect/>
                          </a:stretch>
                        </pic:blipFill>
                        <pic:spPr bwMode="auto">
                          <a:xfrm>
                            <a:off x="0" y="0"/>
                            <a:ext cx="5533526" cy="3071271"/>
                          </a:xfrm>
                          <a:prstGeom prst="rect">
                            <a:avLst/>
                          </a:prstGeom>
                          <a:noFill/>
                        </pic:spPr>
                      </pic:pic>
                    </a:graphicData>
                  </a:graphic>
                </wp:inline>
              </w:drawing>
            </w:r>
          </w:p>
        </w:tc>
      </w:tr>
      <w:tr w:rsidR="007306CA" w:rsidRPr="00ED2B0C" w14:paraId="36BC535B" w14:textId="77777777" w:rsidTr="00176307">
        <w:trPr>
          <w:cantSplit/>
        </w:trPr>
        <w:tc>
          <w:tcPr>
            <w:tcW w:w="9344" w:type="dxa"/>
            <w:tcBorders>
              <w:top w:val="nil"/>
              <w:left w:val="nil"/>
              <w:bottom w:val="nil"/>
              <w:right w:val="nil"/>
            </w:tcBorders>
          </w:tcPr>
          <w:p w14:paraId="7E7368CD" w14:textId="77777777" w:rsidR="007306CA" w:rsidRDefault="007306CA" w:rsidP="007306CA">
            <w:pPr>
              <w:pStyle w:val="Tijelo"/>
              <w:jc w:val="center"/>
              <w:rPr>
                <w:ins w:id="52" w:author="Zoric" w:date="2017-03-22T08:43:00Z"/>
                <w:rFonts w:cs="Times New Roman"/>
              </w:rPr>
            </w:pPr>
            <w:r>
              <w:rPr>
                <w:rFonts w:cs="Times New Roman"/>
              </w:rPr>
              <w:t>Sl. 3</w:t>
            </w:r>
            <w:r w:rsidR="003C2B10">
              <w:rPr>
                <w:rFonts w:cs="Times New Roman"/>
              </w:rPr>
              <w:t>.6</w:t>
            </w:r>
            <w:r w:rsidRPr="00ED2B0C">
              <w:rPr>
                <w:rFonts w:cs="Times New Roman"/>
              </w:rPr>
              <w:t xml:space="preserve">. </w:t>
            </w:r>
            <w:commentRangeStart w:id="53"/>
            <w:r>
              <w:rPr>
                <w:rFonts w:cs="Times New Roman"/>
              </w:rPr>
              <w:t>Pronalaženje</w:t>
            </w:r>
            <w:commentRangeEnd w:id="53"/>
            <w:r w:rsidR="004E5EDA">
              <w:rPr>
                <w:rStyle w:val="CommentReference"/>
                <w:rFonts w:asciiTheme="minorHAnsi" w:hAnsiTheme="minorHAnsi"/>
              </w:rPr>
              <w:commentReference w:id="53"/>
            </w:r>
            <w:r>
              <w:rPr>
                <w:rFonts w:cs="Times New Roman"/>
              </w:rPr>
              <w:t xml:space="preserve"> lica na slici</w:t>
            </w:r>
          </w:p>
          <w:p w14:paraId="2C888120" w14:textId="77777777" w:rsidR="004E5EDA" w:rsidRDefault="004E5EDA" w:rsidP="007306CA">
            <w:pPr>
              <w:pStyle w:val="Tijelo"/>
              <w:jc w:val="center"/>
              <w:rPr>
                <w:ins w:id="54" w:author="Zoric" w:date="2017-03-22T08:43:00Z"/>
                <w:rFonts w:cs="Times New Roman"/>
              </w:rPr>
            </w:pPr>
          </w:p>
          <w:tbl>
            <w:tblPr>
              <w:tblStyle w:val="TableGrid"/>
              <w:tblW w:w="9356" w:type="dxa"/>
              <w:tblLook w:val="04A0" w:firstRow="1" w:lastRow="0" w:firstColumn="1" w:lastColumn="0" w:noHBand="0" w:noVBand="1"/>
              <w:tblPrChange w:id="55" w:author="Zoric" w:date="2017-03-22T08:49:00Z">
                <w:tblPr>
                  <w:tblStyle w:val="TableGrid"/>
                  <w:tblW w:w="0" w:type="auto"/>
                  <w:tblLook w:val="04A0" w:firstRow="1" w:lastRow="0" w:firstColumn="1" w:lastColumn="0" w:noHBand="0" w:noVBand="1"/>
                </w:tblPr>
              </w:tblPrChange>
            </w:tblPr>
            <w:tblGrid>
              <w:gridCol w:w="9356"/>
              <w:tblGridChange w:id="56">
                <w:tblGrid>
                  <w:gridCol w:w="9118"/>
                </w:tblGrid>
              </w:tblGridChange>
            </w:tblGrid>
            <w:tr w:rsidR="004E5EDA" w14:paraId="0BBDA8ED" w14:textId="77777777" w:rsidTr="00295576">
              <w:trPr>
                <w:ins w:id="57" w:author="Zoric" w:date="2017-03-22T08:43:00Z"/>
              </w:trPr>
              <w:tc>
                <w:tcPr>
                  <w:tcW w:w="9356" w:type="dxa"/>
                  <w:tcPrChange w:id="58" w:author="Zoric" w:date="2017-03-22T08:49:00Z">
                    <w:tcPr>
                      <w:tcW w:w="9118" w:type="dxa"/>
                    </w:tcPr>
                  </w:tcPrChange>
                </w:tcPr>
                <w:bookmarkStart w:id="59" w:name="_MON_1551677465"/>
                <w:bookmarkEnd w:id="59"/>
                <w:p w14:paraId="0BCE7DD2" w14:textId="77777777" w:rsidR="004E5EDA" w:rsidRDefault="00295576">
                  <w:pPr>
                    <w:pStyle w:val="Tijelo"/>
                    <w:keepNext/>
                    <w:spacing w:line="240" w:lineRule="auto"/>
                    <w:rPr>
                      <w:ins w:id="60" w:author="Zoric" w:date="2017-03-22T08:43:00Z"/>
                      <w:rFonts w:cs="Times New Roman"/>
                    </w:rPr>
                    <w:pPrChange w:id="61" w:author="Zoric" w:date="2017-03-22T08:48:00Z">
                      <w:pPr>
                        <w:pStyle w:val="Tijelo"/>
                        <w:jc w:val="center"/>
                      </w:pPr>
                    </w:pPrChange>
                  </w:pPr>
                  <w:ins w:id="62" w:author="Zoric" w:date="2017-03-22T08:45:00Z">
                    <w:r>
                      <w:rPr>
                        <w:rFonts w:cs="Times New Roman"/>
                      </w:rPr>
                      <w:object w:dxaOrig="9406" w:dyaOrig="1483" w14:anchorId="6FEFDC9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1.8pt;height:74.4pt" o:ole="">
                          <v:imagedata r:id="rId34" o:title=""/>
                        </v:shape>
                        <o:OLEObject Type="Embed" ProgID="Word.OpenDocumentText.12" ShapeID="_x0000_i1025" DrawAspect="Content" ObjectID="_1552724859" r:id="rId35"/>
                      </w:object>
                    </w:r>
                  </w:ins>
                </w:p>
              </w:tc>
            </w:tr>
          </w:tbl>
          <w:p w14:paraId="06063217" w14:textId="77777777" w:rsidR="004E5EDA" w:rsidRPr="00ED2B0C" w:rsidRDefault="00295576">
            <w:pPr>
              <w:pStyle w:val="Caption"/>
              <w:jc w:val="center"/>
              <w:rPr>
                <w:rFonts w:cs="Times New Roman"/>
              </w:rPr>
              <w:pPrChange w:id="63" w:author="Zoric" w:date="2017-03-22T08:48:00Z">
                <w:pPr>
                  <w:pStyle w:val="Tijelo"/>
                  <w:jc w:val="center"/>
                </w:pPr>
              </w:pPrChange>
            </w:pPr>
            <w:ins w:id="64" w:author="Zoric" w:date="2017-03-22T08:48:00Z">
              <w:r>
                <w:t xml:space="preserve">Slika </w:t>
              </w:r>
              <w:r>
                <w:fldChar w:fldCharType="begin"/>
              </w:r>
              <w:r>
                <w:instrText xml:space="preserve"> STYLEREF 1 \s </w:instrText>
              </w:r>
            </w:ins>
            <w:r>
              <w:fldChar w:fldCharType="separate"/>
            </w:r>
            <w:r w:rsidR="007E4410">
              <w:rPr>
                <w:b/>
                <w:bCs/>
                <w:noProof/>
                <w:lang w:val="en-US"/>
              </w:rPr>
              <w:t>Error! No text of specified style in document.</w:t>
            </w:r>
            <w:ins w:id="65" w:author="Zoric" w:date="2017-03-22T08:48:00Z">
              <w:r>
                <w:fldChar w:fldCharType="end"/>
              </w:r>
              <w:r>
                <w:t>.</w:t>
              </w:r>
              <w:r>
                <w:fldChar w:fldCharType="begin"/>
              </w:r>
              <w:r>
                <w:instrText xml:space="preserve"> SEQ Slika \* ARABIC \s 1 </w:instrText>
              </w:r>
            </w:ins>
            <w:r>
              <w:fldChar w:fldCharType="separate"/>
            </w:r>
            <w:r w:rsidR="007E4410">
              <w:rPr>
                <w:noProof/>
              </w:rPr>
              <w:t>2</w:t>
            </w:r>
            <w:ins w:id="66" w:author="Zoric" w:date="2017-03-22T08:48:00Z">
              <w:r>
                <w:fldChar w:fldCharType="end"/>
              </w:r>
              <w:r>
                <w:t xml:space="preserve"> </w:t>
              </w:r>
              <w:proofErr w:type="spellStart"/>
              <w:r>
                <w:t>Izlistanje</w:t>
              </w:r>
              <w:proofErr w:type="spellEnd"/>
              <w:r>
                <w:t xml:space="preserve"> koda za "</w:t>
              </w:r>
              <w:proofErr w:type="spellStart"/>
              <w:r>
                <w:t>hello</w:t>
              </w:r>
              <w:proofErr w:type="spellEnd"/>
              <w:r>
                <w:t xml:space="preserve"> </w:t>
              </w:r>
              <w:proofErr w:type="spellStart"/>
              <w:r>
                <w:t>world</w:t>
              </w:r>
              <w:proofErr w:type="spellEnd"/>
              <w:r>
                <w:t>"</w:t>
              </w:r>
            </w:ins>
          </w:p>
        </w:tc>
      </w:tr>
    </w:tbl>
    <w:p w14:paraId="71D689F8" w14:textId="77777777" w:rsidR="00AB7670" w:rsidRDefault="0023109C" w:rsidP="00AB7670">
      <w:pPr>
        <w:pStyle w:val="Tijelo"/>
      </w:pPr>
      <w:r>
        <w:t xml:space="preserve"> Pomoću imena slike određuje se pripadna emocija što se zapisuje uz pripadni vektor značajki i služi prilikom testiranja. Poziva se metoda iz projekta servi</w:t>
      </w:r>
      <w:r w:rsidR="008B3072">
        <w:t>sa koja prima sliku lica, a vrać</w:t>
      </w:r>
      <w:r>
        <w:t>a pripadajući vektor značajki. Zadnje što je potrebno napraviti je zapisati značajke u neku datoteku. Ako je prvi prolazak kroz petlju, onda se prvo dodaje pripadajuće zaglavlje, ovisno o formatu zapisa. Značajke se zapisuju u dvije datoteke. Jedna je formata .</w:t>
      </w:r>
      <w:proofErr w:type="spellStart"/>
      <w:r>
        <w:t>tsv</w:t>
      </w:r>
      <w:proofErr w:type="spellEnd"/>
      <w:r>
        <w:t xml:space="preserve"> (engl. </w:t>
      </w:r>
      <w:proofErr w:type="spellStart"/>
      <w:r w:rsidRPr="0023109C">
        <w:rPr>
          <w:i/>
        </w:rPr>
        <w:t>Tab</w:t>
      </w:r>
      <w:proofErr w:type="spellEnd"/>
      <w:r w:rsidRPr="0023109C">
        <w:rPr>
          <w:i/>
        </w:rPr>
        <w:t xml:space="preserve"> </w:t>
      </w:r>
      <w:proofErr w:type="spellStart"/>
      <w:r w:rsidRPr="0023109C">
        <w:rPr>
          <w:i/>
        </w:rPr>
        <w:t>seperated</w:t>
      </w:r>
      <w:proofErr w:type="spellEnd"/>
      <w:r w:rsidRPr="0023109C">
        <w:rPr>
          <w:i/>
        </w:rPr>
        <w:t xml:space="preserve"> </w:t>
      </w:r>
      <w:proofErr w:type="spellStart"/>
      <w:r w:rsidRPr="0023109C">
        <w:rPr>
          <w:i/>
        </w:rPr>
        <w:t>value</w:t>
      </w:r>
      <w:proofErr w:type="spellEnd"/>
      <w:r>
        <w:t>), a druga je .</w:t>
      </w:r>
      <w:proofErr w:type="spellStart"/>
      <w:r>
        <w:t>arff</w:t>
      </w:r>
      <w:proofErr w:type="spellEnd"/>
      <w:r>
        <w:t xml:space="preserve">. </w:t>
      </w:r>
      <w:r w:rsidR="00F75480">
        <w:t xml:space="preserve">Drugi dio aplikacije, koji služi za stvarnu klasifikaciju i korištenje dobivenih podataka radi na način da se prilikom pokretanja trenira klasifikator koji će se potom koristiti. Ovaj proces traje od prilike </w:t>
      </w:r>
      <w:r w:rsidR="00CD352A">
        <w:t>sedamdesetak</w:t>
      </w:r>
      <w:r w:rsidR="00F75480">
        <w:t xml:space="preserve"> sekundi i pokreće se samo jednom. Nakon treniranja, moguće je koristiti kameru za dohvaćanje slika ili učitati sliku sa nekog drugog mjesta. Program koristi usluge </w:t>
      </w:r>
      <w:r w:rsidR="00CD352A">
        <w:t>biblioteke</w:t>
      </w:r>
      <w:r w:rsidR="00F75480">
        <w:t xml:space="preserve"> servisa za dohvaćanje značajke učitane slike koje kasnije prosljeđuje klasifikatoru. Program servis je dio program koji obavlja većinu posla. Taj dio posla je odvojen u poseban program tako da se mogu koristiti njegove usluge sa različitih mjesta, a p</w:t>
      </w:r>
      <w:r w:rsidR="008B3072">
        <w:t xml:space="preserve">rilikom promjene implementacije </w:t>
      </w:r>
      <w:r w:rsidR="00F75480">
        <w:t>potrebno</w:t>
      </w:r>
      <w:r w:rsidR="008B3072">
        <w:t xml:space="preserve"> je</w:t>
      </w:r>
      <w:r w:rsidR="00F75480">
        <w:t xml:space="preserve"> na</w:t>
      </w:r>
      <w:r w:rsidR="008B3072">
        <w:t xml:space="preserve"> samo</w:t>
      </w:r>
      <w:r w:rsidR="00F75480">
        <w:t xml:space="preserve"> jednom mjestu napraviti izmjenu i sve će raditi. </w:t>
      </w:r>
      <w:r w:rsidR="00D1458C">
        <w:t>Program dijeli sliku na pet regija lica i na njima primjen</w:t>
      </w:r>
      <w:r w:rsidR="003C2B10">
        <w:t xml:space="preserve">juje </w:t>
      </w:r>
      <w:proofErr w:type="spellStart"/>
      <w:r w:rsidR="003C2B10">
        <w:t>Gaborove</w:t>
      </w:r>
      <w:proofErr w:type="spellEnd"/>
      <w:r w:rsidR="003C2B10">
        <w:t xml:space="preserve"> filtere, slika 3.7</w:t>
      </w:r>
      <w:r w:rsidR="00D1458C">
        <w:t>. Na svaku novu sli</w:t>
      </w:r>
      <w:r w:rsidR="008B3072">
        <w:t xml:space="preserve">ku </w:t>
      </w:r>
      <w:r w:rsidR="00D1458C">
        <w:t xml:space="preserve"> </w:t>
      </w:r>
      <w:r w:rsidR="00D1458C">
        <w:lastRenderedPageBreak/>
        <w:t>primjenjuje</w:t>
      </w:r>
      <w:r w:rsidR="008B3072">
        <w:t xml:space="preserve"> se</w:t>
      </w:r>
      <w:r w:rsidR="00D1458C">
        <w:t xml:space="preserve"> PCA radi smanjivanje dimenzionalnosti podataka i vraća se vektor značajki u osnovni program.</w:t>
      </w:r>
    </w:p>
    <w:tbl>
      <w:tblPr>
        <w:tblStyle w:val="TableGrid"/>
        <w:tblW w:w="0" w:type="auto"/>
        <w:tblLook w:val="04A0" w:firstRow="1" w:lastRow="0" w:firstColumn="1" w:lastColumn="0" w:noHBand="0" w:noVBand="1"/>
      </w:tblPr>
      <w:tblGrid>
        <w:gridCol w:w="9344"/>
      </w:tblGrid>
      <w:tr w:rsidR="00D1458C" w:rsidRPr="00ED2B0C" w14:paraId="69CAEC4A" w14:textId="77777777" w:rsidTr="00176307">
        <w:trPr>
          <w:cantSplit/>
        </w:trPr>
        <w:tc>
          <w:tcPr>
            <w:tcW w:w="9344" w:type="dxa"/>
            <w:tcBorders>
              <w:bottom w:val="nil"/>
            </w:tcBorders>
          </w:tcPr>
          <w:p w14:paraId="4E77ECF9" w14:textId="77777777" w:rsidR="00D1458C" w:rsidRPr="00ED2B0C" w:rsidRDefault="00D1458C" w:rsidP="007D1938">
            <w:pPr>
              <w:pStyle w:val="Tijelo"/>
              <w:jc w:val="center"/>
              <w:rPr>
                <w:rFonts w:cs="Times New Roman"/>
              </w:rPr>
            </w:pPr>
            <w:r w:rsidRPr="00ED2B0C">
              <w:rPr>
                <w:rFonts w:cs="Times New Roman"/>
                <w:noProof/>
                <w:lang w:val="hr-BA" w:eastAsia="hr-BA"/>
              </w:rPr>
              <w:drawing>
                <wp:inline distT="0" distB="0" distL="0" distR="0" wp14:anchorId="5FEFBE17" wp14:editId="0B5C5BCA">
                  <wp:extent cx="5111207" cy="3230880"/>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cstate="print">
                            <a:extLst>
                              <a:ext uri="{28A0092B-C50C-407E-A947-70E740481C1C}">
                                <a14:useLocalDpi xmlns:a14="http://schemas.microsoft.com/office/drawing/2010/main" val="0"/>
                              </a:ext>
                            </a:extLst>
                          </a:blip>
                          <a:stretch>
                            <a:fillRect/>
                          </a:stretch>
                        </pic:blipFill>
                        <pic:spPr bwMode="auto">
                          <a:xfrm>
                            <a:off x="0" y="0"/>
                            <a:ext cx="5114134" cy="3232730"/>
                          </a:xfrm>
                          <a:prstGeom prst="rect">
                            <a:avLst/>
                          </a:prstGeom>
                          <a:noFill/>
                        </pic:spPr>
                      </pic:pic>
                    </a:graphicData>
                  </a:graphic>
                </wp:inline>
              </w:drawing>
            </w:r>
          </w:p>
        </w:tc>
      </w:tr>
      <w:tr w:rsidR="00D1458C" w:rsidRPr="00ED2B0C" w14:paraId="76DE91CC" w14:textId="77777777" w:rsidTr="00176307">
        <w:trPr>
          <w:cantSplit/>
        </w:trPr>
        <w:tc>
          <w:tcPr>
            <w:tcW w:w="9344" w:type="dxa"/>
            <w:tcBorders>
              <w:top w:val="nil"/>
              <w:left w:val="nil"/>
              <w:bottom w:val="nil"/>
              <w:right w:val="nil"/>
            </w:tcBorders>
          </w:tcPr>
          <w:p w14:paraId="28D7B8F0" w14:textId="77777777" w:rsidR="00D1458C" w:rsidRPr="00ED2B0C" w:rsidRDefault="003C2B10" w:rsidP="00D1458C">
            <w:pPr>
              <w:pStyle w:val="Tijelo"/>
              <w:jc w:val="center"/>
              <w:rPr>
                <w:rFonts w:cs="Times New Roman"/>
              </w:rPr>
            </w:pPr>
            <w:r>
              <w:rPr>
                <w:rFonts w:cs="Times New Roman"/>
              </w:rPr>
              <w:t>Sl. 3.7</w:t>
            </w:r>
            <w:r w:rsidR="00D1458C" w:rsidRPr="00ED2B0C">
              <w:rPr>
                <w:rFonts w:cs="Times New Roman"/>
              </w:rPr>
              <w:t xml:space="preserve">. </w:t>
            </w:r>
            <w:r w:rsidR="00D1458C">
              <w:rPr>
                <w:rFonts w:cs="Times New Roman"/>
              </w:rPr>
              <w:t xml:space="preserve">Primjenjivanje </w:t>
            </w:r>
            <w:proofErr w:type="spellStart"/>
            <w:r w:rsidR="00D1458C">
              <w:rPr>
                <w:rFonts w:cs="Times New Roman"/>
              </w:rPr>
              <w:t>Gaborovih</w:t>
            </w:r>
            <w:proofErr w:type="spellEnd"/>
            <w:r w:rsidR="00D1458C">
              <w:rPr>
                <w:rFonts w:cs="Times New Roman"/>
              </w:rPr>
              <w:t xml:space="preserve"> filtera</w:t>
            </w:r>
          </w:p>
        </w:tc>
      </w:tr>
    </w:tbl>
    <w:p w14:paraId="538C2B4E" w14:textId="77777777" w:rsidR="000440C0" w:rsidRDefault="0028665F" w:rsidP="00AB7670">
      <w:pPr>
        <w:pStyle w:val="Tijelo"/>
      </w:pPr>
      <w:r>
        <w:t xml:space="preserve">Zadnji dio aplikacije služi za klasifikaciju. Prostoje dvije klase od kojih jedna služi za treniranje klasifikatora, a druga je </w:t>
      </w:r>
      <w:r w:rsidR="000440C0">
        <w:t xml:space="preserve">napravljena kao jedinstveni objekt (engl. </w:t>
      </w:r>
      <w:proofErr w:type="spellStart"/>
      <w:r w:rsidR="000440C0" w:rsidRPr="000440C0">
        <w:rPr>
          <w:i/>
        </w:rPr>
        <w:t>Singleton</w:t>
      </w:r>
      <w:proofErr w:type="spellEnd"/>
      <w:r w:rsidR="000440C0">
        <w:t>) i služi za klasifikaciju. Jedinstveni objekt je način pisanja koda tako da se iz jedne klase može instancirati samo jedan objekt i on se</w:t>
      </w:r>
      <w:r w:rsidR="008B3072">
        <w:t xml:space="preserve"> onda koristi </w:t>
      </w:r>
      <w:r w:rsidR="000440C0">
        <w:t xml:space="preserve">kroz cijeli program. </w:t>
      </w:r>
      <w:commentRangeStart w:id="67"/>
      <w:r w:rsidR="000440C0">
        <w:t>Takav</w:t>
      </w:r>
      <w:r w:rsidR="008B3072">
        <w:t xml:space="preserve"> je način pisanja koda</w:t>
      </w:r>
      <w:r w:rsidR="000440C0">
        <w:t xml:space="preserve"> dobar za probleme tipa generatora različitih brojeva jer će se uvijek koristi isti objekt za generiranje koji će davati svaki put druge brojeve, a u slučaju da postoji više ob</w:t>
      </w:r>
      <w:r w:rsidR="008B3072">
        <w:t>jekata tog tipa moglo bi doći do</w:t>
      </w:r>
      <w:r w:rsidR="000440C0">
        <w:t xml:space="preserve"> slučaja kada bi oba dali isti broj</w:t>
      </w:r>
      <w:commentRangeEnd w:id="67"/>
      <w:r w:rsidR="00295576">
        <w:rPr>
          <w:rStyle w:val="CommentReference"/>
          <w:rFonts w:asciiTheme="minorHAnsi" w:hAnsiTheme="minorHAnsi"/>
        </w:rPr>
        <w:commentReference w:id="67"/>
      </w:r>
      <w:r w:rsidR="000440C0">
        <w:t>. Način funkc</w:t>
      </w:r>
      <w:r w:rsidR="008B3072">
        <w:t xml:space="preserve">ioniranja </w:t>
      </w:r>
      <w:r w:rsidR="003C2B10">
        <w:t>nalazi</w:t>
      </w:r>
      <w:r w:rsidR="008B3072">
        <w:t xml:space="preserve"> se</w:t>
      </w:r>
      <w:r w:rsidR="003C2B10">
        <w:t xml:space="preserve"> na slici 3.8</w:t>
      </w:r>
      <w:r w:rsidR="000440C0">
        <w:t>.</w:t>
      </w:r>
    </w:p>
    <w:tbl>
      <w:tblPr>
        <w:tblStyle w:val="TableGrid"/>
        <w:tblW w:w="0" w:type="auto"/>
        <w:tblLook w:val="04A0" w:firstRow="1" w:lastRow="0" w:firstColumn="1" w:lastColumn="0" w:noHBand="0" w:noVBand="1"/>
      </w:tblPr>
      <w:tblGrid>
        <w:gridCol w:w="9344"/>
      </w:tblGrid>
      <w:tr w:rsidR="000440C0" w:rsidRPr="00ED2B0C" w14:paraId="42EFE1E1" w14:textId="77777777" w:rsidTr="00176307">
        <w:trPr>
          <w:cantSplit/>
        </w:trPr>
        <w:tc>
          <w:tcPr>
            <w:tcW w:w="9344" w:type="dxa"/>
            <w:tcBorders>
              <w:bottom w:val="nil"/>
            </w:tcBorders>
          </w:tcPr>
          <w:p w14:paraId="43663444" w14:textId="77777777" w:rsidR="000440C0" w:rsidRPr="00ED2B0C" w:rsidRDefault="000440C0" w:rsidP="007D1938">
            <w:pPr>
              <w:pStyle w:val="Tijelo"/>
              <w:jc w:val="center"/>
              <w:rPr>
                <w:rFonts w:cs="Times New Roman"/>
              </w:rPr>
            </w:pPr>
            <w:r w:rsidRPr="00ED2B0C">
              <w:rPr>
                <w:rFonts w:cs="Times New Roman"/>
                <w:noProof/>
                <w:lang w:val="hr-BA" w:eastAsia="hr-BA"/>
              </w:rPr>
              <w:drawing>
                <wp:inline distT="0" distB="0" distL="0" distR="0" wp14:anchorId="713A0948" wp14:editId="5A82F223">
                  <wp:extent cx="5114134" cy="206233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5114134" cy="2062330"/>
                          </a:xfrm>
                          <a:prstGeom prst="rect">
                            <a:avLst/>
                          </a:prstGeom>
                          <a:noFill/>
                        </pic:spPr>
                      </pic:pic>
                    </a:graphicData>
                  </a:graphic>
                </wp:inline>
              </w:drawing>
            </w:r>
          </w:p>
        </w:tc>
      </w:tr>
      <w:tr w:rsidR="000440C0" w:rsidRPr="00ED2B0C" w14:paraId="6B8C8F7C" w14:textId="77777777" w:rsidTr="00176307">
        <w:trPr>
          <w:cantSplit/>
        </w:trPr>
        <w:tc>
          <w:tcPr>
            <w:tcW w:w="9344" w:type="dxa"/>
            <w:tcBorders>
              <w:top w:val="nil"/>
              <w:left w:val="nil"/>
              <w:bottom w:val="nil"/>
              <w:right w:val="nil"/>
            </w:tcBorders>
          </w:tcPr>
          <w:p w14:paraId="07B95207" w14:textId="77777777" w:rsidR="000440C0" w:rsidRPr="00ED2B0C" w:rsidRDefault="003C2B10" w:rsidP="000440C0">
            <w:pPr>
              <w:pStyle w:val="Tijelo"/>
              <w:jc w:val="center"/>
              <w:rPr>
                <w:rFonts w:cs="Times New Roman"/>
              </w:rPr>
            </w:pPr>
            <w:r>
              <w:rPr>
                <w:rFonts w:cs="Times New Roman"/>
              </w:rPr>
              <w:t>Sl. 3.8</w:t>
            </w:r>
            <w:r w:rsidR="000440C0" w:rsidRPr="00ED2B0C">
              <w:rPr>
                <w:rFonts w:cs="Times New Roman"/>
              </w:rPr>
              <w:t xml:space="preserve">. </w:t>
            </w:r>
            <w:r w:rsidR="000440C0">
              <w:rPr>
                <w:rFonts w:cs="Times New Roman"/>
              </w:rPr>
              <w:t>Način rada jedinstvenog objekta</w:t>
            </w:r>
          </w:p>
        </w:tc>
      </w:tr>
    </w:tbl>
    <w:p w14:paraId="0A698A0D" w14:textId="77777777" w:rsidR="000440C0" w:rsidRDefault="0090292E" w:rsidP="00AB7670">
      <w:pPr>
        <w:pStyle w:val="Tijelo"/>
      </w:pPr>
      <w:r>
        <w:lastRenderedPageBreak/>
        <w:t>Dio programa zaslužan za treniranje i testiranje klas</w:t>
      </w:r>
      <w:r w:rsidR="008B3072">
        <w:t>ifikatora</w:t>
      </w:r>
      <w:r w:rsidR="003C2B10">
        <w:t xml:space="preserve"> nalazi</w:t>
      </w:r>
      <w:r w:rsidR="008B3072">
        <w:t xml:space="preserve"> se</w:t>
      </w:r>
      <w:r w:rsidR="003C2B10">
        <w:t xml:space="preserve"> na slici 3.9</w:t>
      </w:r>
      <w:r>
        <w:t xml:space="preserve">. Koristi se SVM klasifikator iz </w:t>
      </w:r>
      <w:proofErr w:type="spellStart"/>
      <w:r>
        <w:t>Weke</w:t>
      </w:r>
      <w:proofErr w:type="spellEnd"/>
      <w:r>
        <w:t>.</w:t>
      </w:r>
      <w:r w:rsidR="00B1597E">
        <w:t xml:space="preserve"> Treniranje se odvija na način da se podatci podjele na k dijelova. U svakom prolasku se samo jedan dio koristi za testiranje, a svi ostali za trening. Takav</w:t>
      </w:r>
      <w:r w:rsidR="008B3072">
        <w:t xml:space="preserve"> se </w:t>
      </w:r>
      <w:commentRangeStart w:id="68"/>
      <w:r w:rsidR="008B3072">
        <w:t xml:space="preserve">algoritam </w:t>
      </w:r>
      <w:commentRangeEnd w:id="68"/>
      <w:r w:rsidR="00295576">
        <w:rPr>
          <w:rStyle w:val="CommentReference"/>
          <w:rFonts w:asciiTheme="minorHAnsi" w:hAnsiTheme="minorHAnsi"/>
        </w:rPr>
        <w:commentReference w:id="68"/>
      </w:r>
      <w:r w:rsidR="00B1597E">
        <w:t>naziv</w:t>
      </w:r>
      <w:r w:rsidR="008B3072">
        <w:t>a</w:t>
      </w:r>
      <w:r w:rsidR="00B1597E">
        <w:t xml:space="preserve"> K-unakrsna provjera (engl. </w:t>
      </w:r>
      <w:r w:rsidR="00B1597E" w:rsidRPr="00B1597E">
        <w:rPr>
          <w:i/>
        </w:rPr>
        <w:t>K-</w:t>
      </w:r>
      <w:commentRangeStart w:id="69"/>
      <w:proofErr w:type="spellStart"/>
      <w:r w:rsidR="00B1597E" w:rsidRPr="00B1597E">
        <w:rPr>
          <w:i/>
        </w:rPr>
        <w:t>fld</w:t>
      </w:r>
      <w:commentRangeEnd w:id="69"/>
      <w:proofErr w:type="spellEnd"/>
      <w:r w:rsidR="00295576">
        <w:rPr>
          <w:rStyle w:val="CommentReference"/>
          <w:rFonts w:asciiTheme="minorHAnsi" w:hAnsiTheme="minorHAnsi"/>
        </w:rPr>
        <w:commentReference w:id="69"/>
      </w:r>
      <w:r w:rsidR="00B1597E" w:rsidRPr="00B1597E">
        <w:rPr>
          <w:i/>
        </w:rPr>
        <w:t xml:space="preserve"> </w:t>
      </w:r>
      <w:proofErr w:type="spellStart"/>
      <w:r w:rsidR="00B1597E" w:rsidRPr="00B1597E">
        <w:rPr>
          <w:i/>
        </w:rPr>
        <w:t>cross</w:t>
      </w:r>
      <w:proofErr w:type="spellEnd"/>
      <w:r w:rsidR="00B1597E" w:rsidRPr="00B1597E">
        <w:rPr>
          <w:i/>
        </w:rPr>
        <w:t xml:space="preserve"> </w:t>
      </w:r>
      <w:proofErr w:type="spellStart"/>
      <w:r w:rsidR="00B1597E" w:rsidRPr="00B1597E">
        <w:rPr>
          <w:i/>
        </w:rPr>
        <w:t>validation</w:t>
      </w:r>
      <w:proofErr w:type="spellEnd"/>
      <w:r w:rsidR="003C2B10">
        <w:t xml:space="preserve">) </w:t>
      </w:r>
      <w:r w:rsidR="00CD352A">
        <w:t>čiji je rad</w:t>
      </w:r>
      <w:r w:rsidR="003C2B10">
        <w:t xml:space="preserve"> prikazan na slici 3.10</w:t>
      </w:r>
      <w:r w:rsidR="00B1597E">
        <w:t>.</w:t>
      </w:r>
    </w:p>
    <w:tbl>
      <w:tblPr>
        <w:tblStyle w:val="TableGrid"/>
        <w:tblW w:w="0" w:type="auto"/>
        <w:tblLook w:val="04A0" w:firstRow="1" w:lastRow="0" w:firstColumn="1" w:lastColumn="0" w:noHBand="0" w:noVBand="1"/>
      </w:tblPr>
      <w:tblGrid>
        <w:gridCol w:w="9344"/>
      </w:tblGrid>
      <w:tr w:rsidR="00734FF0" w:rsidRPr="00ED2B0C" w14:paraId="2AA4945F" w14:textId="77777777" w:rsidTr="00176307">
        <w:trPr>
          <w:cantSplit/>
        </w:trPr>
        <w:tc>
          <w:tcPr>
            <w:tcW w:w="9344" w:type="dxa"/>
            <w:tcBorders>
              <w:bottom w:val="nil"/>
            </w:tcBorders>
          </w:tcPr>
          <w:p w14:paraId="0DE1CDE5" w14:textId="77777777" w:rsidR="00734FF0" w:rsidRPr="00ED2B0C" w:rsidRDefault="00734FF0" w:rsidP="007D1938">
            <w:pPr>
              <w:pStyle w:val="Tijelo"/>
              <w:jc w:val="center"/>
              <w:rPr>
                <w:rFonts w:cs="Times New Roman"/>
              </w:rPr>
            </w:pPr>
            <w:r w:rsidRPr="00ED2B0C">
              <w:rPr>
                <w:rFonts w:cs="Times New Roman"/>
                <w:noProof/>
                <w:lang w:val="hr-BA" w:eastAsia="hr-BA"/>
              </w:rPr>
              <w:drawing>
                <wp:inline distT="0" distB="0" distL="0" distR="0" wp14:anchorId="6C90009A" wp14:editId="6B74169E">
                  <wp:extent cx="5768340" cy="4041067"/>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5847401" cy="4096454"/>
                          </a:xfrm>
                          <a:prstGeom prst="rect">
                            <a:avLst/>
                          </a:prstGeom>
                          <a:noFill/>
                        </pic:spPr>
                      </pic:pic>
                    </a:graphicData>
                  </a:graphic>
                </wp:inline>
              </w:drawing>
            </w:r>
          </w:p>
        </w:tc>
      </w:tr>
      <w:tr w:rsidR="00734FF0" w:rsidRPr="00ED2B0C" w14:paraId="60AECC01" w14:textId="77777777" w:rsidTr="00176307">
        <w:trPr>
          <w:cantSplit/>
        </w:trPr>
        <w:tc>
          <w:tcPr>
            <w:tcW w:w="9344" w:type="dxa"/>
            <w:tcBorders>
              <w:top w:val="nil"/>
              <w:left w:val="nil"/>
              <w:bottom w:val="nil"/>
              <w:right w:val="nil"/>
            </w:tcBorders>
          </w:tcPr>
          <w:p w14:paraId="06DCD39C" w14:textId="77777777" w:rsidR="00734FF0" w:rsidRPr="00ED2B0C" w:rsidRDefault="003C2B10" w:rsidP="00734FF0">
            <w:pPr>
              <w:pStyle w:val="Tijelo"/>
              <w:jc w:val="center"/>
              <w:rPr>
                <w:rFonts w:cs="Times New Roman"/>
              </w:rPr>
            </w:pPr>
            <w:r>
              <w:rPr>
                <w:rFonts w:cs="Times New Roman"/>
              </w:rPr>
              <w:t>Sl. 3.9</w:t>
            </w:r>
            <w:r w:rsidR="00734FF0" w:rsidRPr="00ED2B0C">
              <w:rPr>
                <w:rFonts w:cs="Times New Roman"/>
              </w:rPr>
              <w:t xml:space="preserve">. </w:t>
            </w:r>
            <w:r w:rsidR="00734FF0">
              <w:rPr>
                <w:rFonts w:cs="Times New Roman"/>
              </w:rPr>
              <w:t>Dio koda za treniranje klasifikatora</w:t>
            </w:r>
          </w:p>
        </w:tc>
      </w:tr>
    </w:tbl>
    <w:p w14:paraId="2CD53561" w14:textId="77777777" w:rsidR="00734FF0" w:rsidRDefault="00734FF0" w:rsidP="00AB7670">
      <w:pPr>
        <w:pStyle w:val="Tijelo"/>
      </w:pPr>
    </w:p>
    <w:tbl>
      <w:tblPr>
        <w:tblStyle w:val="TableGrid"/>
        <w:tblW w:w="0" w:type="auto"/>
        <w:tblLook w:val="04A0" w:firstRow="1" w:lastRow="0" w:firstColumn="1" w:lastColumn="0" w:noHBand="0" w:noVBand="1"/>
      </w:tblPr>
      <w:tblGrid>
        <w:gridCol w:w="9344"/>
      </w:tblGrid>
      <w:tr w:rsidR="0084151B" w:rsidRPr="00ED2B0C" w14:paraId="2A3110F7" w14:textId="77777777" w:rsidTr="00176307">
        <w:trPr>
          <w:cantSplit/>
        </w:trPr>
        <w:tc>
          <w:tcPr>
            <w:tcW w:w="9344" w:type="dxa"/>
            <w:tcBorders>
              <w:bottom w:val="nil"/>
            </w:tcBorders>
          </w:tcPr>
          <w:p w14:paraId="0A6D9D1D" w14:textId="77777777" w:rsidR="0084151B" w:rsidRPr="00ED2B0C" w:rsidRDefault="0084151B" w:rsidP="007D1938">
            <w:pPr>
              <w:pStyle w:val="Tijelo"/>
              <w:jc w:val="center"/>
              <w:rPr>
                <w:rFonts w:cs="Times New Roman"/>
              </w:rPr>
            </w:pPr>
            <w:r w:rsidRPr="00ED2B0C">
              <w:rPr>
                <w:rFonts w:cs="Times New Roman"/>
                <w:noProof/>
                <w:lang w:val="hr-BA" w:eastAsia="hr-BA"/>
              </w:rPr>
              <w:drawing>
                <wp:inline distT="0" distB="0" distL="0" distR="0" wp14:anchorId="5F94A335" wp14:editId="6446132D">
                  <wp:extent cx="1737360" cy="188672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tretch>
                            <a:fillRect/>
                          </a:stretch>
                        </pic:blipFill>
                        <pic:spPr bwMode="auto">
                          <a:xfrm>
                            <a:off x="0" y="0"/>
                            <a:ext cx="1744654" cy="1894648"/>
                          </a:xfrm>
                          <a:prstGeom prst="rect">
                            <a:avLst/>
                          </a:prstGeom>
                          <a:noFill/>
                        </pic:spPr>
                      </pic:pic>
                    </a:graphicData>
                  </a:graphic>
                </wp:inline>
              </w:drawing>
            </w:r>
          </w:p>
        </w:tc>
      </w:tr>
      <w:tr w:rsidR="0084151B" w:rsidRPr="00ED2B0C" w14:paraId="2C43ED23" w14:textId="77777777" w:rsidTr="00176307">
        <w:trPr>
          <w:cantSplit/>
        </w:trPr>
        <w:tc>
          <w:tcPr>
            <w:tcW w:w="9344" w:type="dxa"/>
            <w:tcBorders>
              <w:top w:val="nil"/>
              <w:left w:val="nil"/>
              <w:bottom w:val="nil"/>
              <w:right w:val="nil"/>
            </w:tcBorders>
          </w:tcPr>
          <w:p w14:paraId="3764ACBF" w14:textId="77777777" w:rsidR="0084151B" w:rsidRPr="00ED2B0C" w:rsidRDefault="003C2B10" w:rsidP="0084151B">
            <w:pPr>
              <w:pStyle w:val="Tijelo"/>
              <w:jc w:val="center"/>
              <w:rPr>
                <w:rFonts w:cs="Times New Roman"/>
              </w:rPr>
            </w:pPr>
            <w:r>
              <w:rPr>
                <w:rFonts w:cs="Times New Roman"/>
              </w:rPr>
              <w:t>Sl. 3.10</w:t>
            </w:r>
            <w:r w:rsidR="0084151B" w:rsidRPr="00ED2B0C">
              <w:rPr>
                <w:rFonts w:cs="Times New Roman"/>
              </w:rPr>
              <w:t xml:space="preserve">. </w:t>
            </w:r>
            <w:r w:rsidR="0084151B">
              <w:rPr>
                <w:rFonts w:cs="Times New Roman"/>
              </w:rPr>
              <w:t>K-unakrsna provjera</w:t>
            </w:r>
          </w:p>
        </w:tc>
      </w:tr>
    </w:tbl>
    <w:p w14:paraId="44ED11B6" w14:textId="77777777" w:rsidR="0072176B" w:rsidRPr="00ED2B0C" w:rsidRDefault="0072176B" w:rsidP="00846832">
      <w:pPr>
        <w:pStyle w:val="Naslovpotpoglavlja"/>
      </w:pPr>
      <w:bookmarkStart w:id="70" w:name="_Toc478939211"/>
      <w:r w:rsidRPr="00ED2B0C">
        <w:lastRenderedPageBreak/>
        <w:t>Prikaz izgleda, rad i uporaba rješenja</w:t>
      </w:r>
      <w:bookmarkEnd w:id="70"/>
    </w:p>
    <w:p w14:paraId="55CD3D38" w14:textId="77777777" w:rsidR="0072176B" w:rsidRDefault="004A4294" w:rsidP="0072176B">
      <w:pPr>
        <w:pStyle w:val="Tijelo"/>
        <w:rPr>
          <w:rFonts w:cs="Times New Roman"/>
        </w:rPr>
      </w:pPr>
      <w:r>
        <w:rPr>
          <w:rFonts w:cs="Times New Roman"/>
        </w:rPr>
        <w:t xml:space="preserve">Da bi se aplikacija mogla koristiti prvo je potrebno stvoriti </w:t>
      </w:r>
      <w:commentRangeStart w:id="71"/>
      <w:r>
        <w:rPr>
          <w:rFonts w:cs="Times New Roman"/>
        </w:rPr>
        <w:t xml:space="preserve">set </w:t>
      </w:r>
      <w:commentRangeEnd w:id="71"/>
      <w:r w:rsidR="00295576">
        <w:rPr>
          <w:rStyle w:val="CommentReference"/>
          <w:rFonts w:asciiTheme="minorHAnsi" w:hAnsiTheme="minorHAnsi"/>
        </w:rPr>
        <w:commentReference w:id="71"/>
      </w:r>
      <w:r>
        <w:rPr>
          <w:rFonts w:cs="Times New Roman"/>
        </w:rPr>
        <w:t>vektora značajki iz odgovarajuće baze podataka. Kako bi program koji služi stvaranje baze vektora značajki radio, potrebno je bazu podataka imena „</w:t>
      </w:r>
      <w:r w:rsidRPr="004A4294">
        <w:rPr>
          <w:rFonts w:cs="Times New Roman"/>
        </w:rPr>
        <w:t xml:space="preserve">KDEF </w:t>
      </w:r>
      <w:r>
        <w:rPr>
          <w:rFonts w:cs="Times New Roman"/>
        </w:rPr>
        <w:t>–</w:t>
      </w:r>
      <w:r w:rsidRPr="004A4294">
        <w:rPr>
          <w:rFonts w:cs="Times New Roman"/>
        </w:rPr>
        <w:t xml:space="preserve"> DATABASE</w:t>
      </w:r>
      <w:r>
        <w:rPr>
          <w:rFonts w:cs="Times New Roman"/>
        </w:rPr>
        <w:t>“ imati na radnoj površini. Svi podatci nastali spremaju se u „Data“ direktorij i biti će p</w:t>
      </w:r>
      <w:r w:rsidR="008B3072">
        <w:rPr>
          <w:rFonts w:cs="Times New Roman"/>
        </w:rPr>
        <w:t>otrebni za rad programa. Izgled</w:t>
      </w:r>
      <w:r>
        <w:rPr>
          <w:rFonts w:cs="Times New Roman"/>
        </w:rPr>
        <w:t xml:space="preserve"> programa koji stvara bazu vektor značajki prikazan je na slici 3.11.</w:t>
      </w:r>
    </w:p>
    <w:tbl>
      <w:tblPr>
        <w:tblStyle w:val="TableGrid"/>
        <w:tblW w:w="0" w:type="auto"/>
        <w:tblLook w:val="04A0" w:firstRow="1" w:lastRow="0" w:firstColumn="1" w:lastColumn="0" w:noHBand="0" w:noVBand="1"/>
      </w:tblPr>
      <w:tblGrid>
        <w:gridCol w:w="9344"/>
      </w:tblGrid>
      <w:tr w:rsidR="004A4294" w:rsidRPr="00ED2B0C" w14:paraId="03DEFD34" w14:textId="77777777" w:rsidTr="00176307">
        <w:trPr>
          <w:cantSplit/>
        </w:trPr>
        <w:tc>
          <w:tcPr>
            <w:tcW w:w="9344" w:type="dxa"/>
            <w:tcBorders>
              <w:bottom w:val="nil"/>
            </w:tcBorders>
          </w:tcPr>
          <w:p w14:paraId="3DB27FD6" w14:textId="77777777" w:rsidR="004A4294" w:rsidRPr="00ED2B0C" w:rsidRDefault="004A4294" w:rsidP="000D22DB">
            <w:pPr>
              <w:pStyle w:val="Tijelo"/>
              <w:jc w:val="center"/>
              <w:rPr>
                <w:rFonts w:cs="Times New Roman"/>
              </w:rPr>
            </w:pPr>
            <w:commentRangeStart w:id="72"/>
            <w:r w:rsidRPr="00ED2B0C">
              <w:rPr>
                <w:rFonts w:cs="Times New Roman"/>
                <w:noProof/>
                <w:lang w:val="hr-BA" w:eastAsia="hr-BA"/>
              </w:rPr>
              <w:drawing>
                <wp:inline distT="0" distB="0" distL="0" distR="0" wp14:anchorId="215324C5" wp14:editId="0DB659EF">
                  <wp:extent cx="5838198" cy="316899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tretch>
                            <a:fillRect/>
                          </a:stretch>
                        </pic:blipFill>
                        <pic:spPr bwMode="auto">
                          <a:xfrm>
                            <a:off x="0" y="0"/>
                            <a:ext cx="5838198" cy="3168994"/>
                          </a:xfrm>
                          <a:prstGeom prst="rect">
                            <a:avLst/>
                          </a:prstGeom>
                          <a:noFill/>
                        </pic:spPr>
                      </pic:pic>
                    </a:graphicData>
                  </a:graphic>
                </wp:inline>
              </w:drawing>
            </w:r>
            <w:commentRangeEnd w:id="72"/>
            <w:r w:rsidR="00295576">
              <w:rPr>
                <w:rStyle w:val="CommentReference"/>
                <w:rFonts w:asciiTheme="minorHAnsi" w:hAnsiTheme="minorHAnsi"/>
              </w:rPr>
              <w:commentReference w:id="72"/>
            </w:r>
          </w:p>
        </w:tc>
      </w:tr>
      <w:tr w:rsidR="004A4294" w:rsidRPr="00ED2B0C" w14:paraId="68160A3A" w14:textId="77777777" w:rsidTr="00176307">
        <w:trPr>
          <w:cantSplit/>
        </w:trPr>
        <w:tc>
          <w:tcPr>
            <w:tcW w:w="9344" w:type="dxa"/>
            <w:tcBorders>
              <w:top w:val="nil"/>
              <w:left w:val="nil"/>
              <w:bottom w:val="nil"/>
              <w:right w:val="nil"/>
            </w:tcBorders>
          </w:tcPr>
          <w:p w14:paraId="1CA459CF" w14:textId="77777777" w:rsidR="004A4294" w:rsidRPr="00ED2B0C" w:rsidRDefault="004A4294" w:rsidP="004A4294">
            <w:pPr>
              <w:pStyle w:val="Tijelo"/>
              <w:jc w:val="center"/>
              <w:rPr>
                <w:rFonts w:cs="Times New Roman"/>
              </w:rPr>
            </w:pPr>
            <w:r>
              <w:rPr>
                <w:rFonts w:cs="Times New Roman"/>
              </w:rPr>
              <w:t>Sl. 3.11</w:t>
            </w:r>
            <w:r w:rsidRPr="00ED2B0C">
              <w:rPr>
                <w:rFonts w:cs="Times New Roman"/>
              </w:rPr>
              <w:t xml:space="preserve">. </w:t>
            </w:r>
            <w:r>
              <w:rPr>
                <w:rFonts w:cs="Times New Roman"/>
              </w:rPr>
              <w:t>Izgled programa za stvaranje baze vektora značajki</w:t>
            </w:r>
          </w:p>
        </w:tc>
      </w:tr>
    </w:tbl>
    <w:p w14:paraId="30933D78" w14:textId="77777777" w:rsidR="004A4294" w:rsidRDefault="00574B71" w:rsidP="0072176B">
      <w:pPr>
        <w:pStyle w:val="Tijelo"/>
        <w:rPr>
          <w:rFonts w:cs="Times New Roman"/>
        </w:rPr>
      </w:pPr>
      <w:r>
        <w:rPr>
          <w:rFonts w:cs="Times New Roman"/>
        </w:rPr>
        <w:t>Izgleda tek pokrenutog programa nalazi se na slici 3.12.</w:t>
      </w:r>
    </w:p>
    <w:tbl>
      <w:tblPr>
        <w:tblStyle w:val="TableGrid"/>
        <w:tblW w:w="0" w:type="auto"/>
        <w:tblLook w:val="04A0" w:firstRow="1" w:lastRow="0" w:firstColumn="1" w:lastColumn="0" w:noHBand="0" w:noVBand="1"/>
      </w:tblPr>
      <w:tblGrid>
        <w:gridCol w:w="9344"/>
      </w:tblGrid>
      <w:tr w:rsidR="00574B71" w:rsidRPr="00ED2B0C" w14:paraId="632B3EA6" w14:textId="77777777" w:rsidTr="00176307">
        <w:trPr>
          <w:cantSplit/>
        </w:trPr>
        <w:tc>
          <w:tcPr>
            <w:tcW w:w="9344" w:type="dxa"/>
            <w:tcBorders>
              <w:bottom w:val="nil"/>
            </w:tcBorders>
          </w:tcPr>
          <w:p w14:paraId="1BA9FBBD" w14:textId="77777777" w:rsidR="00574B71" w:rsidRPr="00ED2B0C" w:rsidRDefault="00574B71" w:rsidP="000D22DB">
            <w:pPr>
              <w:pStyle w:val="Tijelo"/>
              <w:jc w:val="center"/>
              <w:rPr>
                <w:rFonts w:cs="Times New Roman"/>
              </w:rPr>
            </w:pPr>
            <w:commentRangeStart w:id="73"/>
            <w:r w:rsidRPr="00ED2B0C">
              <w:rPr>
                <w:rFonts w:cs="Times New Roman"/>
                <w:noProof/>
                <w:lang w:val="hr-BA" w:eastAsia="hr-BA"/>
              </w:rPr>
              <w:lastRenderedPageBreak/>
              <w:drawing>
                <wp:inline distT="0" distB="0" distL="0" distR="0" wp14:anchorId="27A4DA6D" wp14:editId="7A5C4EB4">
                  <wp:extent cx="4977070" cy="316616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extLst>
                              <a:ext uri="{28A0092B-C50C-407E-A947-70E740481C1C}">
                                <a14:useLocalDpi xmlns:a14="http://schemas.microsoft.com/office/drawing/2010/main" val="0"/>
                              </a:ext>
                            </a:extLst>
                          </a:blip>
                          <a:stretch>
                            <a:fillRect/>
                          </a:stretch>
                        </pic:blipFill>
                        <pic:spPr bwMode="auto">
                          <a:xfrm>
                            <a:off x="0" y="0"/>
                            <a:ext cx="4977070" cy="3166164"/>
                          </a:xfrm>
                          <a:prstGeom prst="rect">
                            <a:avLst/>
                          </a:prstGeom>
                          <a:noFill/>
                        </pic:spPr>
                      </pic:pic>
                    </a:graphicData>
                  </a:graphic>
                </wp:inline>
              </w:drawing>
            </w:r>
            <w:commentRangeEnd w:id="73"/>
            <w:r w:rsidR="00295576">
              <w:rPr>
                <w:rStyle w:val="CommentReference"/>
                <w:rFonts w:asciiTheme="minorHAnsi" w:hAnsiTheme="minorHAnsi"/>
              </w:rPr>
              <w:commentReference w:id="73"/>
            </w:r>
          </w:p>
        </w:tc>
      </w:tr>
      <w:tr w:rsidR="00574B71" w:rsidRPr="00ED2B0C" w14:paraId="2207A478" w14:textId="77777777" w:rsidTr="00176307">
        <w:trPr>
          <w:cantSplit/>
        </w:trPr>
        <w:tc>
          <w:tcPr>
            <w:tcW w:w="9344" w:type="dxa"/>
            <w:tcBorders>
              <w:top w:val="nil"/>
              <w:left w:val="nil"/>
              <w:bottom w:val="nil"/>
              <w:right w:val="nil"/>
            </w:tcBorders>
          </w:tcPr>
          <w:p w14:paraId="0D0F60F7" w14:textId="77777777" w:rsidR="00574B71" w:rsidRPr="00ED2B0C" w:rsidRDefault="00574B71" w:rsidP="00574B71">
            <w:pPr>
              <w:pStyle w:val="Tijelo"/>
              <w:jc w:val="center"/>
              <w:rPr>
                <w:rFonts w:cs="Times New Roman"/>
              </w:rPr>
            </w:pPr>
            <w:r>
              <w:rPr>
                <w:rFonts w:cs="Times New Roman"/>
              </w:rPr>
              <w:t>Sl. 3.12</w:t>
            </w:r>
            <w:r w:rsidRPr="00ED2B0C">
              <w:rPr>
                <w:rFonts w:cs="Times New Roman"/>
              </w:rPr>
              <w:t xml:space="preserve">. </w:t>
            </w:r>
            <w:r>
              <w:rPr>
                <w:rFonts w:cs="Times New Roman"/>
              </w:rPr>
              <w:t>Izgled tek pokrenutog programa</w:t>
            </w:r>
          </w:p>
        </w:tc>
      </w:tr>
    </w:tbl>
    <w:p w14:paraId="1A3D670A" w14:textId="77777777" w:rsidR="00574B71" w:rsidRDefault="008B3072" w:rsidP="0072176B">
      <w:pPr>
        <w:pStyle w:val="Tijelo"/>
        <w:rPr>
          <w:rFonts w:cs="Times New Roman"/>
        </w:rPr>
      </w:pPr>
      <w:r>
        <w:rPr>
          <w:rFonts w:cs="Times New Roman"/>
        </w:rPr>
        <w:t>Sa slike 3.12.</w:t>
      </w:r>
      <w:r w:rsidR="00185E66">
        <w:rPr>
          <w:rFonts w:cs="Times New Roman"/>
        </w:rPr>
        <w:t xml:space="preserve"> vide</w:t>
      </w:r>
      <w:r>
        <w:rPr>
          <w:rFonts w:cs="Times New Roman"/>
        </w:rPr>
        <w:t xml:space="preserve"> se</w:t>
      </w:r>
      <w:r w:rsidR="00185E66">
        <w:rPr>
          <w:rFonts w:cs="Times New Roman"/>
        </w:rPr>
        <w:t xml:space="preserve"> mogućnosti prog</w:t>
      </w:r>
      <w:r>
        <w:rPr>
          <w:rFonts w:cs="Times New Roman"/>
        </w:rPr>
        <w:t>rama. Moguće je učitati sliku s</w:t>
      </w:r>
      <w:r w:rsidR="00185E66">
        <w:rPr>
          <w:rFonts w:cs="Times New Roman"/>
        </w:rPr>
        <w:t xml:space="preserve"> diska i na njoj izvršiti klasifikaciju pomoću gumba „Učitaj sliku“. Prilikom prve klasifikacije potrebno je pričekati </w:t>
      </w:r>
      <w:r w:rsidR="00CD352A">
        <w:rPr>
          <w:rFonts w:cs="Times New Roman"/>
        </w:rPr>
        <w:t>sedamdesetak</w:t>
      </w:r>
      <w:r w:rsidR="00185E66">
        <w:rPr>
          <w:rFonts w:cs="Times New Roman"/>
        </w:rPr>
        <w:t xml:space="preserve"> sekundi da se klasifikator istrenira.</w:t>
      </w:r>
      <w:r w:rsidR="00263FD6">
        <w:rPr>
          <w:rFonts w:cs="Times New Roman"/>
        </w:rPr>
        <w:t xml:space="preserve"> Taj proces obavlja se samo jednom. Također </w:t>
      </w:r>
      <w:r>
        <w:rPr>
          <w:rFonts w:cs="Times New Roman"/>
        </w:rPr>
        <w:t>je moguće</w:t>
      </w:r>
      <w:r w:rsidR="00263FD6">
        <w:rPr>
          <w:rFonts w:cs="Times New Roman"/>
        </w:rPr>
        <w:t xml:space="preserve"> odabrati koji</w:t>
      </w:r>
      <w:r>
        <w:rPr>
          <w:rFonts w:cs="Times New Roman"/>
        </w:rPr>
        <w:t xml:space="preserve"> se klasifikator </w:t>
      </w:r>
      <w:r w:rsidR="00263FD6">
        <w:rPr>
          <w:rFonts w:cs="Times New Roman"/>
        </w:rPr>
        <w:t>želi koristiti prilikom prepoznavanja lica i vrijeme okidanja za automatsko</w:t>
      </w:r>
      <w:r>
        <w:rPr>
          <w:rFonts w:cs="Times New Roman"/>
        </w:rPr>
        <w:t xml:space="preserve"> prepoznavanje. Zadnja opcija</w:t>
      </w:r>
      <w:r w:rsidR="00263FD6">
        <w:rPr>
          <w:rFonts w:cs="Times New Roman"/>
        </w:rPr>
        <w:t xml:space="preserve"> testiranja</w:t>
      </w:r>
      <w:r>
        <w:rPr>
          <w:rFonts w:cs="Times New Roman"/>
        </w:rPr>
        <w:t xml:space="preserve"> je</w:t>
      </w:r>
      <w:r w:rsidR="00263FD6">
        <w:rPr>
          <w:rFonts w:cs="Times New Roman"/>
        </w:rPr>
        <w:t xml:space="preserve"> na drugoj bazi podataka (predefinirana baza koju je potrebno imati na radnoj </w:t>
      </w:r>
      <w:commentRangeStart w:id="74"/>
      <w:r w:rsidR="00263FD6">
        <w:rPr>
          <w:rFonts w:cs="Times New Roman"/>
        </w:rPr>
        <w:t>površini</w:t>
      </w:r>
      <w:commentRangeEnd w:id="74"/>
      <w:r w:rsidR="00295576">
        <w:rPr>
          <w:rStyle w:val="CommentReference"/>
          <w:rFonts w:asciiTheme="minorHAnsi" w:hAnsiTheme="minorHAnsi"/>
        </w:rPr>
        <w:commentReference w:id="74"/>
      </w:r>
      <w:r w:rsidR="00263FD6">
        <w:rPr>
          <w:rFonts w:cs="Times New Roman"/>
        </w:rPr>
        <w:t xml:space="preserve">). </w:t>
      </w:r>
      <w:del w:id="75" w:author="Zoric" w:date="2017-03-22T08:55:00Z">
        <w:r w:rsidR="00263FD6" w:rsidDel="00254148">
          <w:rPr>
            <w:rFonts w:cs="Times New Roman"/>
          </w:rPr>
          <w:delText>O bazi podataka za testiranje više u dijelu testiranja.</w:delText>
        </w:r>
        <w:r w:rsidR="00AD3002" w:rsidDel="00254148">
          <w:rPr>
            <w:rFonts w:cs="Times New Roman"/>
          </w:rPr>
          <w:delText xml:space="preserve"> </w:delText>
        </w:r>
      </w:del>
      <w:r w:rsidR="00AD3002">
        <w:rPr>
          <w:rFonts w:cs="Times New Roman"/>
        </w:rPr>
        <w:t>Na slici 3.13. prikazan je izgled programa prilikom prve klasifikacije gdje se prikaže dodatan prozor koji izvještava korisnika da treba pričekati dok se klasifikator ne istrenira.</w:t>
      </w:r>
    </w:p>
    <w:tbl>
      <w:tblPr>
        <w:tblStyle w:val="TableGrid"/>
        <w:tblW w:w="0" w:type="auto"/>
        <w:tblLook w:val="04A0" w:firstRow="1" w:lastRow="0" w:firstColumn="1" w:lastColumn="0" w:noHBand="0" w:noVBand="1"/>
      </w:tblPr>
      <w:tblGrid>
        <w:gridCol w:w="9344"/>
      </w:tblGrid>
      <w:tr w:rsidR="00185E66" w:rsidRPr="00ED2B0C" w14:paraId="52E70B86" w14:textId="77777777" w:rsidTr="00176307">
        <w:trPr>
          <w:cantSplit/>
        </w:trPr>
        <w:tc>
          <w:tcPr>
            <w:tcW w:w="9344" w:type="dxa"/>
            <w:tcBorders>
              <w:bottom w:val="nil"/>
            </w:tcBorders>
          </w:tcPr>
          <w:p w14:paraId="40A69D23" w14:textId="77777777" w:rsidR="00185E66" w:rsidRPr="00ED2B0C" w:rsidRDefault="00185E66" w:rsidP="000D22DB">
            <w:pPr>
              <w:pStyle w:val="Tijelo"/>
              <w:jc w:val="center"/>
              <w:rPr>
                <w:rFonts w:cs="Times New Roman"/>
              </w:rPr>
            </w:pPr>
            <w:r w:rsidRPr="00ED2B0C">
              <w:rPr>
                <w:rFonts w:cs="Times New Roman"/>
                <w:noProof/>
                <w:lang w:val="hr-BA" w:eastAsia="hr-BA"/>
              </w:rPr>
              <w:drawing>
                <wp:inline distT="0" distB="0" distL="0" distR="0" wp14:anchorId="096265A8" wp14:editId="1EE299E7">
                  <wp:extent cx="4969824" cy="2973954"/>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tretch>
                            <a:fillRect/>
                          </a:stretch>
                        </pic:blipFill>
                        <pic:spPr bwMode="auto">
                          <a:xfrm>
                            <a:off x="0" y="0"/>
                            <a:ext cx="4969824" cy="2973954"/>
                          </a:xfrm>
                          <a:prstGeom prst="rect">
                            <a:avLst/>
                          </a:prstGeom>
                          <a:noFill/>
                        </pic:spPr>
                      </pic:pic>
                    </a:graphicData>
                  </a:graphic>
                </wp:inline>
              </w:drawing>
            </w:r>
          </w:p>
        </w:tc>
      </w:tr>
      <w:tr w:rsidR="00185E66" w:rsidRPr="00ED2B0C" w14:paraId="3B281F83" w14:textId="77777777" w:rsidTr="00176307">
        <w:trPr>
          <w:cantSplit/>
        </w:trPr>
        <w:tc>
          <w:tcPr>
            <w:tcW w:w="9344" w:type="dxa"/>
            <w:tcBorders>
              <w:top w:val="nil"/>
              <w:left w:val="nil"/>
              <w:bottom w:val="nil"/>
              <w:right w:val="nil"/>
            </w:tcBorders>
          </w:tcPr>
          <w:p w14:paraId="04B1FC49" w14:textId="77777777" w:rsidR="00185E66" w:rsidRPr="00ED2B0C" w:rsidRDefault="00185E66" w:rsidP="00185E66">
            <w:pPr>
              <w:pStyle w:val="Tijelo"/>
              <w:jc w:val="center"/>
              <w:rPr>
                <w:rFonts w:cs="Times New Roman"/>
              </w:rPr>
            </w:pPr>
            <w:r>
              <w:rPr>
                <w:rFonts w:cs="Times New Roman"/>
              </w:rPr>
              <w:lastRenderedPageBreak/>
              <w:t>Sl. 3.13</w:t>
            </w:r>
            <w:r w:rsidRPr="00ED2B0C">
              <w:rPr>
                <w:rFonts w:cs="Times New Roman"/>
              </w:rPr>
              <w:t xml:space="preserve">. </w:t>
            </w:r>
            <w:r>
              <w:rPr>
                <w:rFonts w:cs="Times New Roman"/>
              </w:rPr>
              <w:t>Izgled programa prilikom prve klasifikacije</w:t>
            </w:r>
          </w:p>
        </w:tc>
      </w:tr>
    </w:tbl>
    <w:p w14:paraId="0D4DB7C3" w14:textId="77777777" w:rsidR="00185E66" w:rsidRDefault="00185E66" w:rsidP="0072176B">
      <w:pPr>
        <w:pStyle w:val="Tijelo"/>
        <w:rPr>
          <w:rFonts w:cs="Times New Roman"/>
        </w:rPr>
      </w:pPr>
      <w:r>
        <w:rPr>
          <w:rFonts w:cs="Times New Roman"/>
        </w:rPr>
        <w:t>Nakon što se treniranje klasifikatora završi, pojavljuje se rezultat u obliku teksta koji govori koja je emocija prepoznata na slici, slika 3.14.</w:t>
      </w:r>
    </w:p>
    <w:tbl>
      <w:tblPr>
        <w:tblStyle w:val="TableGrid"/>
        <w:tblW w:w="0" w:type="auto"/>
        <w:tblLook w:val="04A0" w:firstRow="1" w:lastRow="0" w:firstColumn="1" w:lastColumn="0" w:noHBand="0" w:noVBand="1"/>
      </w:tblPr>
      <w:tblGrid>
        <w:gridCol w:w="9344"/>
      </w:tblGrid>
      <w:tr w:rsidR="00185E66" w:rsidRPr="00ED2B0C" w14:paraId="110D76FA" w14:textId="77777777" w:rsidTr="00176307">
        <w:trPr>
          <w:cantSplit/>
        </w:trPr>
        <w:tc>
          <w:tcPr>
            <w:tcW w:w="9344" w:type="dxa"/>
            <w:tcBorders>
              <w:bottom w:val="nil"/>
            </w:tcBorders>
          </w:tcPr>
          <w:p w14:paraId="798F7F24" w14:textId="77777777" w:rsidR="00185E66" w:rsidRPr="00ED2B0C" w:rsidRDefault="00185E66" w:rsidP="000D22DB">
            <w:pPr>
              <w:pStyle w:val="Tijelo"/>
              <w:jc w:val="center"/>
              <w:rPr>
                <w:rFonts w:cs="Times New Roman"/>
              </w:rPr>
            </w:pPr>
            <w:r w:rsidRPr="00ED2B0C">
              <w:rPr>
                <w:rFonts w:cs="Times New Roman"/>
                <w:noProof/>
                <w:lang w:val="hr-BA" w:eastAsia="hr-BA"/>
              </w:rPr>
              <w:drawing>
                <wp:inline distT="0" distB="0" distL="0" distR="0" wp14:anchorId="7636EB69" wp14:editId="33F219B3">
                  <wp:extent cx="4969822" cy="3161554"/>
                  <wp:effectExtent l="0" t="0" r="254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cstate="print">
                            <a:extLst>
                              <a:ext uri="{28A0092B-C50C-407E-A947-70E740481C1C}">
                                <a14:useLocalDpi xmlns:a14="http://schemas.microsoft.com/office/drawing/2010/main" val="0"/>
                              </a:ext>
                            </a:extLst>
                          </a:blip>
                          <a:stretch>
                            <a:fillRect/>
                          </a:stretch>
                        </pic:blipFill>
                        <pic:spPr bwMode="auto">
                          <a:xfrm>
                            <a:off x="0" y="0"/>
                            <a:ext cx="4969822" cy="3161554"/>
                          </a:xfrm>
                          <a:prstGeom prst="rect">
                            <a:avLst/>
                          </a:prstGeom>
                          <a:noFill/>
                        </pic:spPr>
                      </pic:pic>
                    </a:graphicData>
                  </a:graphic>
                </wp:inline>
              </w:drawing>
            </w:r>
          </w:p>
        </w:tc>
      </w:tr>
      <w:tr w:rsidR="00185E66" w:rsidRPr="00ED2B0C" w14:paraId="4B4028A9" w14:textId="77777777" w:rsidTr="00176307">
        <w:trPr>
          <w:cantSplit/>
        </w:trPr>
        <w:tc>
          <w:tcPr>
            <w:tcW w:w="9344" w:type="dxa"/>
            <w:tcBorders>
              <w:top w:val="nil"/>
              <w:left w:val="nil"/>
              <w:bottom w:val="nil"/>
              <w:right w:val="nil"/>
            </w:tcBorders>
          </w:tcPr>
          <w:p w14:paraId="4C9A01B4" w14:textId="77777777" w:rsidR="00185E66" w:rsidRPr="00ED2B0C" w:rsidRDefault="00185E66" w:rsidP="00185E66">
            <w:pPr>
              <w:pStyle w:val="Tijelo"/>
              <w:jc w:val="center"/>
              <w:rPr>
                <w:rFonts w:cs="Times New Roman"/>
              </w:rPr>
            </w:pPr>
            <w:r>
              <w:rPr>
                <w:rFonts w:cs="Times New Roman"/>
              </w:rPr>
              <w:t>Sl. 3.14</w:t>
            </w:r>
            <w:r w:rsidRPr="00ED2B0C">
              <w:rPr>
                <w:rFonts w:cs="Times New Roman"/>
              </w:rPr>
              <w:t xml:space="preserve">. </w:t>
            </w:r>
            <w:r>
              <w:rPr>
                <w:rFonts w:cs="Times New Roman"/>
              </w:rPr>
              <w:t>Rezultat klasifikacije</w:t>
            </w:r>
          </w:p>
        </w:tc>
      </w:tr>
    </w:tbl>
    <w:p w14:paraId="7764C62A" w14:textId="79E42674" w:rsidR="00185E66" w:rsidRDefault="00185E66" w:rsidP="0072176B">
      <w:pPr>
        <w:pStyle w:val="Tijelo"/>
        <w:rPr>
          <w:rFonts w:cs="Times New Roman"/>
        </w:rPr>
      </w:pPr>
      <w:r>
        <w:rPr>
          <w:rFonts w:cs="Times New Roman"/>
        </w:rPr>
        <w:t xml:space="preserve">Gumb „Info“ otvara novi prozor koji daje informacije o klasifikatoru. Prikazana je sveukupna preciznost klasifikacije, matrica </w:t>
      </w:r>
      <w:r w:rsidR="00742125">
        <w:rPr>
          <w:rFonts w:cs="Times New Roman"/>
        </w:rPr>
        <w:t>zabune</w:t>
      </w:r>
      <w:r>
        <w:rPr>
          <w:rFonts w:cs="Times New Roman"/>
        </w:rPr>
        <w:t xml:space="preserve"> i preciznost klasifikacije po pojedinoj emociji, slika 3.15.</w:t>
      </w:r>
    </w:p>
    <w:tbl>
      <w:tblPr>
        <w:tblStyle w:val="TableGrid"/>
        <w:tblW w:w="0" w:type="auto"/>
        <w:tblLook w:val="04A0" w:firstRow="1" w:lastRow="0" w:firstColumn="1" w:lastColumn="0" w:noHBand="0" w:noVBand="1"/>
      </w:tblPr>
      <w:tblGrid>
        <w:gridCol w:w="9344"/>
      </w:tblGrid>
      <w:tr w:rsidR="00185E66" w:rsidRPr="00ED2B0C" w14:paraId="2BA1A046" w14:textId="77777777" w:rsidTr="00176307">
        <w:trPr>
          <w:cantSplit/>
        </w:trPr>
        <w:tc>
          <w:tcPr>
            <w:tcW w:w="9344" w:type="dxa"/>
            <w:tcBorders>
              <w:bottom w:val="nil"/>
            </w:tcBorders>
          </w:tcPr>
          <w:p w14:paraId="7013333D" w14:textId="77777777" w:rsidR="00185E66" w:rsidRPr="00ED2B0C" w:rsidRDefault="00185E66" w:rsidP="000D22DB">
            <w:pPr>
              <w:pStyle w:val="Tijelo"/>
              <w:jc w:val="center"/>
              <w:rPr>
                <w:rFonts w:cs="Times New Roman"/>
              </w:rPr>
            </w:pPr>
            <w:r w:rsidRPr="00ED2B0C">
              <w:rPr>
                <w:rFonts w:cs="Times New Roman"/>
                <w:noProof/>
                <w:lang w:val="hr-BA" w:eastAsia="hr-BA"/>
              </w:rPr>
              <w:drawing>
                <wp:inline distT="0" distB="0" distL="0" distR="0" wp14:anchorId="69D0B9EC" wp14:editId="07798108">
                  <wp:extent cx="4909989" cy="3128386"/>
                  <wp:effectExtent l="0" t="0" r="508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cstate="print">
                            <a:extLst>
                              <a:ext uri="{28A0092B-C50C-407E-A947-70E740481C1C}">
                                <a14:useLocalDpi xmlns:a14="http://schemas.microsoft.com/office/drawing/2010/main" val="0"/>
                              </a:ext>
                            </a:extLst>
                          </a:blip>
                          <a:stretch>
                            <a:fillRect/>
                          </a:stretch>
                        </pic:blipFill>
                        <pic:spPr bwMode="auto">
                          <a:xfrm>
                            <a:off x="0" y="0"/>
                            <a:ext cx="4909989" cy="3128386"/>
                          </a:xfrm>
                          <a:prstGeom prst="rect">
                            <a:avLst/>
                          </a:prstGeom>
                          <a:noFill/>
                        </pic:spPr>
                      </pic:pic>
                    </a:graphicData>
                  </a:graphic>
                </wp:inline>
              </w:drawing>
            </w:r>
          </w:p>
        </w:tc>
      </w:tr>
      <w:tr w:rsidR="00185E66" w:rsidRPr="00ED2B0C" w14:paraId="5DF869F2" w14:textId="77777777" w:rsidTr="00176307">
        <w:trPr>
          <w:cantSplit/>
        </w:trPr>
        <w:tc>
          <w:tcPr>
            <w:tcW w:w="9344" w:type="dxa"/>
            <w:tcBorders>
              <w:top w:val="nil"/>
              <w:left w:val="nil"/>
              <w:bottom w:val="nil"/>
              <w:right w:val="nil"/>
            </w:tcBorders>
          </w:tcPr>
          <w:p w14:paraId="728E73AB" w14:textId="77777777" w:rsidR="00185E66" w:rsidRPr="00ED2B0C" w:rsidRDefault="00185E66" w:rsidP="00185E66">
            <w:pPr>
              <w:pStyle w:val="Tijelo"/>
              <w:jc w:val="center"/>
              <w:rPr>
                <w:rFonts w:cs="Times New Roman"/>
              </w:rPr>
            </w:pPr>
            <w:r>
              <w:rPr>
                <w:rFonts w:cs="Times New Roman"/>
              </w:rPr>
              <w:t>Sl. 3.15</w:t>
            </w:r>
            <w:r w:rsidRPr="00ED2B0C">
              <w:rPr>
                <w:rFonts w:cs="Times New Roman"/>
              </w:rPr>
              <w:t xml:space="preserve">. </w:t>
            </w:r>
            <w:r>
              <w:rPr>
                <w:rFonts w:cs="Times New Roman"/>
              </w:rPr>
              <w:t>Informacije o klasifikatoru</w:t>
            </w:r>
          </w:p>
        </w:tc>
      </w:tr>
    </w:tbl>
    <w:p w14:paraId="1E054873" w14:textId="77777777" w:rsidR="00185E66" w:rsidRDefault="00CB3752" w:rsidP="0072176B">
      <w:pPr>
        <w:pStyle w:val="Tijelo"/>
        <w:rPr>
          <w:rFonts w:cs="Times New Roman"/>
        </w:rPr>
      </w:pPr>
      <w:r>
        <w:rPr>
          <w:rFonts w:cs="Times New Roman"/>
        </w:rPr>
        <w:lastRenderedPageBreak/>
        <w:t>Jedna od</w:t>
      </w:r>
      <w:r w:rsidR="00185E66">
        <w:rPr>
          <w:rFonts w:cs="Times New Roman"/>
        </w:rPr>
        <w:t xml:space="preserve"> opcija je klasifikacija </w:t>
      </w:r>
      <w:r w:rsidR="00CB6211">
        <w:rPr>
          <w:rFonts w:cs="Times New Roman"/>
        </w:rPr>
        <w:t>slike sa kamere uređaj</w:t>
      </w:r>
      <w:r>
        <w:rPr>
          <w:rFonts w:cs="Times New Roman"/>
        </w:rPr>
        <w:t>a. Pomoću padajućeg izbornika</w:t>
      </w:r>
      <w:r w:rsidR="00CB6211">
        <w:rPr>
          <w:rFonts w:cs="Times New Roman"/>
        </w:rPr>
        <w:t xml:space="preserve"> odabire</w:t>
      </w:r>
      <w:r>
        <w:rPr>
          <w:rFonts w:cs="Times New Roman"/>
        </w:rPr>
        <w:t xml:space="preserve"> se</w:t>
      </w:r>
      <w:r w:rsidR="00CB6211">
        <w:rPr>
          <w:rFonts w:cs="Times New Roman"/>
        </w:rPr>
        <w:t xml:space="preserve"> kamera koja se želi koristiti i pritiskom na gumb „Pokreni“ kamera se pokreće i prikazuje sliku u sredini programa. Klasifikacija se može vršiti „ručno“ ili „au</w:t>
      </w:r>
      <w:r>
        <w:rPr>
          <w:rFonts w:cs="Times New Roman"/>
        </w:rPr>
        <w:t>tomatski“ Ručna klasifikacija</w:t>
      </w:r>
      <w:r w:rsidR="00CB6211">
        <w:rPr>
          <w:rFonts w:cs="Times New Roman"/>
        </w:rPr>
        <w:t xml:space="preserve"> odnosi </w:t>
      </w:r>
      <w:r>
        <w:rPr>
          <w:rFonts w:cs="Times New Roman"/>
        </w:rPr>
        <w:t xml:space="preserve"> se </w:t>
      </w:r>
      <w:r w:rsidR="00CB6211">
        <w:rPr>
          <w:rFonts w:cs="Times New Roman"/>
        </w:rPr>
        <w:t>na to da korisnik pritisne gumb „Prepoznaj“ i u tome trenutku se uzima trenutna slika i šalje na klasifi</w:t>
      </w:r>
      <w:r>
        <w:rPr>
          <w:rFonts w:cs="Times New Roman"/>
        </w:rPr>
        <w:t>kaciju. Automatska klasifikacija</w:t>
      </w:r>
      <w:r w:rsidR="00CB6211">
        <w:rPr>
          <w:rFonts w:cs="Times New Roman"/>
        </w:rPr>
        <w:t xml:space="preserve"> </w:t>
      </w:r>
      <w:r w:rsidR="00CD352A">
        <w:rPr>
          <w:rFonts w:cs="Times New Roman"/>
        </w:rPr>
        <w:t>odnosi</w:t>
      </w:r>
      <w:r>
        <w:rPr>
          <w:rFonts w:cs="Times New Roman"/>
        </w:rPr>
        <w:t xml:space="preserve"> se</w:t>
      </w:r>
      <w:r w:rsidR="00CD352A">
        <w:rPr>
          <w:rFonts w:cs="Times New Roman"/>
        </w:rPr>
        <w:t xml:space="preserve"> na to da će program svaki</w:t>
      </w:r>
      <w:r w:rsidR="00CB6211">
        <w:rPr>
          <w:rFonts w:cs="Times New Roman"/>
        </w:rPr>
        <w:t xml:space="preserve"> </w:t>
      </w:r>
      <w:r w:rsidR="00CD352A">
        <w:rPr>
          <w:rFonts w:cs="Times New Roman"/>
        </w:rPr>
        <w:t>interval vremena</w:t>
      </w:r>
      <w:r w:rsidR="00CB6211">
        <w:rPr>
          <w:rFonts w:cs="Times New Roman"/>
        </w:rPr>
        <w:t xml:space="preserve"> uzimati trenutnu sliku i s</w:t>
      </w:r>
      <w:r>
        <w:rPr>
          <w:rFonts w:cs="Times New Roman"/>
        </w:rPr>
        <w:t>lati je na klasifikaciju te vrać</w:t>
      </w:r>
      <w:r w:rsidR="00CB6211">
        <w:rPr>
          <w:rFonts w:cs="Times New Roman"/>
        </w:rPr>
        <w:t>ati rezultat. Primjer korištenja kamere prilikom dohvaćanja slike za klasifikaci</w:t>
      </w:r>
      <w:r>
        <w:rPr>
          <w:rFonts w:cs="Times New Roman"/>
        </w:rPr>
        <w:t>ju</w:t>
      </w:r>
      <w:r w:rsidR="00CB6211">
        <w:rPr>
          <w:rFonts w:cs="Times New Roman"/>
        </w:rPr>
        <w:t xml:space="preserve"> prikazan</w:t>
      </w:r>
      <w:r>
        <w:rPr>
          <w:rFonts w:cs="Times New Roman"/>
        </w:rPr>
        <w:t xml:space="preserve"> je</w:t>
      </w:r>
      <w:r w:rsidR="00CB6211">
        <w:rPr>
          <w:rFonts w:cs="Times New Roman"/>
        </w:rPr>
        <w:t xml:space="preserve"> na slici 3.16.</w:t>
      </w:r>
    </w:p>
    <w:tbl>
      <w:tblPr>
        <w:tblStyle w:val="TableGrid"/>
        <w:tblW w:w="0" w:type="auto"/>
        <w:tblLook w:val="04A0" w:firstRow="1" w:lastRow="0" w:firstColumn="1" w:lastColumn="0" w:noHBand="0" w:noVBand="1"/>
      </w:tblPr>
      <w:tblGrid>
        <w:gridCol w:w="9344"/>
      </w:tblGrid>
      <w:tr w:rsidR="00CB6211" w:rsidRPr="00ED2B0C" w14:paraId="1A24E31A" w14:textId="77777777" w:rsidTr="00176307">
        <w:trPr>
          <w:cantSplit/>
        </w:trPr>
        <w:tc>
          <w:tcPr>
            <w:tcW w:w="9344" w:type="dxa"/>
            <w:tcBorders>
              <w:bottom w:val="nil"/>
            </w:tcBorders>
          </w:tcPr>
          <w:p w14:paraId="4BB92DF5" w14:textId="77777777" w:rsidR="00CB6211" w:rsidRPr="00ED2B0C" w:rsidRDefault="00CB6211" w:rsidP="000D22DB">
            <w:pPr>
              <w:pStyle w:val="Tijelo"/>
              <w:jc w:val="center"/>
              <w:rPr>
                <w:rFonts w:cs="Times New Roman"/>
              </w:rPr>
            </w:pPr>
            <w:r w:rsidRPr="00ED2B0C">
              <w:rPr>
                <w:rFonts w:cs="Times New Roman"/>
                <w:noProof/>
                <w:lang w:val="hr-BA" w:eastAsia="hr-BA"/>
              </w:rPr>
              <w:drawing>
                <wp:inline distT="0" distB="0" distL="0" distR="0" wp14:anchorId="5B57D1C4" wp14:editId="53173F71">
                  <wp:extent cx="4909989" cy="3123490"/>
                  <wp:effectExtent l="0" t="0" r="508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cstate="print">
                            <a:extLst>
                              <a:ext uri="{28A0092B-C50C-407E-A947-70E740481C1C}">
                                <a14:useLocalDpi xmlns:a14="http://schemas.microsoft.com/office/drawing/2010/main" val="0"/>
                              </a:ext>
                            </a:extLst>
                          </a:blip>
                          <a:stretch>
                            <a:fillRect/>
                          </a:stretch>
                        </pic:blipFill>
                        <pic:spPr bwMode="auto">
                          <a:xfrm>
                            <a:off x="0" y="0"/>
                            <a:ext cx="4909989" cy="3123490"/>
                          </a:xfrm>
                          <a:prstGeom prst="rect">
                            <a:avLst/>
                          </a:prstGeom>
                          <a:noFill/>
                        </pic:spPr>
                      </pic:pic>
                    </a:graphicData>
                  </a:graphic>
                </wp:inline>
              </w:drawing>
            </w:r>
          </w:p>
        </w:tc>
      </w:tr>
      <w:tr w:rsidR="00CB6211" w:rsidRPr="00ED2B0C" w14:paraId="08DB6550" w14:textId="77777777" w:rsidTr="00176307">
        <w:trPr>
          <w:cantSplit/>
        </w:trPr>
        <w:tc>
          <w:tcPr>
            <w:tcW w:w="9344" w:type="dxa"/>
            <w:tcBorders>
              <w:top w:val="nil"/>
              <w:left w:val="nil"/>
              <w:bottom w:val="nil"/>
              <w:right w:val="nil"/>
            </w:tcBorders>
          </w:tcPr>
          <w:p w14:paraId="142920C8" w14:textId="77777777" w:rsidR="00CB6211" w:rsidRPr="00ED2B0C" w:rsidRDefault="00CB6211" w:rsidP="00CB6211">
            <w:pPr>
              <w:pStyle w:val="Tijelo"/>
              <w:jc w:val="center"/>
              <w:rPr>
                <w:rFonts w:cs="Times New Roman"/>
              </w:rPr>
            </w:pPr>
            <w:r>
              <w:rPr>
                <w:rFonts w:cs="Times New Roman"/>
              </w:rPr>
              <w:t>Sl. 3.16</w:t>
            </w:r>
            <w:r w:rsidRPr="00ED2B0C">
              <w:rPr>
                <w:rFonts w:cs="Times New Roman"/>
              </w:rPr>
              <w:t xml:space="preserve">. </w:t>
            </w:r>
            <w:r w:rsidR="00714E52">
              <w:rPr>
                <w:rFonts w:cs="Times New Roman"/>
              </w:rPr>
              <w:t>K</w:t>
            </w:r>
            <w:r>
              <w:rPr>
                <w:rFonts w:cs="Times New Roman"/>
              </w:rPr>
              <w:t>lasifikacije pomoću slike sa kamere</w:t>
            </w:r>
          </w:p>
        </w:tc>
      </w:tr>
    </w:tbl>
    <w:p w14:paraId="63CA5A91" w14:textId="75A5F44D" w:rsidR="00714E52" w:rsidRDefault="00714E52" w:rsidP="00714E52">
      <w:pPr>
        <w:pStyle w:val="Tijelo"/>
      </w:pPr>
      <w:r>
        <w:t xml:space="preserve">Slika 3.17. prikazuje rezultate testiranja klasifikatora na drugoj bazi podataka. Prikazana je matrica </w:t>
      </w:r>
      <w:r w:rsidR="00742125">
        <w:t>zabune</w:t>
      </w:r>
      <w:r>
        <w:t xml:space="preserve"> i ukupna preciznost klasifikacije.</w:t>
      </w:r>
    </w:p>
    <w:tbl>
      <w:tblPr>
        <w:tblStyle w:val="TableGrid"/>
        <w:tblW w:w="0" w:type="auto"/>
        <w:tblLook w:val="04A0" w:firstRow="1" w:lastRow="0" w:firstColumn="1" w:lastColumn="0" w:noHBand="0" w:noVBand="1"/>
      </w:tblPr>
      <w:tblGrid>
        <w:gridCol w:w="9344"/>
      </w:tblGrid>
      <w:tr w:rsidR="00714E52" w:rsidRPr="00ED2B0C" w14:paraId="021F8C66" w14:textId="77777777" w:rsidTr="00176307">
        <w:trPr>
          <w:cantSplit/>
        </w:trPr>
        <w:tc>
          <w:tcPr>
            <w:tcW w:w="9344" w:type="dxa"/>
            <w:tcBorders>
              <w:bottom w:val="nil"/>
            </w:tcBorders>
          </w:tcPr>
          <w:p w14:paraId="650168D4" w14:textId="77777777" w:rsidR="00714E52" w:rsidRPr="00ED2B0C" w:rsidRDefault="00714E52" w:rsidP="00DF74B5">
            <w:pPr>
              <w:pStyle w:val="Tijelo"/>
              <w:jc w:val="center"/>
              <w:rPr>
                <w:rFonts w:cs="Times New Roman"/>
              </w:rPr>
            </w:pPr>
            <w:r w:rsidRPr="00ED2B0C">
              <w:rPr>
                <w:rFonts w:cs="Times New Roman"/>
                <w:noProof/>
                <w:lang w:val="hr-BA" w:eastAsia="hr-BA"/>
              </w:rPr>
              <w:lastRenderedPageBreak/>
              <w:drawing>
                <wp:inline distT="0" distB="0" distL="0" distR="0" wp14:anchorId="3DE9B9D4" wp14:editId="4A8AC372">
                  <wp:extent cx="4909989" cy="3124538"/>
                  <wp:effectExtent l="0" t="0" r="508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cstate="print">
                            <a:extLst>
                              <a:ext uri="{28A0092B-C50C-407E-A947-70E740481C1C}">
                                <a14:useLocalDpi xmlns:a14="http://schemas.microsoft.com/office/drawing/2010/main" val="0"/>
                              </a:ext>
                            </a:extLst>
                          </a:blip>
                          <a:stretch>
                            <a:fillRect/>
                          </a:stretch>
                        </pic:blipFill>
                        <pic:spPr bwMode="auto">
                          <a:xfrm>
                            <a:off x="0" y="0"/>
                            <a:ext cx="4909989" cy="3124538"/>
                          </a:xfrm>
                          <a:prstGeom prst="rect">
                            <a:avLst/>
                          </a:prstGeom>
                          <a:noFill/>
                        </pic:spPr>
                      </pic:pic>
                    </a:graphicData>
                  </a:graphic>
                </wp:inline>
              </w:drawing>
            </w:r>
          </w:p>
        </w:tc>
      </w:tr>
      <w:tr w:rsidR="00714E52" w:rsidRPr="00ED2B0C" w14:paraId="039E390D" w14:textId="77777777" w:rsidTr="00176307">
        <w:trPr>
          <w:cantSplit/>
        </w:trPr>
        <w:tc>
          <w:tcPr>
            <w:tcW w:w="9344" w:type="dxa"/>
            <w:tcBorders>
              <w:top w:val="nil"/>
              <w:left w:val="nil"/>
              <w:bottom w:val="nil"/>
              <w:right w:val="nil"/>
            </w:tcBorders>
          </w:tcPr>
          <w:p w14:paraId="0F59D071" w14:textId="77777777" w:rsidR="00714E52" w:rsidRPr="00ED2B0C" w:rsidRDefault="00714E52" w:rsidP="00714E52">
            <w:pPr>
              <w:pStyle w:val="Tijelo"/>
              <w:jc w:val="center"/>
              <w:rPr>
                <w:rFonts w:cs="Times New Roman"/>
              </w:rPr>
            </w:pPr>
            <w:r>
              <w:rPr>
                <w:rFonts w:cs="Times New Roman"/>
              </w:rPr>
              <w:t>Sl. 3.17</w:t>
            </w:r>
            <w:r w:rsidRPr="00ED2B0C">
              <w:rPr>
                <w:rFonts w:cs="Times New Roman"/>
              </w:rPr>
              <w:t xml:space="preserve">. </w:t>
            </w:r>
            <w:r>
              <w:rPr>
                <w:rFonts w:cs="Times New Roman"/>
              </w:rPr>
              <w:t>Testiranje klasifikacije na drugoj bazi podataka</w:t>
            </w:r>
          </w:p>
        </w:tc>
      </w:tr>
    </w:tbl>
    <w:p w14:paraId="67FF6277" w14:textId="77777777" w:rsidR="00714E52" w:rsidRDefault="00714E52" w:rsidP="00714E52">
      <w:pPr>
        <w:pStyle w:val="Tijelo"/>
      </w:pPr>
    </w:p>
    <w:p w14:paraId="4B7158A7" w14:textId="77777777" w:rsidR="008F0362" w:rsidRPr="00ED2B0C" w:rsidRDefault="0072176B" w:rsidP="00846832">
      <w:pPr>
        <w:pStyle w:val="Naslovpotpoglavlja"/>
      </w:pPr>
      <w:bookmarkStart w:id="76" w:name="_Toc478939212"/>
      <w:r w:rsidRPr="00ED2B0C">
        <w:t xml:space="preserve">Analiza ponašanja i </w:t>
      </w:r>
      <w:commentRangeStart w:id="77"/>
      <w:r w:rsidRPr="00ED2B0C">
        <w:t>performansi</w:t>
      </w:r>
      <w:commentRangeEnd w:id="77"/>
      <w:r w:rsidR="00254148">
        <w:rPr>
          <w:rStyle w:val="CommentReference"/>
          <w:rFonts w:asciiTheme="minorHAnsi" w:eastAsiaTheme="minorHAnsi" w:hAnsiTheme="minorHAnsi" w:cstheme="minorBidi"/>
          <w:b w:val="0"/>
        </w:rPr>
        <w:commentReference w:id="77"/>
      </w:r>
      <w:bookmarkEnd w:id="76"/>
    </w:p>
    <w:p w14:paraId="5662EE4F" w14:textId="77777777" w:rsidR="00AE707B" w:rsidRDefault="00AE707B" w:rsidP="0072176B">
      <w:pPr>
        <w:pStyle w:val="Tijelo"/>
        <w:rPr>
          <w:rFonts w:cs="Times New Roman"/>
        </w:rPr>
      </w:pPr>
      <w:r>
        <w:rPr>
          <w:rFonts w:cs="Times New Roman"/>
        </w:rPr>
        <w:t>U ovom poglavlju prikazani su rezultati uspješnosti klasifikacije u poznatim okolnostima i sa nepoznatim podatcima.</w:t>
      </w:r>
      <w:r w:rsidR="00937B35">
        <w:rPr>
          <w:rFonts w:cs="Times New Roman"/>
        </w:rPr>
        <w:t xml:space="preserve"> Jedan od parametara koji se uzima u obzir je vrijeme potrebno za treniranje i testiranje klasifikatora. Uz samo jedan klasifikator i 1856 značajki, ne uključujući oznaku klase, vrijeme potrebno za treniranje i testi</w:t>
      </w:r>
      <w:r w:rsidR="00246EB8">
        <w:rPr>
          <w:rFonts w:cs="Times New Roman"/>
        </w:rPr>
        <w:t>ranje klasifikatora iznosi oko 7</w:t>
      </w:r>
      <w:r w:rsidR="00937B35">
        <w:rPr>
          <w:rFonts w:cs="Times New Roman"/>
        </w:rPr>
        <w:t>0 sekundi. Program se izvodio na računalu čije su osnovne specifikacije dane u tablici 3.1.</w:t>
      </w:r>
      <w:r w:rsidR="00CB3752">
        <w:rPr>
          <w:rFonts w:cs="Times New Roman"/>
        </w:rPr>
        <w:t xml:space="preserve"> Testiranje klasifikatora</w:t>
      </w:r>
      <w:r w:rsidR="00CA3EBF">
        <w:rPr>
          <w:rFonts w:cs="Times New Roman"/>
        </w:rPr>
        <w:t xml:space="preserve"> vršilo</w:t>
      </w:r>
      <w:r w:rsidR="00CB3752">
        <w:rPr>
          <w:rFonts w:cs="Times New Roman"/>
        </w:rPr>
        <w:t xml:space="preserve"> se</w:t>
      </w:r>
      <w:r w:rsidR="00CA3EBF">
        <w:rPr>
          <w:rFonts w:cs="Times New Roman"/>
        </w:rPr>
        <w:t xml:space="preserve"> k-unakrsnom provjerom gdje je broj ponavljanja bio</w:t>
      </w:r>
      <w:r w:rsidR="00246EB8">
        <w:rPr>
          <w:rFonts w:cs="Times New Roman"/>
        </w:rPr>
        <w:t xml:space="preserve"> postavljen na</w:t>
      </w:r>
      <w:r w:rsidR="00CA3EBF">
        <w:rPr>
          <w:rFonts w:cs="Times New Roman"/>
        </w:rPr>
        <w:t xml:space="preserve"> deset.</w:t>
      </w:r>
    </w:p>
    <w:tbl>
      <w:tblPr>
        <w:tblStyle w:val="TableGrid"/>
        <w:tblW w:w="0" w:type="auto"/>
        <w:tblLook w:val="04A0" w:firstRow="1" w:lastRow="0" w:firstColumn="1" w:lastColumn="0" w:noHBand="0" w:noVBand="1"/>
      </w:tblPr>
      <w:tblGrid>
        <w:gridCol w:w="9344"/>
      </w:tblGrid>
      <w:tr w:rsidR="00937B35" w:rsidRPr="00ED2B0C" w14:paraId="481E98CE" w14:textId="77777777" w:rsidTr="00714E52">
        <w:trPr>
          <w:cantSplit/>
        </w:trPr>
        <w:tc>
          <w:tcPr>
            <w:tcW w:w="9344" w:type="dxa"/>
            <w:tcBorders>
              <w:bottom w:val="nil"/>
            </w:tcBorders>
          </w:tcPr>
          <w:tbl>
            <w:tblPr>
              <w:tblStyle w:val="TableGrid"/>
              <w:tblW w:w="0" w:type="auto"/>
              <w:tblLook w:val="04A0" w:firstRow="1" w:lastRow="0" w:firstColumn="1" w:lastColumn="0" w:noHBand="0" w:noVBand="1"/>
            </w:tblPr>
            <w:tblGrid>
              <w:gridCol w:w="3001"/>
              <w:gridCol w:w="6117"/>
            </w:tblGrid>
            <w:tr w:rsidR="00937B35" w14:paraId="0A263126" w14:textId="77777777" w:rsidTr="00714E52">
              <w:trPr>
                <w:cantSplit/>
              </w:trPr>
              <w:tc>
                <w:tcPr>
                  <w:tcW w:w="3001" w:type="dxa"/>
                </w:tcPr>
                <w:p w14:paraId="2C5D3F44" w14:textId="77777777" w:rsidR="00937B35" w:rsidRDefault="00937B35" w:rsidP="00176B7A">
                  <w:pPr>
                    <w:pStyle w:val="Tijelo"/>
                    <w:jc w:val="center"/>
                    <w:rPr>
                      <w:rFonts w:cs="Times New Roman"/>
                    </w:rPr>
                  </w:pPr>
                  <w:r>
                    <w:rPr>
                      <w:rFonts w:cs="Times New Roman"/>
                    </w:rPr>
                    <w:t>Procesor</w:t>
                  </w:r>
                </w:p>
              </w:tc>
              <w:tc>
                <w:tcPr>
                  <w:tcW w:w="6117" w:type="dxa"/>
                </w:tcPr>
                <w:p w14:paraId="1050E321" w14:textId="77777777" w:rsidR="00937B35" w:rsidRPr="00937B35" w:rsidRDefault="00937B35" w:rsidP="00937B35">
                  <w:pPr>
                    <w:pStyle w:val="Tijelo"/>
                  </w:pPr>
                  <w:r>
                    <w:t xml:space="preserve">Intel(R) </w:t>
                  </w:r>
                  <w:r w:rsidR="006028DD">
                    <w:t>Core(TM) i5-5200U CPU @ 2,</w:t>
                  </w:r>
                  <w:r w:rsidRPr="00937B35">
                    <w:t>20GHz, 2195 MHz</w:t>
                  </w:r>
                </w:p>
              </w:tc>
            </w:tr>
            <w:tr w:rsidR="00937B35" w14:paraId="678439F6" w14:textId="77777777" w:rsidTr="00714E52">
              <w:trPr>
                <w:cantSplit/>
              </w:trPr>
              <w:tc>
                <w:tcPr>
                  <w:tcW w:w="3001" w:type="dxa"/>
                </w:tcPr>
                <w:p w14:paraId="76382F35" w14:textId="77777777" w:rsidR="00937B35" w:rsidRDefault="00937B35" w:rsidP="00176B7A">
                  <w:pPr>
                    <w:pStyle w:val="Tijelo"/>
                    <w:jc w:val="center"/>
                    <w:rPr>
                      <w:rFonts w:cs="Times New Roman"/>
                    </w:rPr>
                  </w:pPr>
                  <w:r>
                    <w:rPr>
                      <w:rFonts w:cs="Times New Roman"/>
                    </w:rPr>
                    <w:t>Broj stvarnih jezgri</w:t>
                  </w:r>
                </w:p>
              </w:tc>
              <w:tc>
                <w:tcPr>
                  <w:tcW w:w="6117" w:type="dxa"/>
                </w:tcPr>
                <w:p w14:paraId="6477EB21" w14:textId="77777777" w:rsidR="00937B35" w:rsidRDefault="00937B35" w:rsidP="00176B7A">
                  <w:pPr>
                    <w:pStyle w:val="Tijelo"/>
                    <w:jc w:val="center"/>
                    <w:rPr>
                      <w:rFonts w:cs="Times New Roman"/>
                    </w:rPr>
                  </w:pPr>
                  <w:r>
                    <w:rPr>
                      <w:rFonts w:cs="Times New Roman"/>
                    </w:rPr>
                    <w:t>2</w:t>
                  </w:r>
                </w:p>
              </w:tc>
            </w:tr>
            <w:tr w:rsidR="00937B35" w14:paraId="742AFAB2" w14:textId="77777777" w:rsidTr="00714E52">
              <w:trPr>
                <w:cantSplit/>
              </w:trPr>
              <w:tc>
                <w:tcPr>
                  <w:tcW w:w="3001" w:type="dxa"/>
                </w:tcPr>
                <w:p w14:paraId="56B07E90" w14:textId="77777777" w:rsidR="00937B35" w:rsidRDefault="00937B35" w:rsidP="00176B7A">
                  <w:pPr>
                    <w:pStyle w:val="Tijelo"/>
                    <w:jc w:val="center"/>
                    <w:rPr>
                      <w:rFonts w:cs="Times New Roman"/>
                    </w:rPr>
                  </w:pPr>
                  <w:r>
                    <w:rPr>
                      <w:rFonts w:cs="Times New Roman"/>
                    </w:rPr>
                    <w:t>Broj logičkih jezgri</w:t>
                  </w:r>
                </w:p>
              </w:tc>
              <w:tc>
                <w:tcPr>
                  <w:tcW w:w="6117" w:type="dxa"/>
                </w:tcPr>
                <w:p w14:paraId="4BF43F3E" w14:textId="77777777" w:rsidR="00937B35" w:rsidRDefault="00937B35" w:rsidP="00937B35">
                  <w:pPr>
                    <w:pStyle w:val="Tijelo"/>
                    <w:jc w:val="center"/>
                    <w:rPr>
                      <w:rFonts w:cs="Times New Roman"/>
                    </w:rPr>
                  </w:pPr>
                  <w:r>
                    <w:rPr>
                      <w:rFonts w:cs="Times New Roman"/>
                    </w:rPr>
                    <w:t>4</w:t>
                  </w:r>
                </w:p>
              </w:tc>
            </w:tr>
            <w:tr w:rsidR="00937B35" w14:paraId="790DF604" w14:textId="77777777" w:rsidTr="00714E52">
              <w:trPr>
                <w:cantSplit/>
              </w:trPr>
              <w:tc>
                <w:tcPr>
                  <w:tcW w:w="3001" w:type="dxa"/>
                </w:tcPr>
                <w:p w14:paraId="2FE08250" w14:textId="77777777" w:rsidR="00937B35" w:rsidRDefault="00937B35" w:rsidP="00176B7A">
                  <w:pPr>
                    <w:pStyle w:val="Tijelo"/>
                    <w:jc w:val="center"/>
                    <w:rPr>
                      <w:rFonts w:cs="Times New Roman"/>
                    </w:rPr>
                  </w:pPr>
                  <w:r>
                    <w:rPr>
                      <w:rFonts w:cs="Times New Roman"/>
                    </w:rPr>
                    <w:t>Radna memorija</w:t>
                  </w:r>
                </w:p>
              </w:tc>
              <w:tc>
                <w:tcPr>
                  <w:tcW w:w="6117" w:type="dxa"/>
                </w:tcPr>
                <w:p w14:paraId="52F41672" w14:textId="77777777" w:rsidR="00937B35" w:rsidRDefault="006867F3" w:rsidP="00176B7A">
                  <w:pPr>
                    <w:pStyle w:val="Tijelo"/>
                    <w:jc w:val="center"/>
                    <w:rPr>
                      <w:rFonts w:cs="Times New Roman"/>
                    </w:rPr>
                  </w:pPr>
                  <w:r>
                    <w:rPr>
                      <w:rFonts w:cs="Times New Roman"/>
                    </w:rPr>
                    <w:t>6 GB DDR3 L</w:t>
                  </w:r>
                </w:p>
              </w:tc>
            </w:tr>
            <w:tr w:rsidR="00937B35" w14:paraId="2F442D77" w14:textId="77777777" w:rsidTr="00714E52">
              <w:trPr>
                <w:cantSplit/>
              </w:trPr>
              <w:tc>
                <w:tcPr>
                  <w:tcW w:w="3001" w:type="dxa"/>
                </w:tcPr>
                <w:p w14:paraId="27A3F928" w14:textId="77777777" w:rsidR="00937B35" w:rsidRDefault="006867F3" w:rsidP="00176B7A">
                  <w:pPr>
                    <w:pStyle w:val="Tijelo"/>
                    <w:jc w:val="center"/>
                    <w:rPr>
                      <w:rFonts w:cs="Times New Roman"/>
                    </w:rPr>
                  </w:pPr>
                  <w:r>
                    <w:rPr>
                      <w:rFonts w:cs="Times New Roman"/>
                    </w:rPr>
                    <w:t>Tvrdi disk</w:t>
                  </w:r>
                </w:p>
              </w:tc>
              <w:tc>
                <w:tcPr>
                  <w:tcW w:w="6117" w:type="dxa"/>
                </w:tcPr>
                <w:p w14:paraId="589A3731" w14:textId="77777777" w:rsidR="00937B35" w:rsidRDefault="006867F3" w:rsidP="00176B7A">
                  <w:pPr>
                    <w:pStyle w:val="Tijelo"/>
                    <w:jc w:val="center"/>
                    <w:rPr>
                      <w:rFonts w:cs="Times New Roman"/>
                    </w:rPr>
                  </w:pPr>
                  <w:r w:rsidRPr="006867F3">
                    <w:rPr>
                      <w:rFonts w:cs="Times New Roman"/>
                    </w:rPr>
                    <w:t>1 Disk - WDC WD10JPVX-22JC3T0 (931 GB)</w:t>
                  </w:r>
                </w:p>
              </w:tc>
            </w:tr>
            <w:tr w:rsidR="006867F3" w14:paraId="24D5AD09" w14:textId="77777777" w:rsidTr="00714E52">
              <w:trPr>
                <w:cantSplit/>
              </w:trPr>
              <w:tc>
                <w:tcPr>
                  <w:tcW w:w="3001" w:type="dxa"/>
                </w:tcPr>
                <w:p w14:paraId="6590FFD3" w14:textId="77777777" w:rsidR="006867F3" w:rsidRDefault="006867F3" w:rsidP="00176B7A">
                  <w:pPr>
                    <w:pStyle w:val="Tijelo"/>
                    <w:jc w:val="center"/>
                    <w:rPr>
                      <w:rFonts w:cs="Times New Roman"/>
                    </w:rPr>
                  </w:pPr>
                  <w:r>
                    <w:rPr>
                      <w:rFonts w:cs="Times New Roman"/>
                    </w:rPr>
                    <w:t>Matična ploča</w:t>
                  </w:r>
                </w:p>
              </w:tc>
              <w:tc>
                <w:tcPr>
                  <w:tcW w:w="6117" w:type="dxa"/>
                </w:tcPr>
                <w:p w14:paraId="06B33A71" w14:textId="77777777" w:rsidR="006867F3" w:rsidRPr="006867F3" w:rsidRDefault="006867F3" w:rsidP="00176B7A">
                  <w:pPr>
                    <w:pStyle w:val="Tijelo"/>
                    <w:jc w:val="center"/>
                    <w:rPr>
                      <w:rFonts w:cs="Times New Roman"/>
                    </w:rPr>
                  </w:pPr>
                  <w:proofErr w:type="spellStart"/>
                  <w:r w:rsidRPr="006867F3">
                    <w:rPr>
                      <w:rFonts w:cs="Times New Roman"/>
                    </w:rPr>
                    <w:t>Acer</w:t>
                  </w:r>
                  <w:proofErr w:type="spellEnd"/>
                  <w:r w:rsidRPr="006867F3">
                    <w:rPr>
                      <w:rFonts w:cs="Times New Roman"/>
                    </w:rPr>
                    <w:t xml:space="preserve"> </w:t>
                  </w:r>
                  <w:proofErr w:type="spellStart"/>
                  <w:r w:rsidRPr="006867F3">
                    <w:rPr>
                      <w:rFonts w:cs="Times New Roman"/>
                    </w:rPr>
                    <w:t>Aspire</w:t>
                  </w:r>
                  <w:proofErr w:type="spellEnd"/>
                  <w:r w:rsidRPr="006867F3">
                    <w:rPr>
                      <w:rFonts w:cs="Times New Roman"/>
                    </w:rPr>
                    <w:t xml:space="preserve"> E5-573G</w:t>
                  </w:r>
                </w:p>
              </w:tc>
            </w:tr>
          </w:tbl>
          <w:p w14:paraId="345BFDA6" w14:textId="77777777" w:rsidR="00937B35" w:rsidRPr="00ED2B0C" w:rsidRDefault="00937B35" w:rsidP="00176B7A">
            <w:pPr>
              <w:pStyle w:val="Tijelo"/>
              <w:jc w:val="center"/>
              <w:rPr>
                <w:rFonts w:cs="Times New Roman"/>
              </w:rPr>
            </w:pPr>
          </w:p>
        </w:tc>
      </w:tr>
      <w:tr w:rsidR="00937B35" w:rsidRPr="00ED2B0C" w14:paraId="13FAE104" w14:textId="77777777" w:rsidTr="00714E52">
        <w:trPr>
          <w:cantSplit/>
        </w:trPr>
        <w:tc>
          <w:tcPr>
            <w:tcW w:w="9344" w:type="dxa"/>
            <w:tcBorders>
              <w:top w:val="nil"/>
              <w:left w:val="nil"/>
              <w:bottom w:val="nil"/>
              <w:right w:val="nil"/>
            </w:tcBorders>
          </w:tcPr>
          <w:p w14:paraId="58D8E5F6" w14:textId="77777777" w:rsidR="00937B35" w:rsidRPr="00ED2B0C" w:rsidRDefault="00937B35" w:rsidP="00937B35">
            <w:pPr>
              <w:pStyle w:val="Tijelo"/>
              <w:jc w:val="center"/>
              <w:rPr>
                <w:rFonts w:cs="Times New Roman"/>
              </w:rPr>
            </w:pPr>
            <w:r>
              <w:rPr>
                <w:rFonts w:cs="Times New Roman"/>
              </w:rPr>
              <w:t>Tablica 3.1. Osnovne specifikacije računala na kojoj je provedena analiza performansi</w:t>
            </w:r>
          </w:p>
        </w:tc>
      </w:tr>
    </w:tbl>
    <w:p w14:paraId="1A971758" w14:textId="77777777" w:rsidR="00CE20B8" w:rsidRDefault="00F712EF" w:rsidP="00CE20B8">
      <w:pPr>
        <w:pStyle w:val="Tijelo"/>
      </w:pPr>
      <w:r>
        <w:t>Prednosti ovog načina pristupa problemu su u tome da se koristi jedan klasifikator. Kada bi se koristio po jedan klasifik</w:t>
      </w:r>
      <w:r w:rsidR="00246EB8">
        <w:t xml:space="preserve">ator za svaku akcijsku jedinicu, </w:t>
      </w:r>
      <w:r>
        <w:t xml:space="preserve">vrijeme potrebno za testiranje i treniranje svih tih klasifikatora bi bilo značajno </w:t>
      </w:r>
      <w:r w:rsidR="00404983">
        <w:t xml:space="preserve">veće. Uz manji broj klasifikatora i samo programsko rješenje </w:t>
      </w:r>
      <w:r w:rsidR="00404983">
        <w:lastRenderedPageBreak/>
        <w:t>je puno jednostav</w:t>
      </w:r>
      <w:r w:rsidR="00BF027F">
        <w:t>nije i stoga lak</w:t>
      </w:r>
      <w:r w:rsidR="00246EB8">
        <w:t>še za održavat</w:t>
      </w:r>
      <w:r w:rsidR="00CB3752">
        <w:t>i i nadograđivati, ali dolazi s</w:t>
      </w:r>
      <w:r w:rsidR="00246EB8">
        <w:t xml:space="preserve"> određenim žrtvovanjem preciznosti klasifikacije.</w:t>
      </w:r>
    </w:p>
    <w:p w14:paraId="316749FC" w14:textId="77777777" w:rsidR="000D22DB" w:rsidRDefault="000F2E7C" w:rsidP="00AE707B">
      <w:pPr>
        <w:pStyle w:val="Podpoglavlje2"/>
      </w:pPr>
      <w:bookmarkStart w:id="78" w:name="_Toc478939213"/>
      <w:r>
        <w:t>Analiza</w:t>
      </w:r>
      <w:r w:rsidR="00AE707B">
        <w:t xml:space="preserve"> </w:t>
      </w:r>
      <w:r>
        <w:t>rezultata</w:t>
      </w:r>
      <w:r w:rsidR="00AE707B">
        <w:t xml:space="preserve"> na trening podatcima</w:t>
      </w:r>
      <w:bookmarkEnd w:id="78"/>
    </w:p>
    <w:p w14:paraId="628E192B" w14:textId="77777777" w:rsidR="00AE707B" w:rsidRDefault="007F305D" w:rsidP="00AE707B">
      <w:pPr>
        <w:pStyle w:val="Tijelo"/>
      </w:pPr>
      <w:r>
        <w:t xml:space="preserve">Što se tiče prosječne </w:t>
      </w:r>
      <w:commentRangeStart w:id="79"/>
      <w:r>
        <w:t>preciznosti</w:t>
      </w:r>
      <w:commentRangeEnd w:id="79"/>
      <w:r w:rsidR="00254148">
        <w:rPr>
          <w:rStyle w:val="CommentReference"/>
          <w:rFonts w:asciiTheme="minorHAnsi" w:hAnsiTheme="minorHAnsi"/>
        </w:rPr>
        <w:commentReference w:id="79"/>
      </w:r>
      <w:r>
        <w:t xml:space="preserve"> klasifikacije na trening podatcima, ona iznosi 82,06%. Prilikom treninga korišteno je 797 različitih vektora značajki koji predstavljaju različite izraze lica. Neke emocije su jako dobro prepoznate, a neke su malo slabije što je mana korištenja jednog klasifikatora jer su za neke emocije slični izrazi lica i dosta ih je teže prepoznati nego druge. Uspješnost klasifikacije po pojedinoj emociji dana je u tablici 3.2.</w:t>
      </w:r>
    </w:p>
    <w:tbl>
      <w:tblPr>
        <w:tblStyle w:val="TableGrid"/>
        <w:tblW w:w="0" w:type="auto"/>
        <w:tblLook w:val="04A0" w:firstRow="1" w:lastRow="0" w:firstColumn="1" w:lastColumn="0" w:noHBand="0" w:noVBand="1"/>
      </w:tblPr>
      <w:tblGrid>
        <w:gridCol w:w="9344"/>
      </w:tblGrid>
      <w:tr w:rsidR="00AE707B" w:rsidRPr="00ED2B0C" w14:paraId="45831386" w14:textId="77777777" w:rsidTr="00714E52">
        <w:trPr>
          <w:cantSplit/>
        </w:trPr>
        <w:tc>
          <w:tcPr>
            <w:tcW w:w="9344" w:type="dxa"/>
            <w:tcBorders>
              <w:bottom w:val="nil"/>
            </w:tcBorders>
          </w:tcPr>
          <w:tbl>
            <w:tblPr>
              <w:tblStyle w:val="TableGrid"/>
              <w:tblW w:w="0" w:type="auto"/>
              <w:tblLook w:val="04A0" w:firstRow="1" w:lastRow="0" w:firstColumn="1" w:lastColumn="0" w:noHBand="0" w:noVBand="1"/>
            </w:tblPr>
            <w:tblGrid>
              <w:gridCol w:w="4559"/>
              <w:gridCol w:w="4559"/>
            </w:tblGrid>
            <w:tr w:rsidR="00AE707B" w14:paraId="33BFB699" w14:textId="77777777" w:rsidTr="00714E52">
              <w:trPr>
                <w:cantSplit/>
              </w:trPr>
              <w:tc>
                <w:tcPr>
                  <w:tcW w:w="4559" w:type="dxa"/>
                </w:tcPr>
                <w:p w14:paraId="0068718C" w14:textId="77777777" w:rsidR="00AE707B" w:rsidRDefault="00AE707B" w:rsidP="00176B7A">
                  <w:pPr>
                    <w:pStyle w:val="Tijelo"/>
                    <w:jc w:val="center"/>
                    <w:rPr>
                      <w:rFonts w:cs="Times New Roman"/>
                    </w:rPr>
                  </w:pPr>
                  <w:r>
                    <w:rPr>
                      <w:rFonts w:cs="Times New Roman"/>
                    </w:rPr>
                    <w:t>Emocija</w:t>
                  </w:r>
                </w:p>
              </w:tc>
              <w:tc>
                <w:tcPr>
                  <w:tcW w:w="4559" w:type="dxa"/>
                </w:tcPr>
                <w:p w14:paraId="41D8C30E" w14:textId="77777777" w:rsidR="00AE707B" w:rsidRDefault="00AE707B" w:rsidP="00176B7A">
                  <w:pPr>
                    <w:pStyle w:val="Tijelo"/>
                    <w:jc w:val="center"/>
                    <w:rPr>
                      <w:rFonts w:cs="Times New Roman"/>
                    </w:rPr>
                  </w:pPr>
                  <w:r>
                    <w:rPr>
                      <w:rFonts w:cs="Times New Roman"/>
                    </w:rPr>
                    <w:t>Uspješnost klasifikacije [%]</w:t>
                  </w:r>
                </w:p>
              </w:tc>
            </w:tr>
            <w:tr w:rsidR="00AE707B" w14:paraId="1AEAEBED" w14:textId="77777777" w:rsidTr="00714E52">
              <w:trPr>
                <w:cantSplit/>
              </w:trPr>
              <w:tc>
                <w:tcPr>
                  <w:tcW w:w="4559" w:type="dxa"/>
                </w:tcPr>
                <w:p w14:paraId="5CCCCA85" w14:textId="77777777" w:rsidR="00AE707B" w:rsidRDefault="00AE707B" w:rsidP="00176B7A">
                  <w:pPr>
                    <w:pStyle w:val="Tijelo"/>
                    <w:jc w:val="center"/>
                    <w:rPr>
                      <w:rFonts w:cs="Times New Roman"/>
                    </w:rPr>
                  </w:pPr>
                  <w:r>
                    <w:rPr>
                      <w:rFonts w:cs="Times New Roman"/>
                    </w:rPr>
                    <w:t>Strah</w:t>
                  </w:r>
                </w:p>
              </w:tc>
              <w:tc>
                <w:tcPr>
                  <w:tcW w:w="4559" w:type="dxa"/>
                </w:tcPr>
                <w:p w14:paraId="37824056" w14:textId="77777777" w:rsidR="00AE707B" w:rsidRDefault="00AE707B" w:rsidP="00176B7A">
                  <w:pPr>
                    <w:pStyle w:val="Tijelo"/>
                    <w:jc w:val="center"/>
                    <w:rPr>
                      <w:rFonts w:cs="Times New Roman"/>
                    </w:rPr>
                  </w:pPr>
                  <w:r>
                    <w:rPr>
                      <w:rFonts w:cs="Times New Roman"/>
                    </w:rPr>
                    <w:t>71,6</w:t>
                  </w:r>
                  <w:r w:rsidR="00937B35">
                    <w:rPr>
                      <w:rFonts w:cs="Times New Roman"/>
                    </w:rPr>
                    <w:t>8</w:t>
                  </w:r>
                </w:p>
              </w:tc>
            </w:tr>
            <w:tr w:rsidR="00AE707B" w14:paraId="1387D694" w14:textId="77777777" w:rsidTr="00714E52">
              <w:trPr>
                <w:cantSplit/>
              </w:trPr>
              <w:tc>
                <w:tcPr>
                  <w:tcW w:w="4559" w:type="dxa"/>
                </w:tcPr>
                <w:p w14:paraId="41699DEB" w14:textId="77777777" w:rsidR="00AE707B" w:rsidRDefault="00AE707B" w:rsidP="00176B7A">
                  <w:pPr>
                    <w:pStyle w:val="Tijelo"/>
                    <w:jc w:val="center"/>
                    <w:rPr>
                      <w:rFonts w:cs="Times New Roman"/>
                    </w:rPr>
                  </w:pPr>
                  <w:r>
                    <w:rPr>
                      <w:rFonts w:cs="Times New Roman"/>
                    </w:rPr>
                    <w:t>Srdžba</w:t>
                  </w:r>
                </w:p>
              </w:tc>
              <w:tc>
                <w:tcPr>
                  <w:tcW w:w="4559" w:type="dxa"/>
                </w:tcPr>
                <w:p w14:paraId="0BDC0A67" w14:textId="77777777" w:rsidR="00AE707B" w:rsidRDefault="00AE707B" w:rsidP="00176B7A">
                  <w:pPr>
                    <w:pStyle w:val="Tijelo"/>
                    <w:jc w:val="center"/>
                    <w:rPr>
                      <w:rFonts w:cs="Times New Roman"/>
                    </w:rPr>
                  </w:pPr>
                  <w:r>
                    <w:rPr>
                      <w:rFonts w:cs="Times New Roman"/>
                    </w:rPr>
                    <w:t>75,86</w:t>
                  </w:r>
                </w:p>
              </w:tc>
            </w:tr>
            <w:tr w:rsidR="00AE707B" w14:paraId="58BFEBED" w14:textId="77777777" w:rsidTr="00714E52">
              <w:trPr>
                <w:cantSplit/>
              </w:trPr>
              <w:tc>
                <w:tcPr>
                  <w:tcW w:w="4559" w:type="dxa"/>
                </w:tcPr>
                <w:p w14:paraId="5D3FB857" w14:textId="77777777" w:rsidR="00AE707B" w:rsidRDefault="00AE707B" w:rsidP="00176B7A">
                  <w:pPr>
                    <w:pStyle w:val="Tijelo"/>
                    <w:jc w:val="center"/>
                    <w:rPr>
                      <w:rFonts w:cs="Times New Roman"/>
                    </w:rPr>
                  </w:pPr>
                  <w:r>
                    <w:rPr>
                      <w:rFonts w:cs="Times New Roman"/>
                    </w:rPr>
                    <w:t>Gađenje</w:t>
                  </w:r>
                </w:p>
              </w:tc>
              <w:tc>
                <w:tcPr>
                  <w:tcW w:w="4559" w:type="dxa"/>
                </w:tcPr>
                <w:p w14:paraId="708FD3DE" w14:textId="77777777" w:rsidR="00AE707B" w:rsidRDefault="00AE707B" w:rsidP="00176B7A">
                  <w:pPr>
                    <w:pStyle w:val="Tijelo"/>
                    <w:jc w:val="center"/>
                    <w:rPr>
                      <w:rFonts w:cs="Times New Roman"/>
                    </w:rPr>
                  </w:pPr>
                  <w:r>
                    <w:rPr>
                      <w:rFonts w:cs="Times New Roman"/>
                    </w:rPr>
                    <w:t>88,79</w:t>
                  </w:r>
                </w:p>
              </w:tc>
            </w:tr>
            <w:tr w:rsidR="00AE707B" w14:paraId="22297710" w14:textId="77777777" w:rsidTr="00714E52">
              <w:trPr>
                <w:cantSplit/>
              </w:trPr>
              <w:tc>
                <w:tcPr>
                  <w:tcW w:w="4559" w:type="dxa"/>
                </w:tcPr>
                <w:p w14:paraId="55CABBBD" w14:textId="77777777" w:rsidR="00AE707B" w:rsidRDefault="00AE707B" w:rsidP="00176B7A">
                  <w:pPr>
                    <w:pStyle w:val="Tijelo"/>
                    <w:jc w:val="center"/>
                    <w:rPr>
                      <w:rFonts w:cs="Times New Roman"/>
                    </w:rPr>
                  </w:pPr>
                  <w:r>
                    <w:rPr>
                      <w:rFonts w:cs="Times New Roman"/>
                    </w:rPr>
                    <w:t>Radost</w:t>
                  </w:r>
                </w:p>
              </w:tc>
              <w:tc>
                <w:tcPr>
                  <w:tcW w:w="4559" w:type="dxa"/>
                </w:tcPr>
                <w:p w14:paraId="5D9116ED" w14:textId="77777777" w:rsidR="00AE707B" w:rsidRDefault="00AE707B" w:rsidP="00176B7A">
                  <w:pPr>
                    <w:pStyle w:val="Tijelo"/>
                    <w:jc w:val="center"/>
                    <w:rPr>
                      <w:rFonts w:cs="Times New Roman"/>
                    </w:rPr>
                  </w:pPr>
                  <w:r>
                    <w:rPr>
                      <w:rFonts w:cs="Times New Roman"/>
                    </w:rPr>
                    <w:t>96,49</w:t>
                  </w:r>
                </w:p>
              </w:tc>
            </w:tr>
            <w:tr w:rsidR="00AE707B" w14:paraId="0188F0B1" w14:textId="77777777" w:rsidTr="00714E52">
              <w:trPr>
                <w:cantSplit/>
              </w:trPr>
              <w:tc>
                <w:tcPr>
                  <w:tcW w:w="4559" w:type="dxa"/>
                </w:tcPr>
                <w:p w14:paraId="2BC9690C" w14:textId="77777777" w:rsidR="00AE707B" w:rsidRDefault="00AE707B" w:rsidP="00176B7A">
                  <w:pPr>
                    <w:pStyle w:val="Tijelo"/>
                    <w:jc w:val="center"/>
                    <w:rPr>
                      <w:rFonts w:cs="Times New Roman"/>
                    </w:rPr>
                  </w:pPr>
                  <w:r>
                    <w:rPr>
                      <w:rFonts w:cs="Times New Roman"/>
                    </w:rPr>
                    <w:t>Neutralno</w:t>
                  </w:r>
                </w:p>
              </w:tc>
              <w:tc>
                <w:tcPr>
                  <w:tcW w:w="4559" w:type="dxa"/>
                </w:tcPr>
                <w:p w14:paraId="68CFA8BB" w14:textId="77777777" w:rsidR="00AE707B" w:rsidRDefault="00AE707B" w:rsidP="00176B7A">
                  <w:pPr>
                    <w:pStyle w:val="Tijelo"/>
                    <w:jc w:val="center"/>
                    <w:rPr>
                      <w:rFonts w:cs="Times New Roman"/>
                    </w:rPr>
                  </w:pPr>
                  <w:r>
                    <w:rPr>
                      <w:rFonts w:cs="Times New Roman"/>
                    </w:rPr>
                    <w:t>75,38</w:t>
                  </w:r>
                </w:p>
              </w:tc>
            </w:tr>
            <w:tr w:rsidR="00AE707B" w14:paraId="2B97C623" w14:textId="77777777" w:rsidTr="00714E52">
              <w:trPr>
                <w:cantSplit/>
              </w:trPr>
              <w:tc>
                <w:tcPr>
                  <w:tcW w:w="4559" w:type="dxa"/>
                </w:tcPr>
                <w:p w14:paraId="7D867935" w14:textId="77777777" w:rsidR="00AE707B" w:rsidRDefault="00AE707B" w:rsidP="00176B7A">
                  <w:pPr>
                    <w:pStyle w:val="Tijelo"/>
                    <w:jc w:val="center"/>
                    <w:rPr>
                      <w:rFonts w:cs="Times New Roman"/>
                    </w:rPr>
                  </w:pPr>
                  <w:r>
                    <w:rPr>
                      <w:rFonts w:cs="Times New Roman"/>
                    </w:rPr>
                    <w:t>Tuga</w:t>
                  </w:r>
                </w:p>
              </w:tc>
              <w:tc>
                <w:tcPr>
                  <w:tcW w:w="4559" w:type="dxa"/>
                </w:tcPr>
                <w:p w14:paraId="2AE4EE54" w14:textId="77777777" w:rsidR="00AE707B" w:rsidRDefault="00AE707B" w:rsidP="00176B7A">
                  <w:pPr>
                    <w:pStyle w:val="Tijelo"/>
                    <w:jc w:val="center"/>
                    <w:rPr>
                      <w:rFonts w:cs="Times New Roman"/>
                    </w:rPr>
                  </w:pPr>
                  <w:r>
                    <w:rPr>
                      <w:rFonts w:cs="Times New Roman"/>
                    </w:rPr>
                    <w:t>77,36</w:t>
                  </w:r>
                </w:p>
              </w:tc>
            </w:tr>
            <w:tr w:rsidR="00AE707B" w14:paraId="72EE1C43" w14:textId="77777777" w:rsidTr="00714E52">
              <w:trPr>
                <w:cantSplit/>
              </w:trPr>
              <w:tc>
                <w:tcPr>
                  <w:tcW w:w="4559" w:type="dxa"/>
                </w:tcPr>
                <w:p w14:paraId="7898FA56" w14:textId="77777777" w:rsidR="00AE707B" w:rsidRDefault="00AE707B" w:rsidP="00176B7A">
                  <w:pPr>
                    <w:pStyle w:val="Tijelo"/>
                    <w:jc w:val="center"/>
                    <w:rPr>
                      <w:rFonts w:cs="Times New Roman"/>
                    </w:rPr>
                  </w:pPr>
                  <w:r>
                    <w:rPr>
                      <w:rFonts w:cs="Times New Roman"/>
                    </w:rPr>
                    <w:t>Iznenađenje</w:t>
                  </w:r>
                </w:p>
              </w:tc>
              <w:tc>
                <w:tcPr>
                  <w:tcW w:w="4559" w:type="dxa"/>
                </w:tcPr>
                <w:p w14:paraId="1FC8BC57" w14:textId="77777777" w:rsidR="00AE707B" w:rsidRDefault="00AE707B" w:rsidP="00176B7A">
                  <w:pPr>
                    <w:pStyle w:val="Tijelo"/>
                    <w:jc w:val="center"/>
                    <w:rPr>
                      <w:rFonts w:cs="Times New Roman"/>
                    </w:rPr>
                  </w:pPr>
                  <w:r>
                    <w:rPr>
                      <w:rFonts w:cs="Times New Roman"/>
                    </w:rPr>
                    <w:t>90,09</w:t>
                  </w:r>
                </w:p>
              </w:tc>
            </w:tr>
          </w:tbl>
          <w:p w14:paraId="33BF1B32" w14:textId="77777777" w:rsidR="00AE707B" w:rsidRPr="00ED2B0C" w:rsidRDefault="00AE707B" w:rsidP="00176B7A">
            <w:pPr>
              <w:pStyle w:val="Tijelo"/>
              <w:jc w:val="center"/>
              <w:rPr>
                <w:rFonts w:cs="Times New Roman"/>
              </w:rPr>
            </w:pPr>
          </w:p>
        </w:tc>
      </w:tr>
      <w:tr w:rsidR="00AE707B" w:rsidRPr="00ED2B0C" w14:paraId="5CD55E16" w14:textId="77777777" w:rsidTr="00714E52">
        <w:trPr>
          <w:cantSplit/>
        </w:trPr>
        <w:tc>
          <w:tcPr>
            <w:tcW w:w="9344" w:type="dxa"/>
            <w:tcBorders>
              <w:top w:val="nil"/>
              <w:left w:val="nil"/>
              <w:bottom w:val="nil"/>
              <w:right w:val="nil"/>
            </w:tcBorders>
          </w:tcPr>
          <w:p w14:paraId="5090C4A9" w14:textId="77777777" w:rsidR="00AE707B" w:rsidRPr="00ED2B0C" w:rsidRDefault="00937B35" w:rsidP="00937B35">
            <w:pPr>
              <w:pStyle w:val="Tijelo"/>
              <w:jc w:val="center"/>
              <w:rPr>
                <w:rFonts w:cs="Times New Roman"/>
              </w:rPr>
            </w:pPr>
            <w:r>
              <w:rPr>
                <w:rFonts w:cs="Times New Roman"/>
              </w:rPr>
              <w:t>Tablica 3.2. Uspješnost klasifikacije po pojedinoj emociji</w:t>
            </w:r>
          </w:p>
        </w:tc>
      </w:tr>
    </w:tbl>
    <w:p w14:paraId="008751E8" w14:textId="03FF134F" w:rsidR="00AE707B" w:rsidRDefault="00E91936" w:rsidP="00AE707B">
      <w:pPr>
        <w:pStyle w:val="Tijelo"/>
      </w:pPr>
      <w:r>
        <w:t xml:space="preserve">Iz tablice 3.2. se vidi da su emocije: strah, srdžba, tuga i neutralno ispod prosjeka po uspješnosti, a ostale odstupaju od njih za minimalno deset posto. To je </w:t>
      </w:r>
      <w:commentRangeStart w:id="80"/>
      <w:r>
        <w:t xml:space="preserve">možda </w:t>
      </w:r>
      <w:commentRangeEnd w:id="80"/>
      <w:r w:rsidR="00254148">
        <w:rPr>
          <w:rStyle w:val="CommentReference"/>
          <w:rFonts w:asciiTheme="minorHAnsi" w:hAnsiTheme="minorHAnsi"/>
        </w:rPr>
        <w:commentReference w:id="80"/>
      </w:r>
      <w:r>
        <w:t xml:space="preserve">iz razloga jer izrazi lica za te emocije odstupaju od drugih, a i ljudi ih lakše prepoznaju. </w:t>
      </w:r>
      <w:del w:id="81" w:author="Zoric" w:date="2017-03-22T08:58:00Z">
        <w:r w:rsidDel="00254148">
          <w:delText>S obzirom da se strojno učenje i način klasifikacije nastoji što više približiti načinu rada čovjeka,</w:delText>
        </w:r>
      </w:del>
      <w:del w:id="82" w:author="Zoric" w:date="2017-03-22T08:57:00Z">
        <w:r w:rsidDel="00254148">
          <w:delText xml:space="preserve"> ovi rezultati imaju smisla</w:delText>
        </w:r>
      </w:del>
      <w:r>
        <w:t>.</w:t>
      </w:r>
      <w:r w:rsidR="00CB3752">
        <w:t xml:space="preserve"> Cijela matrica </w:t>
      </w:r>
      <w:r w:rsidR="00742125">
        <w:t>zabune</w:t>
      </w:r>
      <w:r w:rsidR="00CB3752">
        <w:t xml:space="preserve"> s</w:t>
      </w:r>
      <w:r w:rsidR="009F2CA0">
        <w:t xml:space="preserve"> detaljima klasifikacije prikazana je u tablici 3.3.</w:t>
      </w:r>
    </w:p>
    <w:tbl>
      <w:tblPr>
        <w:tblStyle w:val="TableGrid"/>
        <w:tblW w:w="0" w:type="auto"/>
        <w:tblLook w:val="04A0" w:firstRow="1" w:lastRow="0" w:firstColumn="1" w:lastColumn="0" w:noHBand="0" w:noVBand="1"/>
      </w:tblPr>
      <w:tblGrid>
        <w:gridCol w:w="9344"/>
      </w:tblGrid>
      <w:tr w:rsidR="00003BFC" w:rsidRPr="00ED2B0C" w14:paraId="4FF1E5AC" w14:textId="77777777" w:rsidTr="00714E52">
        <w:trPr>
          <w:cantSplit/>
        </w:trPr>
        <w:tc>
          <w:tcPr>
            <w:tcW w:w="9344" w:type="dxa"/>
            <w:tcBorders>
              <w:bottom w:val="nil"/>
            </w:tcBorders>
          </w:tcPr>
          <w:tbl>
            <w:tblPr>
              <w:tblStyle w:val="TableGrid"/>
              <w:tblW w:w="0" w:type="auto"/>
              <w:tblLook w:val="04A0" w:firstRow="1" w:lastRow="0" w:firstColumn="1" w:lastColumn="0" w:noHBand="0" w:noVBand="1"/>
            </w:tblPr>
            <w:tblGrid>
              <w:gridCol w:w="1376"/>
              <w:gridCol w:w="996"/>
              <w:gridCol w:w="1052"/>
              <w:gridCol w:w="1097"/>
              <w:gridCol w:w="1052"/>
              <w:gridCol w:w="1176"/>
              <w:gridCol w:w="993"/>
              <w:gridCol w:w="1376"/>
            </w:tblGrid>
            <w:tr w:rsidR="00003BFC" w14:paraId="3C0E5DD2" w14:textId="77777777" w:rsidTr="00714E52">
              <w:trPr>
                <w:cantSplit/>
              </w:trPr>
              <w:tc>
                <w:tcPr>
                  <w:tcW w:w="1139" w:type="dxa"/>
                </w:tcPr>
                <w:p w14:paraId="625DD193" w14:textId="77777777" w:rsidR="00003BFC" w:rsidRDefault="00003BFC" w:rsidP="00176B7A">
                  <w:pPr>
                    <w:pStyle w:val="Tijelo"/>
                    <w:jc w:val="center"/>
                    <w:rPr>
                      <w:rFonts w:cs="Times New Roman"/>
                    </w:rPr>
                  </w:pPr>
                </w:p>
              </w:tc>
              <w:tc>
                <w:tcPr>
                  <w:tcW w:w="1139" w:type="dxa"/>
                </w:tcPr>
                <w:p w14:paraId="443DD942" w14:textId="77777777" w:rsidR="00003BFC" w:rsidRDefault="00003BFC" w:rsidP="00176B7A">
                  <w:pPr>
                    <w:pStyle w:val="Tijelo"/>
                    <w:jc w:val="center"/>
                    <w:rPr>
                      <w:rFonts w:cs="Times New Roman"/>
                    </w:rPr>
                  </w:pPr>
                  <w:r>
                    <w:rPr>
                      <w:rFonts w:cs="Times New Roman"/>
                    </w:rPr>
                    <w:t>Strah</w:t>
                  </w:r>
                </w:p>
              </w:tc>
              <w:tc>
                <w:tcPr>
                  <w:tcW w:w="1140" w:type="dxa"/>
                </w:tcPr>
                <w:p w14:paraId="13C48AA7" w14:textId="77777777" w:rsidR="00003BFC" w:rsidRDefault="00003BFC" w:rsidP="00176B7A">
                  <w:pPr>
                    <w:pStyle w:val="Tijelo"/>
                    <w:jc w:val="center"/>
                    <w:rPr>
                      <w:rFonts w:cs="Times New Roman"/>
                    </w:rPr>
                  </w:pPr>
                  <w:r>
                    <w:rPr>
                      <w:rFonts w:cs="Times New Roman"/>
                    </w:rPr>
                    <w:t>Srdžba</w:t>
                  </w:r>
                </w:p>
              </w:tc>
              <w:tc>
                <w:tcPr>
                  <w:tcW w:w="1140" w:type="dxa"/>
                </w:tcPr>
                <w:p w14:paraId="7607DBB1" w14:textId="77777777" w:rsidR="00003BFC" w:rsidRDefault="00003BFC" w:rsidP="00176B7A">
                  <w:pPr>
                    <w:pStyle w:val="Tijelo"/>
                    <w:jc w:val="center"/>
                    <w:rPr>
                      <w:rFonts w:cs="Times New Roman"/>
                    </w:rPr>
                  </w:pPr>
                  <w:r>
                    <w:rPr>
                      <w:rFonts w:cs="Times New Roman"/>
                    </w:rPr>
                    <w:t>Gađenje</w:t>
                  </w:r>
                </w:p>
              </w:tc>
              <w:tc>
                <w:tcPr>
                  <w:tcW w:w="1140" w:type="dxa"/>
                </w:tcPr>
                <w:p w14:paraId="268409E4" w14:textId="77777777" w:rsidR="00003BFC" w:rsidRDefault="00003BFC" w:rsidP="00176B7A">
                  <w:pPr>
                    <w:pStyle w:val="Tijelo"/>
                    <w:jc w:val="center"/>
                    <w:rPr>
                      <w:rFonts w:cs="Times New Roman"/>
                    </w:rPr>
                  </w:pPr>
                  <w:r>
                    <w:rPr>
                      <w:rFonts w:cs="Times New Roman"/>
                    </w:rPr>
                    <w:t>Radost</w:t>
                  </w:r>
                </w:p>
              </w:tc>
              <w:tc>
                <w:tcPr>
                  <w:tcW w:w="1140" w:type="dxa"/>
                </w:tcPr>
                <w:p w14:paraId="327C3B95" w14:textId="77777777" w:rsidR="00003BFC" w:rsidRDefault="00003BFC" w:rsidP="00176B7A">
                  <w:pPr>
                    <w:pStyle w:val="Tijelo"/>
                    <w:jc w:val="center"/>
                    <w:rPr>
                      <w:rFonts w:cs="Times New Roman"/>
                    </w:rPr>
                  </w:pPr>
                  <w:r>
                    <w:rPr>
                      <w:rFonts w:cs="Times New Roman"/>
                    </w:rPr>
                    <w:t>Neutralno</w:t>
                  </w:r>
                </w:p>
              </w:tc>
              <w:tc>
                <w:tcPr>
                  <w:tcW w:w="1140" w:type="dxa"/>
                </w:tcPr>
                <w:p w14:paraId="63068F1B" w14:textId="77777777" w:rsidR="00003BFC" w:rsidRDefault="00003BFC" w:rsidP="00176B7A">
                  <w:pPr>
                    <w:pStyle w:val="Tijelo"/>
                    <w:jc w:val="center"/>
                    <w:rPr>
                      <w:rFonts w:cs="Times New Roman"/>
                    </w:rPr>
                  </w:pPr>
                  <w:r>
                    <w:rPr>
                      <w:rFonts w:cs="Times New Roman"/>
                    </w:rPr>
                    <w:t>Tuga</w:t>
                  </w:r>
                </w:p>
              </w:tc>
              <w:tc>
                <w:tcPr>
                  <w:tcW w:w="1140" w:type="dxa"/>
                </w:tcPr>
                <w:p w14:paraId="0DACDFB2" w14:textId="77777777" w:rsidR="00003BFC" w:rsidRDefault="00003BFC" w:rsidP="00176B7A">
                  <w:pPr>
                    <w:pStyle w:val="Tijelo"/>
                    <w:jc w:val="center"/>
                    <w:rPr>
                      <w:rFonts w:cs="Times New Roman"/>
                    </w:rPr>
                  </w:pPr>
                  <w:r>
                    <w:rPr>
                      <w:rFonts w:cs="Times New Roman"/>
                    </w:rPr>
                    <w:t>Iznenađenje</w:t>
                  </w:r>
                </w:p>
              </w:tc>
            </w:tr>
            <w:tr w:rsidR="00003BFC" w14:paraId="2D2B2198" w14:textId="77777777" w:rsidTr="00714E52">
              <w:trPr>
                <w:cantSplit/>
              </w:trPr>
              <w:tc>
                <w:tcPr>
                  <w:tcW w:w="1139" w:type="dxa"/>
                </w:tcPr>
                <w:p w14:paraId="0E3216EF" w14:textId="77777777" w:rsidR="00003BFC" w:rsidRDefault="00003BFC" w:rsidP="00176B7A">
                  <w:pPr>
                    <w:pStyle w:val="Tijelo"/>
                    <w:jc w:val="center"/>
                    <w:rPr>
                      <w:rFonts w:cs="Times New Roman"/>
                    </w:rPr>
                  </w:pPr>
                  <w:r>
                    <w:rPr>
                      <w:rFonts w:cs="Times New Roman"/>
                    </w:rPr>
                    <w:t>Strah</w:t>
                  </w:r>
                </w:p>
              </w:tc>
              <w:tc>
                <w:tcPr>
                  <w:tcW w:w="1139" w:type="dxa"/>
                </w:tcPr>
                <w:p w14:paraId="32A699E7" w14:textId="77777777" w:rsidR="00003BFC" w:rsidRDefault="00003BFC" w:rsidP="00176B7A">
                  <w:pPr>
                    <w:pStyle w:val="Tijelo"/>
                    <w:jc w:val="center"/>
                    <w:rPr>
                      <w:rFonts w:cs="Times New Roman"/>
                    </w:rPr>
                  </w:pPr>
                  <w:r>
                    <w:rPr>
                      <w:rFonts w:cs="Times New Roman"/>
                    </w:rPr>
                    <w:t>81</w:t>
                  </w:r>
                </w:p>
              </w:tc>
              <w:tc>
                <w:tcPr>
                  <w:tcW w:w="1140" w:type="dxa"/>
                </w:tcPr>
                <w:p w14:paraId="3C6B0CE8" w14:textId="77777777" w:rsidR="00003BFC" w:rsidRDefault="00003BFC" w:rsidP="00176B7A">
                  <w:pPr>
                    <w:pStyle w:val="Tijelo"/>
                    <w:jc w:val="center"/>
                    <w:rPr>
                      <w:rFonts w:cs="Times New Roman"/>
                    </w:rPr>
                  </w:pPr>
                  <w:r>
                    <w:rPr>
                      <w:rFonts w:cs="Times New Roman"/>
                    </w:rPr>
                    <w:t>5</w:t>
                  </w:r>
                </w:p>
              </w:tc>
              <w:tc>
                <w:tcPr>
                  <w:tcW w:w="1140" w:type="dxa"/>
                </w:tcPr>
                <w:p w14:paraId="71DAFFE3" w14:textId="77777777" w:rsidR="00003BFC" w:rsidRDefault="00003BFC" w:rsidP="00176B7A">
                  <w:pPr>
                    <w:pStyle w:val="Tijelo"/>
                    <w:jc w:val="center"/>
                    <w:rPr>
                      <w:rFonts w:cs="Times New Roman"/>
                    </w:rPr>
                  </w:pPr>
                  <w:r>
                    <w:rPr>
                      <w:rFonts w:cs="Times New Roman"/>
                    </w:rPr>
                    <w:t>2</w:t>
                  </w:r>
                </w:p>
              </w:tc>
              <w:tc>
                <w:tcPr>
                  <w:tcW w:w="1140" w:type="dxa"/>
                </w:tcPr>
                <w:p w14:paraId="79979EF9" w14:textId="77777777" w:rsidR="00003BFC" w:rsidRDefault="00003BFC" w:rsidP="00176B7A">
                  <w:pPr>
                    <w:pStyle w:val="Tijelo"/>
                    <w:jc w:val="center"/>
                    <w:rPr>
                      <w:rFonts w:cs="Times New Roman"/>
                    </w:rPr>
                  </w:pPr>
                  <w:r>
                    <w:rPr>
                      <w:rFonts w:cs="Times New Roman"/>
                    </w:rPr>
                    <w:t>2</w:t>
                  </w:r>
                </w:p>
              </w:tc>
              <w:tc>
                <w:tcPr>
                  <w:tcW w:w="1140" w:type="dxa"/>
                </w:tcPr>
                <w:p w14:paraId="48BAABDF" w14:textId="77777777" w:rsidR="00003BFC" w:rsidRDefault="00003BFC" w:rsidP="00176B7A">
                  <w:pPr>
                    <w:pStyle w:val="Tijelo"/>
                    <w:jc w:val="center"/>
                    <w:rPr>
                      <w:rFonts w:cs="Times New Roman"/>
                    </w:rPr>
                  </w:pPr>
                  <w:r>
                    <w:rPr>
                      <w:rFonts w:cs="Times New Roman"/>
                    </w:rPr>
                    <w:t>7</w:t>
                  </w:r>
                </w:p>
              </w:tc>
              <w:tc>
                <w:tcPr>
                  <w:tcW w:w="1140" w:type="dxa"/>
                </w:tcPr>
                <w:p w14:paraId="3C6055C4" w14:textId="77777777" w:rsidR="00003BFC" w:rsidRDefault="00003BFC" w:rsidP="00176B7A">
                  <w:pPr>
                    <w:pStyle w:val="Tijelo"/>
                    <w:jc w:val="center"/>
                    <w:rPr>
                      <w:rFonts w:cs="Times New Roman"/>
                    </w:rPr>
                  </w:pPr>
                  <w:r>
                    <w:rPr>
                      <w:rFonts w:cs="Times New Roman"/>
                    </w:rPr>
                    <w:t>8</w:t>
                  </w:r>
                </w:p>
              </w:tc>
              <w:tc>
                <w:tcPr>
                  <w:tcW w:w="1140" w:type="dxa"/>
                </w:tcPr>
                <w:p w14:paraId="56C70C2E" w14:textId="77777777" w:rsidR="00003BFC" w:rsidRDefault="00003BFC" w:rsidP="00176B7A">
                  <w:pPr>
                    <w:pStyle w:val="Tijelo"/>
                    <w:jc w:val="center"/>
                    <w:rPr>
                      <w:rFonts w:cs="Times New Roman"/>
                    </w:rPr>
                  </w:pPr>
                  <w:r>
                    <w:rPr>
                      <w:rFonts w:cs="Times New Roman"/>
                    </w:rPr>
                    <w:t>9</w:t>
                  </w:r>
                </w:p>
              </w:tc>
            </w:tr>
            <w:tr w:rsidR="00003BFC" w14:paraId="7177D7F3" w14:textId="77777777" w:rsidTr="00714E52">
              <w:trPr>
                <w:cantSplit/>
              </w:trPr>
              <w:tc>
                <w:tcPr>
                  <w:tcW w:w="1139" w:type="dxa"/>
                </w:tcPr>
                <w:p w14:paraId="6AB498BC" w14:textId="77777777" w:rsidR="00003BFC" w:rsidRDefault="00003BFC" w:rsidP="00176B7A">
                  <w:pPr>
                    <w:pStyle w:val="Tijelo"/>
                    <w:jc w:val="center"/>
                    <w:rPr>
                      <w:rFonts w:cs="Times New Roman"/>
                    </w:rPr>
                  </w:pPr>
                  <w:r>
                    <w:rPr>
                      <w:rFonts w:cs="Times New Roman"/>
                    </w:rPr>
                    <w:t>Srdžba</w:t>
                  </w:r>
                </w:p>
              </w:tc>
              <w:tc>
                <w:tcPr>
                  <w:tcW w:w="1139" w:type="dxa"/>
                </w:tcPr>
                <w:p w14:paraId="2D54604E" w14:textId="77777777" w:rsidR="00003BFC" w:rsidRDefault="00003BFC" w:rsidP="00176B7A">
                  <w:pPr>
                    <w:pStyle w:val="Tijelo"/>
                    <w:jc w:val="center"/>
                    <w:rPr>
                      <w:rFonts w:cs="Times New Roman"/>
                    </w:rPr>
                  </w:pPr>
                  <w:r>
                    <w:rPr>
                      <w:rFonts w:cs="Times New Roman"/>
                    </w:rPr>
                    <w:t>7</w:t>
                  </w:r>
                </w:p>
              </w:tc>
              <w:tc>
                <w:tcPr>
                  <w:tcW w:w="1140" w:type="dxa"/>
                </w:tcPr>
                <w:p w14:paraId="18FF5B6B" w14:textId="77777777" w:rsidR="00003BFC" w:rsidRDefault="00003BFC" w:rsidP="00176B7A">
                  <w:pPr>
                    <w:pStyle w:val="Tijelo"/>
                    <w:jc w:val="center"/>
                    <w:rPr>
                      <w:rFonts w:cs="Times New Roman"/>
                    </w:rPr>
                  </w:pPr>
                  <w:r>
                    <w:rPr>
                      <w:rFonts w:cs="Times New Roman"/>
                    </w:rPr>
                    <w:t>88</w:t>
                  </w:r>
                </w:p>
              </w:tc>
              <w:tc>
                <w:tcPr>
                  <w:tcW w:w="1140" w:type="dxa"/>
                </w:tcPr>
                <w:p w14:paraId="1762CB80" w14:textId="77777777" w:rsidR="00003BFC" w:rsidRDefault="00003BFC" w:rsidP="00176B7A">
                  <w:pPr>
                    <w:pStyle w:val="Tijelo"/>
                    <w:jc w:val="center"/>
                    <w:rPr>
                      <w:rFonts w:cs="Times New Roman"/>
                    </w:rPr>
                  </w:pPr>
                  <w:r>
                    <w:rPr>
                      <w:rFonts w:cs="Times New Roman"/>
                    </w:rPr>
                    <w:t>8</w:t>
                  </w:r>
                </w:p>
              </w:tc>
              <w:tc>
                <w:tcPr>
                  <w:tcW w:w="1140" w:type="dxa"/>
                </w:tcPr>
                <w:p w14:paraId="4425A6BF" w14:textId="77777777" w:rsidR="00003BFC" w:rsidRDefault="00003BFC" w:rsidP="00176B7A">
                  <w:pPr>
                    <w:pStyle w:val="Tijelo"/>
                    <w:jc w:val="center"/>
                    <w:rPr>
                      <w:rFonts w:cs="Times New Roman"/>
                    </w:rPr>
                  </w:pPr>
                  <w:r>
                    <w:rPr>
                      <w:rFonts w:cs="Times New Roman"/>
                    </w:rPr>
                    <w:t>1</w:t>
                  </w:r>
                </w:p>
              </w:tc>
              <w:tc>
                <w:tcPr>
                  <w:tcW w:w="1140" w:type="dxa"/>
                </w:tcPr>
                <w:p w14:paraId="737ABE88" w14:textId="77777777" w:rsidR="00003BFC" w:rsidRDefault="00003BFC" w:rsidP="00176B7A">
                  <w:pPr>
                    <w:pStyle w:val="Tijelo"/>
                    <w:jc w:val="center"/>
                    <w:rPr>
                      <w:rFonts w:cs="Times New Roman"/>
                    </w:rPr>
                  </w:pPr>
                  <w:r>
                    <w:rPr>
                      <w:rFonts w:cs="Times New Roman"/>
                    </w:rPr>
                    <w:t>6</w:t>
                  </w:r>
                </w:p>
              </w:tc>
              <w:tc>
                <w:tcPr>
                  <w:tcW w:w="1140" w:type="dxa"/>
                </w:tcPr>
                <w:p w14:paraId="46EC5CBE" w14:textId="77777777" w:rsidR="00003BFC" w:rsidRDefault="00003BFC" w:rsidP="00176B7A">
                  <w:pPr>
                    <w:pStyle w:val="Tijelo"/>
                    <w:jc w:val="center"/>
                    <w:rPr>
                      <w:rFonts w:cs="Times New Roman"/>
                    </w:rPr>
                  </w:pPr>
                  <w:r>
                    <w:rPr>
                      <w:rFonts w:cs="Times New Roman"/>
                    </w:rPr>
                    <w:t>4</w:t>
                  </w:r>
                </w:p>
              </w:tc>
              <w:tc>
                <w:tcPr>
                  <w:tcW w:w="1140" w:type="dxa"/>
                </w:tcPr>
                <w:p w14:paraId="74AED03E" w14:textId="77777777" w:rsidR="00003BFC" w:rsidRDefault="00003BFC" w:rsidP="00176B7A">
                  <w:pPr>
                    <w:pStyle w:val="Tijelo"/>
                    <w:jc w:val="center"/>
                    <w:rPr>
                      <w:rFonts w:cs="Times New Roman"/>
                    </w:rPr>
                  </w:pPr>
                  <w:r>
                    <w:rPr>
                      <w:rFonts w:cs="Times New Roman"/>
                    </w:rPr>
                    <w:t>0</w:t>
                  </w:r>
                </w:p>
              </w:tc>
            </w:tr>
            <w:tr w:rsidR="00003BFC" w14:paraId="564BE650" w14:textId="77777777" w:rsidTr="00714E52">
              <w:trPr>
                <w:cantSplit/>
              </w:trPr>
              <w:tc>
                <w:tcPr>
                  <w:tcW w:w="1139" w:type="dxa"/>
                </w:tcPr>
                <w:p w14:paraId="1DA4882E" w14:textId="77777777" w:rsidR="00003BFC" w:rsidRDefault="00003BFC" w:rsidP="00176B7A">
                  <w:pPr>
                    <w:pStyle w:val="Tijelo"/>
                    <w:jc w:val="center"/>
                    <w:rPr>
                      <w:rFonts w:cs="Times New Roman"/>
                    </w:rPr>
                  </w:pPr>
                  <w:r>
                    <w:rPr>
                      <w:rFonts w:cs="Times New Roman"/>
                    </w:rPr>
                    <w:t>Gađenje</w:t>
                  </w:r>
                </w:p>
              </w:tc>
              <w:tc>
                <w:tcPr>
                  <w:tcW w:w="1139" w:type="dxa"/>
                </w:tcPr>
                <w:p w14:paraId="4C090CC6" w14:textId="77777777" w:rsidR="00003BFC" w:rsidRDefault="00003BFC" w:rsidP="00176B7A">
                  <w:pPr>
                    <w:pStyle w:val="Tijelo"/>
                    <w:jc w:val="center"/>
                    <w:rPr>
                      <w:rFonts w:cs="Times New Roman"/>
                    </w:rPr>
                  </w:pPr>
                  <w:r>
                    <w:rPr>
                      <w:rFonts w:cs="Times New Roman"/>
                    </w:rPr>
                    <w:t>5</w:t>
                  </w:r>
                </w:p>
              </w:tc>
              <w:tc>
                <w:tcPr>
                  <w:tcW w:w="1140" w:type="dxa"/>
                </w:tcPr>
                <w:p w14:paraId="123BED63" w14:textId="77777777" w:rsidR="00003BFC" w:rsidRDefault="00003BFC" w:rsidP="00176B7A">
                  <w:pPr>
                    <w:pStyle w:val="Tijelo"/>
                    <w:jc w:val="center"/>
                    <w:rPr>
                      <w:rFonts w:cs="Times New Roman"/>
                    </w:rPr>
                  </w:pPr>
                  <w:r>
                    <w:rPr>
                      <w:rFonts w:cs="Times New Roman"/>
                    </w:rPr>
                    <w:t>9</w:t>
                  </w:r>
                </w:p>
              </w:tc>
              <w:tc>
                <w:tcPr>
                  <w:tcW w:w="1140" w:type="dxa"/>
                </w:tcPr>
                <w:p w14:paraId="200EA032" w14:textId="77777777" w:rsidR="00003BFC" w:rsidRDefault="00003BFC" w:rsidP="00176B7A">
                  <w:pPr>
                    <w:pStyle w:val="Tijelo"/>
                    <w:jc w:val="center"/>
                    <w:rPr>
                      <w:rFonts w:cs="Times New Roman"/>
                    </w:rPr>
                  </w:pPr>
                  <w:r>
                    <w:rPr>
                      <w:rFonts w:cs="Times New Roman"/>
                    </w:rPr>
                    <w:t>95</w:t>
                  </w:r>
                </w:p>
              </w:tc>
              <w:tc>
                <w:tcPr>
                  <w:tcW w:w="1140" w:type="dxa"/>
                </w:tcPr>
                <w:p w14:paraId="6C245E9A" w14:textId="77777777" w:rsidR="00003BFC" w:rsidRDefault="00003BFC" w:rsidP="00176B7A">
                  <w:pPr>
                    <w:pStyle w:val="Tijelo"/>
                    <w:jc w:val="center"/>
                    <w:rPr>
                      <w:rFonts w:cs="Times New Roman"/>
                    </w:rPr>
                  </w:pPr>
                  <w:r>
                    <w:rPr>
                      <w:rFonts w:cs="Times New Roman"/>
                    </w:rPr>
                    <w:t>1</w:t>
                  </w:r>
                </w:p>
              </w:tc>
              <w:tc>
                <w:tcPr>
                  <w:tcW w:w="1140" w:type="dxa"/>
                </w:tcPr>
                <w:p w14:paraId="4A4E1BE0" w14:textId="77777777" w:rsidR="00003BFC" w:rsidRDefault="00003BFC" w:rsidP="00176B7A">
                  <w:pPr>
                    <w:pStyle w:val="Tijelo"/>
                    <w:jc w:val="center"/>
                    <w:rPr>
                      <w:rFonts w:cs="Times New Roman"/>
                    </w:rPr>
                  </w:pPr>
                  <w:r>
                    <w:rPr>
                      <w:rFonts w:cs="Times New Roman"/>
                    </w:rPr>
                    <w:t>1</w:t>
                  </w:r>
                </w:p>
              </w:tc>
              <w:tc>
                <w:tcPr>
                  <w:tcW w:w="1140" w:type="dxa"/>
                </w:tcPr>
                <w:p w14:paraId="319049CD" w14:textId="77777777" w:rsidR="00003BFC" w:rsidRDefault="00003BFC" w:rsidP="00176B7A">
                  <w:pPr>
                    <w:pStyle w:val="Tijelo"/>
                    <w:jc w:val="center"/>
                    <w:rPr>
                      <w:rFonts w:cs="Times New Roman"/>
                    </w:rPr>
                  </w:pPr>
                  <w:r>
                    <w:rPr>
                      <w:rFonts w:cs="Times New Roman"/>
                    </w:rPr>
                    <w:t>3</w:t>
                  </w:r>
                </w:p>
              </w:tc>
              <w:tc>
                <w:tcPr>
                  <w:tcW w:w="1140" w:type="dxa"/>
                </w:tcPr>
                <w:p w14:paraId="076C06C2" w14:textId="77777777" w:rsidR="00003BFC" w:rsidRDefault="00003BFC" w:rsidP="00176B7A">
                  <w:pPr>
                    <w:pStyle w:val="Tijelo"/>
                    <w:jc w:val="center"/>
                    <w:rPr>
                      <w:rFonts w:cs="Times New Roman"/>
                    </w:rPr>
                  </w:pPr>
                  <w:r>
                    <w:rPr>
                      <w:rFonts w:cs="Times New Roman"/>
                    </w:rPr>
                    <w:t>0</w:t>
                  </w:r>
                </w:p>
              </w:tc>
            </w:tr>
            <w:tr w:rsidR="00003BFC" w14:paraId="324BB409" w14:textId="77777777" w:rsidTr="00714E52">
              <w:trPr>
                <w:cantSplit/>
              </w:trPr>
              <w:tc>
                <w:tcPr>
                  <w:tcW w:w="1139" w:type="dxa"/>
                </w:tcPr>
                <w:p w14:paraId="38CF80DA" w14:textId="77777777" w:rsidR="00003BFC" w:rsidRDefault="00003BFC" w:rsidP="00176B7A">
                  <w:pPr>
                    <w:pStyle w:val="Tijelo"/>
                    <w:jc w:val="center"/>
                    <w:rPr>
                      <w:rFonts w:cs="Times New Roman"/>
                    </w:rPr>
                  </w:pPr>
                  <w:r>
                    <w:rPr>
                      <w:rFonts w:cs="Times New Roman"/>
                    </w:rPr>
                    <w:t>Radost</w:t>
                  </w:r>
                </w:p>
              </w:tc>
              <w:tc>
                <w:tcPr>
                  <w:tcW w:w="1139" w:type="dxa"/>
                </w:tcPr>
                <w:p w14:paraId="0B8EF35B" w14:textId="77777777" w:rsidR="00003BFC" w:rsidRDefault="00003BFC" w:rsidP="00176B7A">
                  <w:pPr>
                    <w:pStyle w:val="Tijelo"/>
                    <w:jc w:val="center"/>
                    <w:rPr>
                      <w:rFonts w:cs="Times New Roman"/>
                    </w:rPr>
                  </w:pPr>
                  <w:r>
                    <w:rPr>
                      <w:rFonts w:cs="Times New Roman"/>
                    </w:rPr>
                    <w:t>2</w:t>
                  </w:r>
                </w:p>
              </w:tc>
              <w:tc>
                <w:tcPr>
                  <w:tcW w:w="1140" w:type="dxa"/>
                </w:tcPr>
                <w:p w14:paraId="061A9A77" w14:textId="77777777" w:rsidR="00003BFC" w:rsidRDefault="00003BFC" w:rsidP="00176B7A">
                  <w:pPr>
                    <w:pStyle w:val="Tijelo"/>
                    <w:jc w:val="center"/>
                    <w:rPr>
                      <w:rFonts w:cs="Times New Roman"/>
                    </w:rPr>
                  </w:pPr>
                  <w:r>
                    <w:rPr>
                      <w:rFonts w:cs="Times New Roman"/>
                    </w:rPr>
                    <w:t>0</w:t>
                  </w:r>
                </w:p>
              </w:tc>
              <w:tc>
                <w:tcPr>
                  <w:tcW w:w="1140" w:type="dxa"/>
                </w:tcPr>
                <w:p w14:paraId="45A487BE" w14:textId="77777777" w:rsidR="00003BFC" w:rsidRDefault="00003BFC" w:rsidP="00176B7A">
                  <w:pPr>
                    <w:pStyle w:val="Tijelo"/>
                    <w:jc w:val="center"/>
                    <w:rPr>
                      <w:rFonts w:cs="Times New Roman"/>
                    </w:rPr>
                  </w:pPr>
                  <w:r>
                    <w:rPr>
                      <w:rFonts w:cs="Times New Roman"/>
                    </w:rPr>
                    <w:t>0</w:t>
                  </w:r>
                </w:p>
              </w:tc>
              <w:tc>
                <w:tcPr>
                  <w:tcW w:w="1140" w:type="dxa"/>
                </w:tcPr>
                <w:p w14:paraId="53F86CEC" w14:textId="77777777" w:rsidR="00003BFC" w:rsidRDefault="00003BFC" w:rsidP="00176B7A">
                  <w:pPr>
                    <w:pStyle w:val="Tijelo"/>
                    <w:jc w:val="center"/>
                    <w:rPr>
                      <w:rFonts w:cs="Times New Roman"/>
                    </w:rPr>
                  </w:pPr>
                  <w:r>
                    <w:rPr>
                      <w:rFonts w:cs="Times New Roman"/>
                    </w:rPr>
                    <w:t>110</w:t>
                  </w:r>
                </w:p>
              </w:tc>
              <w:tc>
                <w:tcPr>
                  <w:tcW w:w="1140" w:type="dxa"/>
                </w:tcPr>
                <w:p w14:paraId="7C777EF6" w14:textId="77777777" w:rsidR="00003BFC" w:rsidRDefault="00003BFC" w:rsidP="00176B7A">
                  <w:pPr>
                    <w:pStyle w:val="Tijelo"/>
                    <w:jc w:val="center"/>
                    <w:rPr>
                      <w:rFonts w:cs="Times New Roman"/>
                    </w:rPr>
                  </w:pPr>
                  <w:r>
                    <w:rPr>
                      <w:rFonts w:cs="Times New Roman"/>
                    </w:rPr>
                    <w:t>3</w:t>
                  </w:r>
                </w:p>
              </w:tc>
              <w:tc>
                <w:tcPr>
                  <w:tcW w:w="1140" w:type="dxa"/>
                </w:tcPr>
                <w:p w14:paraId="0F4E8C6C" w14:textId="77777777" w:rsidR="00003BFC" w:rsidRDefault="00003BFC" w:rsidP="00176B7A">
                  <w:pPr>
                    <w:pStyle w:val="Tijelo"/>
                    <w:jc w:val="center"/>
                    <w:rPr>
                      <w:rFonts w:cs="Times New Roman"/>
                    </w:rPr>
                  </w:pPr>
                  <w:r>
                    <w:rPr>
                      <w:rFonts w:cs="Times New Roman"/>
                    </w:rPr>
                    <w:t>0</w:t>
                  </w:r>
                </w:p>
              </w:tc>
              <w:tc>
                <w:tcPr>
                  <w:tcW w:w="1140" w:type="dxa"/>
                </w:tcPr>
                <w:p w14:paraId="536DB1D2" w14:textId="77777777" w:rsidR="00003BFC" w:rsidRDefault="00003BFC" w:rsidP="00176B7A">
                  <w:pPr>
                    <w:pStyle w:val="Tijelo"/>
                    <w:jc w:val="center"/>
                    <w:rPr>
                      <w:rFonts w:cs="Times New Roman"/>
                    </w:rPr>
                  </w:pPr>
                  <w:r>
                    <w:rPr>
                      <w:rFonts w:cs="Times New Roman"/>
                    </w:rPr>
                    <w:t>0</w:t>
                  </w:r>
                </w:p>
              </w:tc>
            </w:tr>
            <w:tr w:rsidR="00003BFC" w14:paraId="403D7894" w14:textId="77777777" w:rsidTr="00714E52">
              <w:trPr>
                <w:cantSplit/>
              </w:trPr>
              <w:tc>
                <w:tcPr>
                  <w:tcW w:w="1139" w:type="dxa"/>
                </w:tcPr>
                <w:p w14:paraId="1D468295" w14:textId="77777777" w:rsidR="00003BFC" w:rsidRDefault="00003BFC" w:rsidP="00176B7A">
                  <w:pPr>
                    <w:pStyle w:val="Tijelo"/>
                    <w:jc w:val="center"/>
                    <w:rPr>
                      <w:rFonts w:cs="Times New Roman"/>
                    </w:rPr>
                  </w:pPr>
                  <w:r>
                    <w:rPr>
                      <w:rFonts w:cs="Times New Roman"/>
                    </w:rPr>
                    <w:t>Neutralno</w:t>
                  </w:r>
                </w:p>
              </w:tc>
              <w:tc>
                <w:tcPr>
                  <w:tcW w:w="1139" w:type="dxa"/>
                </w:tcPr>
                <w:p w14:paraId="350C4248" w14:textId="77777777" w:rsidR="00003BFC" w:rsidRDefault="00003BFC" w:rsidP="00176B7A">
                  <w:pPr>
                    <w:pStyle w:val="Tijelo"/>
                    <w:jc w:val="center"/>
                    <w:rPr>
                      <w:rFonts w:cs="Times New Roman"/>
                    </w:rPr>
                  </w:pPr>
                  <w:r>
                    <w:rPr>
                      <w:rFonts w:cs="Times New Roman"/>
                    </w:rPr>
                    <w:t>3</w:t>
                  </w:r>
                </w:p>
              </w:tc>
              <w:tc>
                <w:tcPr>
                  <w:tcW w:w="1140" w:type="dxa"/>
                </w:tcPr>
                <w:p w14:paraId="325787D1" w14:textId="77777777" w:rsidR="00003BFC" w:rsidRDefault="00003BFC" w:rsidP="00176B7A">
                  <w:pPr>
                    <w:pStyle w:val="Tijelo"/>
                    <w:jc w:val="center"/>
                    <w:rPr>
                      <w:rFonts w:cs="Times New Roman"/>
                    </w:rPr>
                  </w:pPr>
                  <w:r>
                    <w:rPr>
                      <w:rFonts w:cs="Times New Roman"/>
                    </w:rPr>
                    <w:t>4</w:t>
                  </w:r>
                </w:p>
              </w:tc>
              <w:tc>
                <w:tcPr>
                  <w:tcW w:w="1140" w:type="dxa"/>
                </w:tcPr>
                <w:p w14:paraId="63023796" w14:textId="77777777" w:rsidR="00003BFC" w:rsidRDefault="00003BFC" w:rsidP="00176B7A">
                  <w:pPr>
                    <w:pStyle w:val="Tijelo"/>
                    <w:jc w:val="center"/>
                    <w:rPr>
                      <w:rFonts w:cs="Times New Roman"/>
                    </w:rPr>
                  </w:pPr>
                  <w:r>
                    <w:rPr>
                      <w:rFonts w:cs="Times New Roman"/>
                    </w:rPr>
                    <w:t>0</w:t>
                  </w:r>
                </w:p>
              </w:tc>
              <w:tc>
                <w:tcPr>
                  <w:tcW w:w="1140" w:type="dxa"/>
                </w:tcPr>
                <w:p w14:paraId="671B6D73" w14:textId="77777777" w:rsidR="00003BFC" w:rsidRDefault="00003BFC" w:rsidP="00176B7A">
                  <w:pPr>
                    <w:pStyle w:val="Tijelo"/>
                    <w:jc w:val="center"/>
                    <w:rPr>
                      <w:rFonts w:cs="Times New Roman"/>
                    </w:rPr>
                  </w:pPr>
                  <w:r>
                    <w:rPr>
                      <w:rFonts w:cs="Times New Roman"/>
                    </w:rPr>
                    <w:t>0</w:t>
                  </w:r>
                </w:p>
              </w:tc>
              <w:tc>
                <w:tcPr>
                  <w:tcW w:w="1140" w:type="dxa"/>
                </w:tcPr>
                <w:p w14:paraId="2242CD90" w14:textId="77777777" w:rsidR="00003BFC" w:rsidRDefault="00003BFC" w:rsidP="00176B7A">
                  <w:pPr>
                    <w:pStyle w:val="Tijelo"/>
                    <w:jc w:val="center"/>
                    <w:rPr>
                      <w:rFonts w:cs="Times New Roman"/>
                    </w:rPr>
                  </w:pPr>
                  <w:r>
                    <w:rPr>
                      <w:rFonts w:cs="Times New Roman"/>
                    </w:rPr>
                    <w:t>98</w:t>
                  </w:r>
                </w:p>
              </w:tc>
              <w:tc>
                <w:tcPr>
                  <w:tcW w:w="1140" w:type="dxa"/>
                </w:tcPr>
                <w:p w14:paraId="77D4DFA8" w14:textId="77777777" w:rsidR="00003BFC" w:rsidRDefault="00003BFC" w:rsidP="00176B7A">
                  <w:pPr>
                    <w:pStyle w:val="Tijelo"/>
                    <w:jc w:val="center"/>
                    <w:rPr>
                      <w:rFonts w:cs="Times New Roman"/>
                    </w:rPr>
                  </w:pPr>
                  <w:r>
                    <w:rPr>
                      <w:rFonts w:cs="Times New Roman"/>
                    </w:rPr>
                    <w:t>9</w:t>
                  </w:r>
                </w:p>
              </w:tc>
              <w:tc>
                <w:tcPr>
                  <w:tcW w:w="1140" w:type="dxa"/>
                </w:tcPr>
                <w:p w14:paraId="3C9521C6" w14:textId="77777777" w:rsidR="00003BFC" w:rsidRDefault="00003BFC" w:rsidP="00176B7A">
                  <w:pPr>
                    <w:pStyle w:val="Tijelo"/>
                    <w:jc w:val="center"/>
                    <w:rPr>
                      <w:rFonts w:cs="Times New Roman"/>
                    </w:rPr>
                  </w:pPr>
                  <w:r>
                    <w:rPr>
                      <w:rFonts w:cs="Times New Roman"/>
                    </w:rPr>
                    <w:t>1</w:t>
                  </w:r>
                </w:p>
              </w:tc>
            </w:tr>
            <w:tr w:rsidR="00003BFC" w14:paraId="09207062" w14:textId="77777777" w:rsidTr="00714E52">
              <w:trPr>
                <w:cantSplit/>
              </w:trPr>
              <w:tc>
                <w:tcPr>
                  <w:tcW w:w="1139" w:type="dxa"/>
                </w:tcPr>
                <w:p w14:paraId="1147A2D4" w14:textId="77777777" w:rsidR="00003BFC" w:rsidRDefault="00003BFC" w:rsidP="00176B7A">
                  <w:pPr>
                    <w:pStyle w:val="Tijelo"/>
                    <w:jc w:val="center"/>
                    <w:rPr>
                      <w:rFonts w:cs="Times New Roman"/>
                    </w:rPr>
                  </w:pPr>
                  <w:r>
                    <w:rPr>
                      <w:rFonts w:cs="Times New Roman"/>
                    </w:rPr>
                    <w:t>Tuga</w:t>
                  </w:r>
                </w:p>
              </w:tc>
              <w:tc>
                <w:tcPr>
                  <w:tcW w:w="1139" w:type="dxa"/>
                </w:tcPr>
                <w:p w14:paraId="043E696C" w14:textId="77777777" w:rsidR="00003BFC" w:rsidRDefault="00003BFC" w:rsidP="00176B7A">
                  <w:pPr>
                    <w:pStyle w:val="Tijelo"/>
                    <w:jc w:val="center"/>
                    <w:rPr>
                      <w:rFonts w:cs="Times New Roman"/>
                    </w:rPr>
                  </w:pPr>
                  <w:r>
                    <w:rPr>
                      <w:rFonts w:cs="Times New Roman"/>
                    </w:rPr>
                    <w:t>9</w:t>
                  </w:r>
                </w:p>
              </w:tc>
              <w:tc>
                <w:tcPr>
                  <w:tcW w:w="1140" w:type="dxa"/>
                </w:tcPr>
                <w:p w14:paraId="695F15DF" w14:textId="77777777" w:rsidR="00003BFC" w:rsidRDefault="00003BFC" w:rsidP="00176B7A">
                  <w:pPr>
                    <w:pStyle w:val="Tijelo"/>
                    <w:jc w:val="center"/>
                    <w:rPr>
                      <w:rFonts w:cs="Times New Roman"/>
                    </w:rPr>
                  </w:pPr>
                  <w:r>
                    <w:rPr>
                      <w:rFonts w:cs="Times New Roman"/>
                    </w:rPr>
                    <w:t>10</w:t>
                  </w:r>
                </w:p>
              </w:tc>
              <w:tc>
                <w:tcPr>
                  <w:tcW w:w="1140" w:type="dxa"/>
                </w:tcPr>
                <w:p w14:paraId="7FD6EA58" w14:textId="77777777" w:rsidR="00003BFC" w:rsidRDefault="00003BFC" w:rsidP="00176B7A">
                  <w:pPr>
                    <w:pStyle w:val="Tijelo"/>
                    <w:jc w:val="center"/>
                    <w:rPr>
                      <w:rFonts w:cs="Times New Roman"/>
                    </w:rPr>
                  </w:pPr>
                  <w:r>
                    <w:rPr>
                      <w:rFonts w:cs="Times New Roman"/>
                    </w:rPr>
                    <w:t>2</w:t>
                  </w:r>
                </w:p>
              </w:tc>
              <w:tc>
                <w:tcPr>
                  <w:tcW w:w="1140" w:type="dxa"/>
                </w:tcPr>
                <w:p w14:paraId="72E9261B" w14:textId="77777777" w:rsidR="00003BFC" w:rsidRDefault="00003BFC" w:rsidP="00176B7A">
                  <w:pPr>
                    <w:pStyle w:val="Tijelo"/>
                    <w:jc w:val="center"/>
                    <w:rPr>
                      <w:rFonts w:cs="Times New Roman"/>
                    </w:rPr>
                  </w:pPr>
                  <w:r>
                    <w:rPr>
                      <w:rFonts w:cs="Times New Roman"/>
                    </w:rPr>
                    <w:t>0</w:t>
                  </w:r>
                </w:p>
              </w:tc>
              <w:tc>
                <w:tcPr>
                  <w:tcW w:w="1140" w:type="dxa"/>
                </w:tcPr>
                <w:p w14:paraId="7567C8A0" w14:textId="77777777" w:rsidR="00003BFC" w:rsidRDefault="00003BFC" w:rsidP="00176B7A">
                  <w:pPr>
                    <w:pStyle w:val="Tijelo"/>
                    <w:jc w:val="center"/>
                    <w:rPr>
                      <w:rFonts w:cs="Times New Roman"/>
                    </w:rPr>
                  </w:pPr>
                  <w:r>
                    <w:rPr>
                      <w:rFonts w:cs="Times New Roman"/>
                    </w:rPr>
                    <w:t>10</w:t>
                  </w:r>
                </w:p>
              </w:tc>
              <w:tc>
                <w:tcPr>
                  <w:tcW w:w="1140" w:type="dxa"/>
                </w:tcPr>
                <w:p w14:paraId="298894D8" w14:textId="77777777" w:rsidR="00003BFC" w:rsidRDefault="00003BFC" w:rsidP="00176B7A">
                  <w:pPr>
                    <w:pStyle w:val="Tijelo"/>
                    <w:jc w:val="center"/>
                    <w:rPr>
                      <w:rFonts w:cs="Times New Roman"/>
                    </w:rPr>
                  </w:pPr>
                  <w:r>
                    <w:rPr>
                      <w:rFonts w:cs="Times New Roman"/>
                    </w:rPr>
                    <w:t>82</w:t>
                  </w:r>
                </w:p>
              </w:tc>
              <w:tc>
                <w:tcPr>
                  <w:tcW w:w="1140" w:type="dxa"/>
                </w:tcPr>
                <w:p w14:paraId="77C2D98A" w14:textId="77777777" w:rsidR="00003BFC" w:rsidRDefault="00003BFC" w:rsidP="00176B7A">
                  <w:pPr>
                    <w:pStyle w:val="Tijelo"/>
                    <w:jc w:val="center"/>
                    <w:rPr>
                      <w:rFonts w:cs="Times New Roman"/>
                    </w:rPr>
                  </w:pPr>
                  <w:r>
                    <w:rPr>
                      <w:rFonts w:cs="Times New Roman"/>
                    </w:rPr>
                    <w:t>1</w:t>
                  </w:r>
                </w:p>
              </w:tc>
            </w:tr>
            <w:tr w:rsidR="00003BFC" w14:paraId="7CAC3CFB" w14:textId="77777777" w:rsidTr="00714E52">
              <w:trPr>
                <w:cantSplit/>
              </w:trPr>
              <w:tc>
                <w:tcPr>
                  <w:tcW w:w="1139" w:type="dxa"/>
                </w:tcPr>
                <w:p w14:paraId="3C840CC9" w14:textId="77777777" w:rsidR="00003BFC" w:rsidRDefault="00003BFC" w:rsidP="00176B7A">
                  <w:pPr>
                    <w:pStyle w:val="Tijelo"/>
                    <w:jc w:val="center"/>
                    <w:rPr>
                      <w:rFonts w:cs="Times New Roman"/>
                    </w:rPr>
                  </w:pPr>
                  <w:r>
                    <w:rPr>
                      <w:rFonts w:cs="Times New Roman"/>
                    </w:rPr>
                    <w:t>Iznenađenje</w:t>
                  </w:r>
                </w:p>
              </w:tc>
              <w:tc>
                <w:tcPr>
                  <w:tcW w:w="1139" w:type="dxa"/>
                </w:tcPr>
                <w:p w14:paraId="30EB42CD" w14:textId="77777777" w:rsidR="00003BFC" w:rsidRDefault="00003BFC" w:rsidP="00176B7A">
                  <w:pPr>
                    <w:pStyle w:val="Tijelo"/>
                    <w:jc w:val="center"/>
                    <w:rPr>
                      <w:rFonts w:cs="Times New Roman"/>
                    </w:rPr>
                  </w:pPr>
                  <w:r>
                    <w:rPr>
                      <w:rFonts w:cs="Times New Roman"/>
                    </w:rPr>
                    <w:t>6</w:t>
                  </w:r>
                </w:p>
              </w:tc>
              <w:tc>
                <w:tcPr>
                  <w:tcW w:w="1140" w:type="dxa"/>
                </w:tcPr>
                <w:p w14:paraId="4C6E8CC3" w14:textId="77777777" w:rsidR="00003BFC" w:rsidRDefault="00003BFC" w:rsidP="00176B7A">
                  <w:pPr>
                    <w:pStyle w:val="Tijelo"/>
                    <w:jc w:val="center"/>
                    <w:rPr>
                      <w:rFonts w:cs="Times New Roman"/>
                    </w:rPr>
                  </w:pPr>
                  <w:r>
                    <w:rPr>
                      <w:rFonts w:cs="Times New Roman"/>
                    </w:rPr>
                    <w:t>0</w:t>
                  </w:r>
                </w:p>
              </w:tc>
              <w:tc>
                <w:tcPr>
                  <w:tcW w:w="1140" w:type="dxa"/>
                </w:tcPr>
                <w:p w14:paraId="481AE9F5" w14:textId="77777777" w:rsidR="00003BFC" w:rsidRDefault="00003BFC" w:rsidP="00176B7A">
                  <w:pPr>
                    <w:pStyle w:val="Tijelo"/>
                    <w:jc w:val="center"/>
                    <w:rPr>
                      <w:rFonts w:cs="Times New Roman"/>
                    </w:rPr>
                  </w:pPr>
                  <w:r>
                    <w:rPr>
                      <w:rFonts w:cs="Times New Roman"/>
                    </w:rPr>
                    <w:t>0</w:t>
                  </w:r>
                </w:p>
              </w:tc>
              <w:tc>
                <w:tcPr>
                  <w:tcW w:w="1140" w:type="dxa"/>
                </w:tcPr>
                <w:p w14:paraId="4B8E4308" w14:textId="77777777" w:rsidR="00003BFC" w:rsidRDefault="00003BFC" w:rsidP="00176B7A">
                  <w:pPr>
                    <w:pStyle w:val="Tijelo"/>
                    <w:jc w:val="center"/>
                    <w:rPr>
                      <w:rFonts w:cs="Times New Roman"/>
                    </w:rPr>
                  </w:pPr>
                  <w:r>
                    <w:rPr>
                      <w:rFonts w:cs="Times New Roman"/>
                    </w:rPr>
                    <w:t>0</w:t>
                  </w:r>
                </w:p>
              </w:tc>
              <w:tc>
                <w:tcPr>
                  <w:tcW w:w="1140" w:type="dxa"/>
                </w:tcPr>
                <w:p w14:paraId="2BAE5A61" w14:textId="77777777" w:rsidR="00003BFC" w:rsidRDefault="00003BFC" w:rsidP="00176B7A">
                  <w:pPr>
                    <w:pStyle w:val="Tijelo"/>
                    <w:jc w:val="center"/>
                    <w:rPr>
                      <w:rFonts w:cs="Times New Roman"/>
                    </w:rPr>
                  </w:pPr>
                  <w:r>
                    <w:rPr>
                      <w:rFonts w:cs="Times New Roman"/>
                    </w:rPr>
                    <w:t>5</w:t>
                  </w:r>
                </w:p>
              </w:tc>
              <w:tc>
                <w:tcPr>
                  <w:tcW w:w="1140" w:type="dxa"/>
                </w:tcPr>
                <w:p w14:paraId="5ACE1839" w14:textId="77777777" w:rsidR="00003BFC" w:rsidRDefault="00003BFC" w:rsidP="00176B7A">
                  <w:pPr>
                    <w:pStyle w:val="Tijelo"/>
                    <w:jc w:val="center"/>
                    <w:rPr>
                      <w:rFonts w:cs="Times New Roman"/>
                    </w:rPr>
                  </w:pPr>
                  <w:r>
                    <w:rPr>
                      <w:rFonts w:cs="Times New Roman"/>
                    </w:rPr>
                    <w:t>0</w:t>
                  </w:r>
                </w:p>
              </w:tc>
              <w:tc>
                <w:tcPr>
                  <w:tcW w:w="1140" w:type="dxa"/>
                </w:tcPr>
                <w:p w14:paraId="2F842C82" w14:textId="77777777" w:rsidR="00003BFC" w:rsidRDefault="00003BFC" w:rsidP="00176B7A">
                  <w:pPr>
                    <w:pStyle w:val="Tijelo"/>
                    <w:jc w:val="center"/>
                    <w:rPr>
                      <w:rFonts w:cs="Times New Roman"/>
                    </w:rPr>
                  </w:pPr>
                  <w:r>
                    <w:rPr>
                      <w:rFonts w:cs="Times New Roman"/>
                    </w:rPr>
                    <w:t>100</w:t>
                  </w:r>
                </w:p>
              </w:tc>
            </w:tr>
          </w:tbl>
          <w:p w14:paraId="76AC6D81" w14:textId="77777777" w:rsidR="00003BFC" w:rsidRPr="00ED2B0C" w:rsidRDefault="00003BFC" w:rsidP="00176B7A">
            <w:pPr>
              <w:pStyle w:val="Tijelo"/>
              <w:jc w:val="center"/>
              <w:rPr>
                <w:rFonts w:cs="Times New Roman"/>
              </w:rPr>
            </w:pPr>
          </w:p>
        </w:tc>
      </w:tr>
      <w:tr w:rsidR="00003BFC" w:rsidRPr="00ED2B0C" w14:paraId="6C6E9156" w14:textId="77777777" w:rsidTr="00714E52">
        <w:trPr>
          <w:cantSplit/>
        </w:trPr>
        <w:tc>
          <w:tcPr>
            <w:tcW w:w="9344" w:type="dxa"/>
            <w:tcBorders>
              <w:top w:val="nil"/>
              <w:left w:val="nil"/>
              <w:bottom w:val="nil"/>
              <w:right w:val="nil"/>
            </w:tcBorders>
          </w:tcPr>
          <w:p w14:paraId="0E04E269" w14:textId="37E0A75E" w:rsidR="00003BFC" w:rsidRPr="00ED2B0C" w:rsidRDefault="00003BFC" w:rsidP="00742125">
            <w:pPr>
              <w:pStyle w:val="Tijelo"/>
              <w:jc w:val="center"/>
              <w:rPr>
                <w:rFonts w:cs="Times New Roman"/>
              </w:rPr>
            </w:pPr>
            <w:r>
              <w:rPr>
                <w:rFonts w:cs="Times New Roman"/>
              </w:rPr>
              <w:t xml:space="preserve">Tablica 3.3. Matrica </w:t>
            </w:r>
            <w:r w:rsidR="00742125">
              <w:rPr>
                <w:rFonts w:cs="Times New Roman"/>
              </w:rPr>
              <w:t>zabune</w:t>
            </w:r>
          </w:p>
        </w:tc>
      </w:tr>
    </w:tbl>
    <w:p w14:paraId="68CA7D1C" w14:textId="77777777" w:rsidR="009F2CA0" w:rsidRDefault="00003BFC" w:rsidP="00AE707B">
      <w:pPr>
        <w:pStyle w:val="Tijelo"/>
      </w:pPr>
      <w:r>
        <w:lastRenderedPageBreak/>
        <w:t>Iz matrice pogreš</w:t>
      </w:r>
      <w:r w:rsidR="00CB3752">
        <w:t>aka</w:t>
      </w:r>
      <w:r>
        <w:t xml:space="preserve"> vidi</w:t>
      </w:r>
      <w:r w:rsidR="00CB3752">
        <w:t xml:space="preserve"> se</w:t>
      </w:r>
      <w:r>
        <w:t xml:space="preserve"> da je srdžba najviše miješana sa</w:t>
      </w:r>
      <w:r w:rsidR="00CB3752">
        <w:t xml:space="preserve"> tugom i strahom, a neutralno s</w:t>
      </w:r>
      <w:r>
        <w:t xml:space="preserve"> tugom. Tuga je najviše zamijenjena sa neutralnim, a potom sa strahom, dok je iznenađenje daleko najviše mijenjano sa strahom. Najbolje klasificirana emocija je radost koja skoro pa i nije pogrešno klasificirana.</w:t>
      </w:r>
    </w:p>
    <w:p w14:paraId="3B2E9887" w14:textId="77777777" w:rsidR="00AE707B" w:rsidRDefault="000F2E7C" w:rsidP="00AE707B">
      <w:pPr>
        <w:pStyle w:val="Podpoglavlje2"/>
      </w:pPr>
      <w:bookmarkStart w:id="83" w:name="_Toc478939214"/>
      <w:r>
        <w:t xml:space="preserve">Analiza rezultata </w:t>
      </w:r>
      <w:r w:rsidR="00037CB8">
        <w:t>n</w:t>
      </w:r>
      <w:r w:rsidR="00AE707B">
        <w:t>a nepoznatim podatcima</w:t>
      </w:r>
      <w:bookmarkEnd w:id="83"/>
    </w:p>
    <w:p w14:paraId="059E4877" w14:textId="265BDEB1" w:rsidR="00CE20B8" w:rsidRDefault="00176B7A" w:rsidP="00CE20B8">
      <w:pPr>
        <w:pStyle w:val="Tijelo"/>
      </w:pPr>
      <w:r>
        <w:t xml:space="preserve">Kao testni podatci korištene su slike </w:t>
      </w:r>
      <w:r w:rsidR="004C1831">
        <w:t xml:space="preserve">iz </w:t>
      </w:r>
      <w:proofErr w:type="spellStart"/>
      <w:r w:rsidR="004C1831">
        <w:t>Coh</w:t>
      </w:r>
      <w:r w:rsidR="00BF3EAD">
        <w:t>n</w:t>
      </w:r>
      <w:proofErr w:type="spellEnd"/>
      <w:r w:rsidR="00BF3EAD">
        <w:t>-Kanade baze podataka [27], [28</w:t>
      </w:r>
      <w:r>
        <w:t>]. Primj</w:t>
      </w:r>
      <w:r w:rsidR="00CB3752">
        <w:t>er slika</w:t>
      </w:r>
      <w:r w:rsidR="00714E52">
        <w:t xml:space="preserve"> nalazi </w:t>
      </w:r>
      <w:r w:rsidR="00CB3752">
        <w:t xml:space="preserve">se </w:t>
      </w:r>
      <w:r w:rsidR="00714E52">
        <w:t>na slici 3.18</w:t>
      </w:r>
      <w:r>
        <w:t>.</w:t>
      </w:r>
      <w:r w:rsidR="0048459D">
        <w:t xml:space="preserve"> Baza sadrži frontalne slike lica sa emocijama. Za svaku emociju postoji više slika, </w:t>
      </w:r>
      <w:commentRangeStart w:id="84"/>
      <w:r w:rsidR="0048459D">
        <w:t>to jest od neke neutralne emocije pa postupno kako dolazi do zadane emocije.</w:t>
      </w:r>
      <w:commentRangeEnd w:id="84"/>
      <w:r w:rsidR="00254148">
        <w:rPr>
          <w:rStyle w:val="CommentReference"/>
          <w:rFonts w:asciiTheme="minorHAnsi" w:hAnsiTheme="minorHAnsi"/>
        </w:rPr>
        <w:commentReference w:id="84"/>
      </w:r>
    </w:p>
    <w:tbl>
      <w:tblPr>
        <w:tblStyle w:val="TableGrid"/>
        <w:tblW w:w="0" w:type="auto"/>
        <w:tblLook w:val="04A0" w:firstRow="1" w:lastRow="0" w:firstColumn="1" w:lastColumn="0" w:noHBand="0" w:noVBand="1"/>
      </w:tblPr>
      <w:tblGrid>
        <w:gridCol w:w="9344"/>
      </w:tblGrid>
      <w:tr w:rsidR="007616CF" w:rsidRPr="00ED2B0C" w14:paraId="7A455CC4" w14:textId="77777777" w:rsidTr="00176307">
        <w:trPr>
          <w:cantSplit/>
        </w:trPr>
        <w:tc>
          <w:tcPr>
            <w:tcW w:w="9344" w:type="dxa"/>
            <w:tcBorders>
              <w:bottom w:val="nil"/>
            </w:tcBorders>
          </w:tcPr>
          <w:p w14:paraId="244EB368" w14:textId="77777777" w:rsidR="007616CF" w:rsidRPr="00ED2B0C" w:rsidRDefault="007616CF" w:rsidP="00B65803">
            <w:pPr>
              <w:pStyle w:val="Tijelo"/>
              <w:jc w:val="center"/>
              <w:rPr>
                <w:rFonts w:cs="Times New Roman"/>
              </w:rPr>
            </w:pPr>
            <w:r w:rsidRPr="00ED2B0C">
              <w:rPr>
                <w:rFonts w:cs="Times New Roman"/>
                <w:noProof/>
                <w:lang w:val="hr-BA" w:eastAsia="hr-BA"/>
              </w:rPr>
              <w:drawing>
                <wp:inline distT="0" distB="0" distL="0" distR="0" wp14:anchorId="4878C68D" wp14:editId="5C65FCC4">
                  <wp:extent cx="5742206" cy="1478280"/>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cstate="print">
                            <a:extLst>
                              <a:ext uri="{28A0092B-C50C-407E-A947-70E740481C1C}">
                                <a14:useLocalDpi xmlns:a14="http://schemas.microsoft.com/office/drawing/2010/main" val="0"/>
                              </a:ext>
                            </a:extLst>
                          </a:blip>
                          <a:stretch>
                            <a:fillRect/>
                          </a:stretch>
                        </pic:blipFill>
                        <pic:spPr bwMode="auto">
                          <a:xfrm>
                            <a:off x="0" y="0"/>
                            <a:ext cx="5768664" cy="1485091"/>
                          </a:xfrm>
                          <a:prstGeom prst="rect">
                            <a:avLst/>
                          </a:prstGeom>
                          <a:noFill/>
                        </pic:spPr>
                      </pic:pic>
                    </a:graphicData>
                  </a:graphic>
                </wp:inline>
              </w:drawing>
            </w:r>
          </w:p>
        </w:tc>
      </w:tr>
      <w:tr w:rsidR="007616CF" w:rsidRPr="00ED2B0C" w14:paraId="1DAE5E83" w14:textId="77777777" w:rsidTr="00176307">
        <w:trPr>
          <w:cantSplit/>
        </w:trPr>
        <w:tc>
          <w:tcPr>
            <w:tcW w:w="9344" w:type="dxa"/>
            <w:tcBorders>
              <w:top w:val="nil"/>
              <w:left w:val="nil"/>
              <w:bottom w:val="nil"/>
              <w:right w:val="nil"/>
            </w:tcBorders>
          </w:tcPr>
          <w:p w14:paraId="5204D00D" w14:textId="77777777" w:rsidR="007616CF" w:rsidRPr="00ED2B0C" w:rsidRDefault="00714E52" w:rsidP="007616CF">
            <w:pPr>
              <w:pStyle w:val="Tijelo"/>
              <w:jc w:val="center"/>
              <w:rPr>
                <w:rFonts w:cs="Times New Roman"/>
              </w:rPr>
            </w:pPr>
            <w:r>
              <w:rPr>
                <w:rFonts w:cs="Times New Roman"/>
              </w:rPr>
              <w:t>Sl. 3.18</w:t>
            </w:r>
            <w:r w:rsidR="007616CF" w:rsidRPr="00ED2B0C">
              <w:rPr>
                <w:rFonts w:cs="Times New Roman"/>
              </w:rPr>
              <w:t>.</w:t>
            </w:r>
            <w:r w:rsidR="007616CF">
              <w:rPr>
                <w:rFonts w:cs="Times New Roman"/>
              </w:rPr>
              <w:t xml:space="preserve"> primjer slika iz</w:t>
            </w:r>
            <w:r w:rsidR="007616CF" w:rsidRPr="00ED2B0C">
              <w:rPr>
                <w:rFonts w:cs="Times New Roman"/>
              </w:rPr>
              <w:t xml:space="preserve"> </w:t>
            </w:r>
            <w:proofErr w:type="spellStart"/>
            <w:r w:rsidR="007616CF">
              <w:rPr>
                <w:rFonts w:cs="Times New Roman"/>
              </w:rPr>
              <w:t>Cohn</w:t>
            </w:r>
            <w:proofErr w:type="spellEnd"/>
            <w:r w:rsidR="007616CF">
              <w:rPr>
                <w:rFonts w:cs="Times New Roman"/>
              </w:rPr>
              <w:t xml:space="preserve">-Kanade baze podataka </w:t>
            </w:r>
            <w:r w:rsidR="007616CF" w:rsidRPr="007616CF">
              <w:rPr>
                <w:rFonts w:cs="Times New Roman"/>
              </w:rPr>
              <w:t>(©</w:t>
            </w:r>
            <w:proofErr w:type="spellStart"/>
            <w:r w:rsidR="007616CF" w:rsidRPr="007616CF">
              <w:rPr>
                <w:rFonts w:cs="Times New Roman"/>
              </w:rPr>
              <w:t>Jeffrey</w:t>
            </w:r>
            <w:proofErr w:type="spellEnd"/>
            <w:r w:rsidR="007616CF" w:rsidRPr="007616CF">
              <w:rPr>
                <w:rFonts w:cs="Times New Roman"/>
              </w:rPr>
              <w:t xml:space="preserve"> </w:t>
            </w:r>
            <w:proofErr w:type="spellStart"/>
            <w:r w:rsidR="007616CF" w:rsidRPr="007616CF">
              <w:rPr>
                <w:rFonts w:cs="Times New Roman"/>
              </w:rPr>
              <w:t>Cohn</w:t>
            </w:r>
            <w:proofErr w:type="spellEnd"/>
            <w:r w:rsidR="007616CF" w:rsidRPr="007616CF">
              <w:rPr>
                <w:rFonts w:cs="Times New Roman"/>
              </w:rPr>
              <w:t>)</w:t>
            </w:r>
          </w:p>
        </w:tc>
      </w:tr>
    </w:tbl>
    <w:p w14:paraId="456C8E9F" w14:textId="77777777" w:rsidR="007616CF" w:rsidRDefault="00213AAA" w:rsidP="00CE20B8">
      <w:pPr>
        <w:pStyle w:val="Tijelo"/>
      </w:pPr>
      <w:r>
        <w:t xml:space="preserve">Prilikom testiranja korišteno je 299 slika lica. Prosječna točnost klasifikacije </w:t>
      </w:r>
      <w:r w:rsidR="00F45572">
        <w:t>iznosi 66,</w:t>
      </w:r>
      <w:r>
        <w:t xml:space="preserve">22%, a točnost klasifikacije po emociji dana je u tablici 3.4. </w:t>
      </w:r>
    </w:p>
    <w:tbl>
      <w:tblPr>
        <w:tblStyle w:val="TableGrid"/>
        <w:tblW w:w="0" w:type="auto"/>
        <w:tblLook w:val="04A0" w:firstRow="1" w:lastRow="0" w:firstColumn="1" w:lastColumn="0" w:noHBand="0" w:noVBand="1"/>
      </w:tblPr>
      <w:tblGrid>
        <w:gridCol w:w="9344"/>
      </w:tblGrid>
      <w:tr w:rsidR="00ED491B" w:rsidRPr="00ED2B0C" w14:paraId="0D55E6EE" w14:textId="77777777" w:rsidTr="00714E52">
        <w:trPr>
          <w:cantSplit/>
        </w:trPr>
        <w:tc>
          <w:tcPr>
            <w:tcW w:w="9344" w:type="dxa"/>
            <w:tcBorders>
              <w:bottom w:val="nil"/>
            </w:tcBorders>
          </w:tcPr>
          <w:tbl>
            <w:tblPr>
              <w:tblStyle w:val="TableGrid"/>
              <w:tblW w:w="0" w:type="auto"/>
              <w:tblLook w:val="04A0" w:firstRow="1" w:lastRow="0" w:firstColumn="1" w:lastColumn="0" w:noHBand="0" w:noVBand="1"/>
            </w:tblPr>
            <w:tblGrid>
              <w:gridCol w:w="4559"/>
              <w:gridCol w:w="4559"/>
            </w:tblGrid>
            <w:tr w:rsidR="00ED491B" w14:paraId="0941B002" w14:textId="77777777" w:rsidTr="00714E52">
              <w:trPr>
                <w:cantSplit/>
              </w:trPr>
              <w:tc>
                <w:tcPr>
                  <w:tcW w:w="4559" w:type="dxa"/>
                </w:tcPr>
                <w:p w14:paraId="70A84B17" w14:textId="77777777" w:rsidR="00ED491B" w:rsidRDefault="00ED491B" w:rsidP="00B65803">
                  <w:pPr>
                    <w:pStyle w:val="Tijelo"/>
                    <w:jc w:val="center"/>
                    <w:rPr>
                      <w:rFonts w:cs="Times New Roman"/>
                    </w:rPr>
                  </w:pPr>
                  <w:r>
                    <w:rPr>
                      <w:rFonts w:cs="Times New Roman"/>
                    </w:rPr>
                    <w:t>Emocija</w:t>
                  </w:r>
                </w:p>
              </w:tc>
              <w:tc>
                <w:tcPr>
                  <w:tcW w:w="4559" w:type="dxa"/>
                </w:tcPr>
                <w:p w14:paraId="0355AFB0" w14:textId="77777777" w:rsidR="00ED491B" w:rsidRDefault="00ED491B" w:rsidP="00B65803">
                  <w:pPr>
                    <w:pStyle w:val="Tijelo"/>
                    <w:jc w:val="center"/>
                    <w:rPr>
                      <w:rFonts w:cs="Times New Roman"/>
                    </w:rPr>
                  </w:pPr>
                  <w:r>
                    <w:rPr>
                      <w:rFonts w:cs="Times New Roman"/>
                    </w:rPr>
                    <w:t>Uspješnost klasifikacije [%]</w:t>
                  </w:r>
                </w:p>
              </w:tc>
            </w:tr>
            <w:tr w:rsidR="00ED491B" w14:paraId="15FE65A1" w14:textId="77777777" w:rsidTr="00714E52">
              <w:trPr>
                <w:cantSplit/>
              </w:trPr>
              <w:tc>
                <w:tcPr>
                  <w:tcW w:w="4559" w:type="dxa"/>
                </w:tcPr>
                <w:p w14:paraId="3809F1A0" w14:textId="77777777" w:rsidR="00ED491B" w:rsidRDefault="00ED491B" w:rsidP="00B65803">
                  <w:pPr>
                    <w:pStyle w:val="Tijelo"/>
                    <w:jc w:val="center"/>
                    <w:rPr>
                      <w:rFonts w:cs="Times New Roman"/>
                    </w:rPr>
                  </w:pPr>
                  <w:r>
                    <w:rPr>
                      <w:rFonts w:cs="Times New Roman"/>
                    </w:rPr>
                    <w:t>Strah</w:t>
                  </w:r>
                </w:p>
              </w:tc>
              <w:tc>
                <w:tcPr>
                  <w:tcW w:w="4559" w:type="dxa"/>
                </w:tcPr>
                <w:p w14:paraId="70876A1A" w14:textId="77777777" w:rsidR="00ED491B" w:rsidRDefault="006028DD" w:rsidP="00B65803">
                  <w:pPr>
                    <w:pStyle w:val="Tijelo"/>
                    <w:jc w:val="center"/>
                    <w:rPr>
                      <w:rFonts w:cs="Times New Roman"/>
                    </w:rPr>
                  </w:pPr>
                  <w:r>
                    <w:rPr>
                      <w:rFonts w:cs="Times New Roman"/>
                    </w:rPr>
                    <w:t>26,47</w:t>
                  </w:r>
                </w:p>
              </w:tc>
            </w:tr>
            <w:tr w:rsidR="00ED491B" w14:paraId="61E47C5E" w14:textId="77777777" w:rsidTr="00714E52">
              <w:trPr>
                <w:cantSplit/>
              </w:trPr>
              <w:tc>
                <w:tcPr>
                  <w:tcW w:w="4559" w:type="dxa"/>
                </w:tcPr>
                <w:p w14:paraId="5B8D8078" w14:textId="77777777" w:rsidR="00ED491B" w:rsidRDefault="00ED491B" w:rsidP="00B65803">
                  <w:pPr>
                    <w:pStyle w:val="Tijelo"/>
                    <w:jc w:val="center"/>
                    <w:rPr>
                      <w:rFonts w:cs="Times New Roman"/>
                    </w:rPr>
                  </w:pPr>
                  <w:r>
                    <w:rPr>
                      <w:rFonts w:cs="Times New Roman"/>
                    </w:rPr>
                    <w:t>Srdžba</w:t>
                  </w:r>
                </w:p>
              </w:tc>
              <w:tc>
                <w:tcPr>
                  <w:tcW w:w="4559" w:type="dxa"/>
                </w:tcPr>
                <w:p w14:paraId="5E865129" w14:textId="77777777" w:rsidR="00ED491B" w:rsidRDefault="006028DD" w:rsidP="00B65803">
                  <w:pPr>
                    <w:pStyle w:val="Tijelo"/>
                    <w:jc w:val="center"/>
                    <w:rPr>
                      <w:rFonts w:cs="Times New Roman"/>
                    </w:rPr>
                  </w:pPr>
                  <w:r>
                    <w:rPr>
                      <w:rFonts w:cs="Times New Roman"/>
                    </w:rPr>
                    <w:t>48,78</w:t>
                  </w:r>
                </w:p>
              </w:tc>
            </w:tr>
            <w:tr w:rsidR="00ED491B" w14:paraId="2BEFC34A" w14:textId="77777777" w:rsidTr="00714E52">
              <w:trPr>
                <w:cantSplit/>
              </w:trPr>
              <w:tc>
                <w:tcPr>
                  <w:tcW w:w="4559" w:type="dxa"/>
                </w:tcPr>
                <w:p w14:paraId="15840043" w14:textId="77777777" w:rsidR="00ED491B" w:rsidRDefault="00ED491B" w:rsidP="00B65803">
                  <w:pPr>
                    <w:pStyle w:val="Tijelo"/>
                    <w:jc w:val="center"/>
                    <w:rPr>
                      <w:rFonts w:cs="Times New Roman"/>
                    </w:rPr>
                  </w:pPr>
                  <w:r>
                    <w:rPr>
                      <w:rFonts w:cs="Times New Roman"/>
                    </w:rPr>
                    <w:t>Gađenje</w:t>
                  </w:r>
                </w:p>
              </w:tc>
              <w:tc>
                <w:tcPr>
                  <w:tcW w:w="4559" w:type="dxa"/>
                </w:tcPr>
                <w:p w14:paraId="040AC337" w14:textId="77777777" w:rsidR="00ED491B" w:rsidRDefault="006028DD" w:rsidP="00B65803">
                  <w:pPr>
                    <w:pStyle w:val="Tijelo"/>
                    <w:jc w:val="center"/>
                    <w:rPr>
                      <w:rFonts w:cs="Times New Roman"/>
                    </w:rPr>
                  </w:pPr>
                  <w:r>
                    <w:rPr>
                      <w:rFonts w:cs="Times New Roman"/>
                    </w:rPr>
                    <w:t>90,00</w:t>
                  </w:r>
                </w:p>
              </w:tc>
            </w:tr>
            <w:tr w:rsidR="00ED491B" w14:paraId="5754EFE5" w14:textId="77777777" w:rsidTr="00714E52">
              <w:trPr>
                <w:cantSplit/>
              </w:trPr>
              <w:tc>
                <w:tcPr>
                  <w:tcW w:w="4559" w:type="dxa"/>
                </w:tcPr>
                <w:p w14:paraId="2823AB1A" w14:textId="77777777" w:rsidR="00ED491B" w:rsidRDefault="00ED491B" w:rsidP="00B65803">
                  <w:pPr>
                    <w:pStyle w:val="Tijelo"/>
                    <w:jc w:val="center"/>
                    <w:rPr>
                      <w:rFonts w:cs="Times New Roman"/>
                    </w:rPr>
                  </w:pPr>
                  <w:r>
                    <w:rPr>
                      <w:rFonts w:cs="Times New Roman"/>
                    </w:rPr>
                    <w:t>Radost</w:t>
                  </w:r>
                </w:p>
              </w:tc>
              <w:tc>
                <w:tcPr>
                  <w:tcW w:w="4559" w:type="dxa"/>
                </w:tcPr>
                <w:p w14:paraId="7B67C747" w14:textId="77777777" w:rsidR="00ED491B" w:rsidRDefault="006028DD" w:rsidP="00B65803">
                  <w:pPr>
                    <w:pStyle w:val="Tijelo"/>
                    <w:jc w:val="center"/>
                    <w:rPr>
                      <w:rFonts w:cs="Times New Roman"/>
                    </w:rPr>
                  </w:pPr>
                  <w:r>
                    <w:rPr>
                      <w:rFonts w:cs="Times New Roman"/>
                    </w:rPr>
                    <w:t>91,67</w:t>
                  </w:r>
                </w:p>
              </w:tc>
            </w:tr>
            <w:tr w:rsidR="00ED491B" w14:paraId="6B944B0D" w14:textId="77777777" w:rsidTr="00714E52">
              <w:trPr>
                <w:cantSplit/>
              </w:trPr>
              <w:tc>
                <w:tcPr>
                  <w:tcW w:w="4559" w:type="dxa"/>
                </w:tcPr>
                <w:p w14:paraId="7083FCD4" w14:textId="77777777" w:rsidR="00ED491B" w:rsidRDefault="00ED491B" w:rsidP="00B65803">
                  <w:pPr>
                    <w:pStyle w:val="Tijelo"/>
                    <w:jc w:val="center"/>
                    <w:rPr>
                      <w:rFonts w:cs="Times New Roman"/>
                    </w:rPr>
                  </w:pPr>
                  <w:r>
                    <w:rPr>
                      <w:rFonts w:cs="Times New Roman"/>
                    </w:rPr>
                    <w:t>Neutralno</w:t>
                  </w:r>
                </w:p>
              </w:tc>
              <w:tc>
                <w:tcPr>
                  <w:tcW w:w="4559" w:type="dxa"/>
                </w:tcPr>
                <w:p w14:paraId="12874CA7" w14:textId="77777777" w:rsidR="00ED491B" w:rsidRDefault="006028DD" w:rsidP="00B65803">
                  <w:pPr>
                    <w:pStyle w:val="Tijelo"/>
                    <w:jc w:val="center"/>
                    <w:rPr>
                      <w:rFonts w:cs="Times New Roman"/>
                    </w:rPr>
                  </w:pPr>
                  <w:r>
                    <w:rPr>
                      <w:rFonts w:cs="Times New Roman"/>
                    </w:rPr>
                    <w:t>0</w:t>
                  </w:r>
                  <w:r w:rsidR="000F0CA8">
                    <w:rPr>
                      <w:rFonts w:cs="Times New Roman"/>
                    </w:rPr>
                    <w:t>,00</w:t>
                  </w:r>
                </w:p>
              </w:tc>
            </w:tr>
            <w:tr w:rsidR="00ED491B" w14:paraId="27C6340E" w14:textId="77777777" w:rsidTr="00714E52">
              <w:trPr>
                <w:cantSplit/>
              </w:trPr>
              <w:tc>
                <w:tcPr>
                  <w:tcW w:w="4559" w:type="dxa"/>
                </w:tcPr>
                <w:p w14:paraId="33102E41" w14:textId="77777777" w:rsidR="00ED491B" w:rsidRDefault="00ED491B" w:rsidP="00B65803">
                  <w:pPr>
                    <w:pStyle w:val="Tijelo"/>
                    <w:jc w:val="center"/>
                    <w:rPr>
                      <w:rFonts w:cs="Times New Roman"/>
                    </w:rPr>
                  </w:pPr>
                  <w:r>
                    <w:rPr>
                      <w:rFonts w:cs="Times New Roman"/>
                    </w:rPr>
                    <w:t>Tuga</w:t>
                  </w:r>
                </w:p>
              </w:tc>
              <w:tc>
                <w:tcPr>
                  <w:tcW w:w="4559" w:type="dxa"/>
                </w:tcPr>
                <w:p w14:paraId="0ECB4942" w14:textId="77777777" w:rsidR="00ED491B" w:rsidRDefault="006028DD" w:rsidP="00B65803">
                  <w:pPr>
                    <w:pStyle w:val="Tijelo"/>
                    <w:jc w:val="center"/>
                    <w:rPr>
                      <w:rFonts w:cs="Times New Roman"/>
                    </w:rPr>
                  </w:pPr>
                  <w:r>
                    <w:rPr>
                      <w:rFonts w:cs="Times New Roman"/>
                    </w:rPr>
                    <w:t>55,17</w:t>
                  </w:r>
                </w:p>
              </w:tc>
            </w:tr>
            <w:tr w:rsidR="00ED491B" w14:paraId="55C919BC" w14:textId="77777777" w:rsidTr="00714E52">
              <w:trPr>
                <w:cantSplit/>
              </w:trPr>
              <w:tc>
                <w:tcPr>
                  <w:tcW w:w="4559" w:type="dxa"/>
                </w:tcPr>
                <w:p w14:paraId="79C7D712" w14:textId="77777777" w:rsidR="00ED491B" w:rsidRDefault="00ED491B" w:rsidP="00B65803">
                  <w:pPr>
                    <w:pStyle w:val="Tijelo"/>
                    <w:jc w:val="center"/>
                    <w:rPr>
                      <w:rFonts w:cs="Times New Roman"/>
                    </w:rPr>
                  </w:pPr>
                  <w:r>
                    <w:rPr>
                      <w:rFonts w:cs="Times New Roman"/>
                    </w:rPr>
                    <w:t>Iznenađenje</w:t>
                  </w:r>
                </w:p>
              </w:tc>
              <w:tc>
                <w:tcPr>
                  <w:tcW w:w="4559" w:type="dxa"/>
                </w:tcPr>
                <w:p w14:paraId="0292D384" w14:textId="77777777" w:rsidR="00ED491B" w:rsidRDefault="006028DD" w:rsidP="00B65803">
                  <w:pPr>
                    <w:pStyle w:val="Tijelo"/>
                    <w:jc w:val="center"/>
                    <w:rPr>
                      <w:rFonts w:cs="Times New Roman"/>
                    </w:rPr>
                  </w:pPr>
                  <w:r>
                    <w:rPr>
                      <w:rFonts w:cs="Times New Roman"/>
                    </w:rPr>
                    <w:t>100</w:t>
                  </w:r>
                  <w:r w:rsidR="009D2AC8">
                    <w:rPr>
                      <w:rFonts w:cs="Times New Roman"/>
                    </w:rPr>
                    <w:t>,00</w:t>
                  </w:r>
                </w:p>
              </w:tc>
            </w:tr>
          </w:tbl>
          <w:p w14:paraId="1EED36A4" w14:textId="77777777" w:rsidR="00ED491B" w:rsidRPr="00ED2B0C" w:rsidRDefault="00ED491B" w:rsidP="00B65803">
            <w:pPr>
              <w:pStyle w:val="Tijelo"/>
              <w:jc w:val="center"/>
              <w:rPr>
                <w:rFonts w:cs="Times New Roman"/>
              </w:rPr>
            </w:pPr>
          </w:p>
        </w:tc>
      </w:tr>
      <w:tr w:rsidR="00ED491B" w:rsidRPr="00ED2B0C" w14:paraId="28B31222" w14:textId="77777777" w:rsidTr="00714E52">
        <w:trPr>
          <w:cantSplit/>
        </w:trPr>
        <w:tc>
          <w:tcPr>
            <w:tcW w:w="9344" w:type="dxa"/>
            <w:tcBorders>
              <w:top w:val="nil"/>
              <w:left w:val="nil"/>
              <w:bottom w:val="nil"/>
              <w:right w:val="nil"/>
            </w:tcBorders>
          </w:tcPr>
          <w:p w14:paraId="3388F887" w14:textId="77777777" w:rsidR="00ED491B" w:rsidRPr="00ED2B0C" w:rsidRDefault="00EE6836" w:rsidP="00B65803">
            <w:pPr>
              <w:pStyle w:val="Tijelo"/>
              <w:jc w:val="center"/>
              <w:rPr>
                <w:rFonts w:cs="Times New Roman"/>
              </w:rPr>
            </w:pPr>
            <w:r>
              <w:rPr>
                <w:rFonts w:cs="Times New Roman"/>
              </w:rPr>
              <w:t>Tablica 3.4</w:t>
            </w:r>
            <w:r w:rsidR="00ED491B">
              <w:rPr>
                <w:rFonts w:cs="Times New Roman"/>
              </w:rPr>
              <w:t>. Uspješnost klasifikacije po pojedinoj emociji</w:t>
            </w:r>
          </w:p>
        </w:tc>
      </w:tr>
    </w:tbl>
    <w:p w14:paraId="78CB79F1" w14:textId="44C24900" w:rsidR="00ED491B" w:rsidRDefault="008C73BA" w:rsidP="00CE20B8">
      <w:pPr>
        <w:pStyle w:val="Tijelo"/>
      </w:pPr>
      <w:r>
        <w:t xml:space="preserve">Najlošije prepoznata emocija je strah, a potom slijede </w:t>
      </w:r>
      <w:r w:rsidR="00CB3752">
        <w:t>srdžba i tuga što se podudara s</w:t>
      </w:r>
      <w:r>
        <w:t xml:space="preserve"> rezultatima testiranja koji su provedeni na trening podatcima. Ostale tri emocije su jako dobro prepoznate, a iznenađenje je prepoznato sa čak 100%. Neutralnih izraza nije bilo u bazi (u završnom okviru skupa slika od kojih svaki okvir predstavlja postupno </w:t>
      </w:r>
      <w:r w:rsidR="00037437">
        <w:t>dolaženje do određene emocije). Ako bi se izuzeo strah, rezultati su d</w:t>
      </w:r>
      <w:r w:rsidR="00CB3752">
        <w:t xml:space="preserve">osta dobri. Matrica </w:t>
      </w:r>
      <w:r w:rsidR="00742125">
        <w:t>zabune</w:t>
      </w:r>
      <w:r w:rsidR="00037437">
        <w:t xml:space="preserve"> prikazana</w:t>
      </w:r>
      <w:r w:rsidR="00CB3752">
        <w:t xml:space="preserve"> je</w:t>
      </w:r>
      <w:r w:rsidR="00037437">
        <w:t xml:space="preserve"> u tablici 3.5</w:t>
      </w:r>
      <w:r w:rsidR="007767FA">
        <w:t xml:space="preserve"> i prikazuje detaljniji </w:t>
      </w:r>
      <w:r w:rsidR="007767FA">
        <w:lastRenderedPageBreak/>
        <w:t>prikaz klasifikacije u smislu koja emocija je koliko puta klasificirana ispravno, a koliko puta kao neka druga (i koja druga).</w:t>
      </w:r>
    </w:p>
    <w:tbl>
      <w:tblPr>
        <w:tblStyle w:val="TableGrid"/>
        <w:tblW w:w="0" w:type="auto"/>
        <w:tblLook w:val="04A0" w:firstRow="1" w:lastRow="0" w:firstColumn="1" w:lastColumn="0" w:noHBand="0" w:noVBand="1"/>
      </w:tblPr>
      <w:tblGrid>
        <w:gridCol w:w="9344"/>
      </w:tblGrid>
      <w:tr w:rsidR="00A861E1" w:rsidRPr="00ED2B0C" w14:paraId="1CCED797" w14:textId="77777777" w:rsidTr="00714E52">
        <w:trPr>
          <w:cantSplit/>
        </w:trPr>
        <w:tc>
          <w:tcPr>
            <w:tcW w:w="9344" w:type="dxa"/>
            <w:tcBorders>
              <w:bottom w:val="nil"/>
            </w:tcBorders>
          </w:tcPr>
          <w:tbl>
            <w:tblPr>
              <w:tblStyle w:val="TableGrid"/>
              <w:tblW w:w="0" w:type="auto"/>
              <w:tblLook w:val="04A0" w:firstRow="1" w:lastRow="0" w:firstColumn="1" w:lastColumn="0" w:noHBand="0" w:noVBand="1"/>
            </w:tblPr>
            <w:tblGrid>
              <w:gridCol w:w="1376"/>
              <w:gridCol w:w="996"/>
              <w:gridCol w:w="1052"/>
              <w:gridCol w:w="1097"/>
              <w:gridCol w:w="1052"/>
              <w:gridCol w:w="1176"/>
              <w:gridCol w:w="993"/>
              <w:gridCol w:w="1376"/>
            </w:tblGrid>
            <w:tr w:rsidR="00A861E1" w14:paraId="31F3D195" w14:textId="77777777" w:rsidTr="00714E52">
              <w:trPr>
                <w:cantSplit/>
              </w:trPr>
              <w:tc>
                <w:tcPr>
                  <w:tcW w:w="1139" w:type="dxa"/>
                </w:tcPr>
                <w:p w14:paraId="3111F95B" w14:textId="77777777" w:rsidR="00A861E1" w:rsidRDefault="00A861E1" w:rsidP="00B65803">
                  <w:pPr>
                    <w:pStyle w:val="Tijelo"/>
                    <w:jc w:val="center"/>
                    <w:rPr>
                      <w:rFonts w:cs="Times New Roman"/>
                    </w:rPr>
                  </w:pPr>
                </w:p>
              </w:tc>
              <w:tc>
                <w:tcPr>
                  <w:tcW w:w="1139" w:type="dxa"/>
                </w:tcPr>
                <w:p w14:paraId="1997D3A1" w14:textId="77777777" w:rsidR="00A861E1" w:rsidRDefault="00A861E1" w:rsidP="00B65803">
                  <w:pPr>
                    <w:pStyle w:val="Tijelo"/>
                    <w:jc w:val="center"/>
                    <w:rPr>
                      <w:rFonts w:cs="Times New Roman"/>
                    </w:rPr>
                  </w:pPr>
                  <w:r>
                    <w:rPr>
                      <w:rFonts w:cs="Times New Roman"/>
                    </w:rPr>
                    <w:t>Strah</w:t>
                  </w:r>
                </w:p>
              </w:tc>
              <w:tc>
                <w:tcPr>
                  <w:tcW w:w="1140" w:type="dxa"/>
                </w:tcPr>
                <w:p w14:paraId="709E8A79" w14:textId="77777777" w:rsidR="00A861E1" w:rsidRDefault="00A861E1" w:rsidP="00B65803">
                  <w:pPr>
                    <w:pStyle w:val="Tijelo"/>
                    <w:jc w:val="center"/>
                    <w:rPr>
                      <w:rFonts w:cs="Times New Roman"/>
                    </w:rPr>
                  </w:pPr>
                  <w:r>
                    <w:rPr>
                      <w:rFonts w:cs="Times New Roman"/>
                    </w:rPr>
                    <w:t>Srdžba</w:t>
                  </w:r>
                </w:p>
              </w:tc>
              <w:tc>
                <w:tcPr>
                  <w:tcW w:w="1140" w:type="dxa"/>
                </w:tcPr>
                <w:p w14:paraId="0D332CA3" w14:textId="77777777" w:rsidR="00A861E1" w:rsidRDefault="00A861E1" w:rsidP="00B65803">
                  <w:pPr>
                    <w:pStyle w:val="Tijelo"/>
                    <w:jc w:val="center"/>
                    <w:rPr>
                      <w:rFonts w:cs="Times New Roman"/>
                    </w:rPr>
                  </w:pPr>
                  <w:r>
                    <w:rPr>
                      <w:rFonts w:cs="Times New Roman"/>
                    </w:rPr>
                    <w:t>Gađenje</w:t>
                  </w:r>
                </w:p>
              </w:tc>
              <w:tc>
                <w:tcPr>
                  <w:tcW w:w="1140" w:type="dxa"/>
                </w:tcPr>
                <w:p w14:paraId="7F44133F" w14:textId="77777777" w:rsidR="00A861E1" w:rsidRDefault="00A861E1" w:rsidP="00B65803">
                  <w:pPr>
                    <w:pStyle w:val="Tijelo"/>
                    <w:jc w:val="center"/>
                    <w:rPr>
                      <w:rFonts w:cs="Times New Roman"/>
                    </w:rPr>
                  </w:pPr>
                  <w:r>
                    <w:rPr>
                      <w:rFonts w:cs="Times New Roman"/>
                    </w:rPr>
                    <w:t>Radost</w:t>
                  </w:r>
                </w:p>
              </w:tc>
              <w:tc>
                <w:tcPr>
                  <w:tcW w:w="1140" w:type="dxa"/>
                </w:tcPr>
                <w:p w14:paraId="71A35444" w14:textId="77777777" w:rsidR="00A861E1" w:rsidRDefault="00A861E1" w:rsidP="00B65803">
                  <w:pPr>
                    <w:pStyle w:val="Tijelo"/>
                    <w:jc w:val="center"/>
                    <w:rPr>
                      <w:rFonts w:cs="Times New Roman"/>
                    </w:rPr>
                  </w:pPr>
                  <w:r>
                    <w:rPr>
                      <w:rFonts w:cs="Times New Roman"/>
                    </w:rPr>
                    <w:t>Neutralno</w:t>
                  </w:r>
                </w:p>
              </w:tc>
              <w:tc>
                <w:tcPr>
                  <w:tcW w:w="1140" w:type="dxa"/>
                </w:tcPr>
                <w:p w14:paraId="21E4A2A0" w14:textId="77777777" w:rsidR="00A861E1" w:rsidRDefault="00A861E1" w:rsidP="00B65803">
                  <w:pPr>
                    <w:pStyle w:val="Tijelo"/>
                    <w:jc w:val="center"/>
                    <w:rPr>
                      <w:rFonts w:cs="Times New Roman"/>
                    </w:rPr>
                  </w:pPr>
                  <w:r>
                    <w:rPr>
                      <w:rFonts w:cs="Times New Roman"/>
                    </w:rPr>
                    <w:t>Tuga</w:t>
                  </w:r>
                </w:p>
              </w:tc>
              <w:tc>
                <w:tcPr>
                  <w:tcW w:w="1140" w:type="dxa"/>
                </w:tcPr>
                <w:p w14:paraId="5B3F9995" w14:textId="77777777" w:rsidR="00A861E1" w:rsidRDefault="00A861E1" w:rsidP="00B65803">
                  <w:pPr>
                    <w:pStyle w:val="Tijelo"/>
                    <w:jc w:val="center"/>
                    <w:rPr>
                      <w:rFonts w:cs="Times New Roman"/>
                    </w:rPr>
                  </w:pPr>
                  <w:r>
                    <w:rPr>
                      <w:rFonts w:cs="Times New Roman"/>
                    </w:rPr>
                    <w:t>Iznenađenje</w:t>
                  </w:r>
                </w:p>
              </w:tc>
            </w:tr>
            <w:tr w:rsidR="00A861E1" w14:paraId="70FC8879" w14:textId="77777777" w:rsidTr="00714E52">
              <w:trPr>
                <w:cantSplit/>
              </w:trPr>
              <w:tc>
                <w:tcPr>
                  <w:tcW w:w="1139" w:type="dxa"/>
                </w:tcPr>
                <w:p w14:paraId="71BBFC8B" w14:textId="77777777" w:rsidR="00A861E1" w:rsidRDefault="00A861E1" w:rsidP="00B65803">
                  <w:pPr>
                    <w:pStyle w:val="Tijelo"/>
                    <w:jc w:val="center"/>
                    <w:rPr>
                      <w:rFonts w:cs="Times New Roman"/>
                    </w:rPr>
                  </w:pPr>
                  <w:r>
                    <w:rPr>
                      <w:rFonts w:cs="Times New Roman"/>
                    </w:rPr>
                    <w:t>Strah</w:t>
                  </w:r>
                </w:p>
              </w:tc>
              <w:tc>
                <w:tcPr>
                  <w:tcW w:w="1139" w:type="dxa"/>
                </w:tcPr>
                <w:p w14:paraId="53D46245" w14:textId="77777777" w:rsidR="00A861E1" w:rsidRDefault="00A861E1" w:rsidP="00B65803">
                  <w:pPr>
                    <w:pStyle w:val="Tijelo"/>
                    <w:jc w:val="center"/>
                    <w:rPr>
                      <w:rFonts w:cs="Times New Roman"/>
                    </w:rPr>
                  </w:pPr>
                  <w:r>
                    <w:rPr>
                      <w:rFonts w:cs="Times New Roman"/>
                    </w:rPr>
                    <w:t>18</w:t>
                  </w:r>
                </w:p>
              </w:tc>
              <w:tc>
                <w:tcPr>
                  <w:tcW w:w="1140" w:type="dxa"/>
                </w:tcPr>
                <w:p w14:paraId="15CAE1FC" w14:textId="77777777" w:rsidR="00A861E1" w:rsidRDefault="00A861E1" w:rsidP="00B65803">
                  <w:pPr>
                    <w:pStyle w:val="Tijelo"/>
                    <w:jc w:val="center"/>
                    <w:rPr>
                      <w:rFonts w:cs="Times New Roman"/>
                    </w:rPr>
                  </w:pPr>
                  <w:r>
                    <w:rPr>
                      <w:rFonts w:cs="Times New Roman"/>
                    </w:rPr>
                    <w:t>1</w:t>
                  </w:r>
                </w:p>
              </w:tc>
              <w:tc>
                <w:tcPr>
                  <w:tcW w:w="1140" w:type="dxa"/>
                </w:tcPr>
                <w:p w14:paraId="234C501F" w14:textId="77777777" w:rsidR="00A861E1" w:rsidRDefault="00A861E1" w:rsidP="00B65803">
                  <w:pPr>
                    <w:pStyle w:val="Tijelo"/>
                    <w:jc w:val="center"/>
                    <w:rPr>
                      <w:rFonts w:cs="Times New Roman"/>
                    </w:rPr>
                  </w:pPr>
                  <w:r>
                    <w:rPr>
                      <w:rFonts w:cs="Times New Roman"/>
                    </w:rPr>
                    <w:t>0</w:t>
                  </w:r>
                </w:p>
              </w:tc>
              <w:tc>
                <w:tcPr>
                  <w:tcW w:w="1140" w:type="dxa"/>
                </w:tcPr>
                <w:p w14:paraId="41AA8B5B" w14:textId="77777777" w:rsidR="00A861E1" w:rsidRDefault="00A861E1" w:rsidP="00B65803">
                  <w:pPr>
                    <w:pStyle w:val="Tijelo"/>
                    <w:jc w:val="center"/>
                    <w:rPr>
                      <w:rFonts w:cs="Times New Roman"/>
                    </w:rPr>
                  </w:pPr>
                  <w:r>
                    <w:rPr>
                      <w:rFonts w:cs="Times New Roman"/>
                    </w:rPr>
                    <w:t>3</w:t>
                  </w:r>
                </w:p>
              </w:tc>
              <w:tc>
                <w:tcPr>
                  <w:tcW w:w="1140" w:type="dxa"/>
                </w:tcPr>
                <w:p w14:paraId="46B0F095" w14:textId="77777777" w:rsidR="00A861E1" w:rsidRDefault="00A861E1" w:rsidP="00B65803">
                  <w:pPr>
                    <w:pStyle w:val="Tijelo"/>
                    <w:jc w:val="center"/>
                    <w:rPr>
                      <w:rFonts w:cs="Times New Roman"/>
                    </w:rPr>
                  </w:pPr>
                  <w:r>
                    <w:rPr>
                      <w:rFonts w:cs="Times New Roman"/>
                    </w:rPr>
                    <w:t>1</w:t>
                  </w:r>
                </w:p>
              </w:tc>
              <w:tc>
                <w:tcPr>
                  <w:tcW w:w="1140" w:type="dxa"/>
                </w:tcPr>
                <w:p w14:paraId="0D0A6BC2" w14:textId="77777777" w:rsidR="00A861E1" w:rsidRDefault="00A861E1" w:rsidP="00B65803">
                  <w:pPr>
                    <w:pStyle w:val="Tijelo"/>
                    <w:jc w:val="center"/>
                    <w:rPr>
                      <w:rFonts w:cs="Times New Roman"/>
                    </w:rPr>
                  </w:pPr>
                  <w:r>
                    <w:rPr>
                      <w:rFonts w:cs="Times New Roman"/>
                    </w:rPr>
                    <w:t>2</w:t>
                  </w:r>
                </w:p>
              </w:tc>
              <w:tc>
                <w:tcPr>
                  <w:tcW w:w="1140" w:type="dxa"/>
                </w:tcPr>
                <w:p w14:paraId="63D4ACF8" w14:textId="77777777" w:rsidR="00A861E1" w:rsidRDefault="00A861E1" w:rsidP="00B65803">
                  <w:pPr>
                    <w:pStyle w:val="Tijelo"/>
                    <w:jc w:val="center"/>
                    <w:rPr>
                      <w:rFonts w:cs="Times New Roman"/>
                    </w:rPr>
                  </w:pPr>
                  <w:r>
                    <w:rPr>
                      <w:rFonts w:cs="Times New Roman"/>
                    </w:rPr>
                    <w:t>0</w:t>
                  </w:r>
                </w:p>
              </w:tc>
            </w:tr>
            <w:tr w:rsidR="00A861E1" w14:paraId="6D6599F0" w14:textId="77777777" w:rsidTr="00714E52">
              <w:trPr>
                <w:cantSplit/>
              </w:trPr>
              <w:tc>
                <w:tcPr>
                  <w:tcW w:w="1139" w:type="dxa"/>
                </w:tcPr>
                <w:p w14:paraId="230C76C1" w14:textId="77777777" w:rsidR="00A861E1" w:rsidRDefault="00A861E1" w:rsidP="00B65803">
                  <w:pPr>
                    <w:pStyle w:val="Tijelo"/>
                    <w:jc w:val="center"/>
                    <w:rPr>
                      <w:rFonts w:cs="Times New Roman"/>
                    </w:rPr>
                  </w:pPr>
                  <w:r>
                    <w:rPr>
                      <w:rFonts w:cs="Times New Roman"/>
                    </w:rPr>
                    <w:t>Srdžba</w:t>
                  </w:r>
                </w:p>
              </w:tc>
              <w:tc>
                <w:tcPr>
                  <w:tcW w:w="1139" w:type="dxa"/>
                </w:tcPr>
                <w:p w14:paraId="30349A10" w14:textId="77777777" w:rsidR="00A861E1" w:rsidRDefault="00A861E1" w:rsidP="00B65803">
                  <w:pPr>
                    <w:pStyle w:val="Tijelo"/>
                    <w:jc w:val="center"/>
                    <w:rPr>
                      <w:rFonts w:cs="Times New Roman"/>
                    </w:rPr>
                  </w:pPr>
                  <w:r>
                    <w:rPr>
                      <w:rFonts w:cs="Times New Roman"/>
                    </w:rPr>
                    <w:t>12</w:t>
                  </w:r>
                </w:p>
              </w:tc>
              <w:tc>
                <w:tcPr>
                  <w:tcW w:w="1140" w:type="dxa"/>
                </w:tcPr>
                <w:p w14:paraId="6D072A62" w14:textId="77777777" w:rsidR="00A861E1" w:rsidRDefault="00A861E1" w:rsidP="00B65803">
                  <w:pPr>
                    <w:pStyle w:val="Tijelo"/>
                    <w:jc w:val="center"/>
                    <w:rPr>
                      <w:rFonts w:cs="Times New Roman"/>
                    </w:rPr>
                  </w:pPr>
                  <w:r>
                    <w:rPr>
                      <w:rFonts w:cs="Times New Roman"/>
                    </w:rPr>
                    <w:t>20</w:t>
                  </w:r>
                </w:p>
              </w:tc>
              <w:tc>
                <w:tcPr>
                  <w:tcW w:w="1140" w:type="dxa"/>
                </w:tcPr>
                <w:p w14:paraId="46F1D1E2" w14:textId="77777777" w:rsidR="00A861E1" w:rsidRDefault="00A861E1" w:rsidP="00B65803">
                  <w:pPr>
                    <w:pStyle w:val="Tijelo"/>
                    <w:jc w:val="center"/>
                    <w:rPr>
                      <w:rFonts w:cs="Times New Roman"/>
                    </w:rPr>
                  </w:pPr>
                  <w:r>
                    <w:rPr>
                      <w:rFonts w:cs="Times New Roman"/>
                    </w:rPr>
                    <w:t>2</w:t>
                  </w:r>
                </w:p>
              </w:tc>
              <w:tc>
                <w:tcPr>
                  <w:tcW w:w="1140" w:type="dxa"/>
                </w:tcPr>
                <w:p w14:paraId="460DB4AD" w14:textId="77777777" w:rsidR="00A861E1" w:rsidRDefault="00A861E1" w:rsidP="00B65803">
                  <w:pPr>
                    <w:pStyle w:val="Tijelo"/>
                    <w:jc w:val="center"/>
                    <w:rPr>
                      <w:rFonts w:cs="Times New Roman"/>
                    </w:rPr>
                  </w:pPr>
                  <w:r>
                    <w:rPr>
                      <w:rFonts w:cs="Times New Roman"/>
                    </w:rPr>
                    <w:t>2</w:t>
                  </w:r>
                </w:p>
              </w:tc>
              <w:tc>
                <w:tcPr>
                  <w:tcW w:w="1140" w:type="dxa"/>
                </w:tcPr>
                <w:p w14:paraId="16D92811" w14:textId="77777777" w:rsidR="00A861E1" w:rsidRDefault="00A861E1" w:rsidP="00B65803">
                  <w:pPr>
                    <w:pStyle w:val="Tijelo"/>
                    <w:jc w:val="center"/>
                    <w:rPr>
                      <w:rFonts w:cs="Times New Roman"/>
                    </w:rPr>
                  </w:pPr>
                  <w:r>
                    <w:rPr>
                      <w:rFonts w:cs="Times New Roman"/>
                    </w:rPr>
                    <w:t>2</w:t>
                  </w:r>
                </w:p>
              </w:tc>
              <w:tc>
                <w:tcPr>
                  <w:tcW w:w="1140" w:type="dxa"/>
                </w:tcPr>
                <w:p w14:paraId="23E2D823" w14:textId="77777777" w:rsidR="00A861E1" w:rsidRDefault="00A861E1" w:rsidP="00B65803">
                  <w:pPr>
                    <w:pStyle w:val="Tijelo"/>
                    <w:jc w:val="center"/>
                    <w:rPr>
                      <w:rFonts w:cs="Times New Roman"/>
                    </w:rPr>
                  </w:pPr>
                  <w:r>
                    <w:rPr>
                      <w:rFonts w:cs="Times New Roman"/>
                    </w:rPr>
                    <w:t>7</w:t>
                  </w:r>
                </w:p>
              </w:tc>
              <w:tc>
                <w:tcPr>
                  <w:tcW w:w="1140" w:type="dxa"/>
                </w:tcPr>
                <w:p w14:paraId="508A86E3" w14:textId="77777777" w:rsidR="00A861E1" w:rsidRDefault="00A861E1" w:rsidP="00B65803">
                  <w:pPr>
                    <w:pStyle w:val="Tijelo"/>
                    <w:jc w:val="center"/>
                    <w:rPr>
                      <w:rFonts w:cs="Times New Roman"/>
                    </w:rPr>
                  </w:pPr>
                  <w:r>
                    <w:rPr>
                      <w:rFonts w:cs="Times New Roman"/>
                    </w:rPr>
                    <w:t>0</w:t>
                  </w:r>
                </w:p>
              </w:tc>
            </w:tr>
            <w:tr w:rsidR="00A861E1" w14:paraId="48E6F09D" w14:textId="77777777" w:rsidTr="00714E52">
              <w:trPr>
                <w:cantSplit/>
              </w:trPr>
              <w:tc>
                <w:tcPr>
                  <w:tcW w:w="1139" w:type="dxa"/>
                </w:tcPr>
                <w:p w14:paraId="6DCF8678" w14:textId="77777777" w:rsidR="00A861E1" w:rsidRDefault="00A861E1" w:rsidP="00B65803">
                  <w:pPr>
                    <w:pStyle w:val="Tijelo"/>
                    <w:jc w:val="center"/>
                    <w:rPr>
                      <w:rFonts w:cs="Times New Roman"/>
                    </w:rPr>
                  </w:pPr>
                  <w:r>
                    <w:rPr>
                      <w:rFonts w:cs="Times New Roman"/>
                    </w:rPr>
                    <w:t>Gađenje</w:t>
                  </w:r>
                </w:p>
              </w:tc>
              <w:tc>
                <w:tcPr>
                  <w:tcW w:w="1139" w:type="dxa"/>
                </w:tcPr>
                <w:p w14:paraId="4D669437" w14:textId="77777777" w:rsidR="00A861E1" w:rsidRDefault="00A861E1" w:rsidP="00B65803">
                  <w:pPr>
                    <w:pStyle w:val="Tijelo"/>
                    <w:jc w:val="center"/>
                    <w:rPr>
                      <w:rFonts w:cs="Times New Roman"/>
                    </w:rPr>
                  </w:pPr>
                  <w:r>
                    <w:rPr>
                      <w:rFonts w:cs="Times New Roman"/>
                    </w:rPr>
                    <w:t>19</w:t>
                  </w:r>
                </w:p>
              </w:tc>
              <w:tc>
                <w:tcPr>
                  <w:tcW w:w="1140" w:type="dxa"/>
                </w:tcPr>
                <w:p w14:paraId="7350EE19" w14:textId="77777777" w:rsidR="00A861E1" w:rsidRDefault="00A861E1" w:rsidP="00B65803">
                  <w:pPr>
                    <w:pStyle w:val="Tijelo"/>
                    <w:jc w:val="center"/>
                    <w:rPr>
                      <w:rFonts w:cs="Times New Roman"/>
                    </w:rPr>
                  </w:pPr>
                  <w:r>
                    <w:rPr>
                      <w:rFonts w:cs="Times New Roman"/>
                    </w:rPr>
                    <w:t>15</w:t>
                  </w:r>
                </w:p>
              </w:tc>
              <w:tc>
                <w:tcPr>
                  <w:tcW w:w="1140" w:type="dxa"/>
                </w:tcPr>
                <w:p w14:paraId="02CB3969" w14:textId="77777777" w:rsidR="00A861E1" w:rsidRDefault="00A861E1" w:rsidP="00B65803">
                  <w:pPr>
                    <w:pStyle w:val="Tijelo"/>
                    <w:jc w:val="center"/>
                    <w:rPr>
                      <w:rFonts w:cs="Times New Roman"/>
                    </w:rPr>
                  </w:pPr>
                  <w:r>
                    <w:rPr>
                      <w:rFonts w:cs="Times New Roman"/>
                    </w:rPr>
                    <w:t>18</w:t>
                  </w:r>
                </w:p>
              </w:tc>
              <w:tc>
                <w:tcPr>
                  <w:tcW w:w="1140" w:type="dxa"/>
                </w:tcPr>
                <w:p w14:paraId="49661C3A" w14:textId="77777777" w:rsidR="00A861E1" w:rsidRDefault="00A861E1" w:rsidP="00B65803">
                  <w:pPr>
                    <w:pStyle w:val="Tijelo"/>
                    <w:jc w:val="center"/>
                    <w:rPr>
                      <w:rFonts w:cs="Times New Roman"/>
                    </w:rPr>
                  </w:pPr>
                  <w:r>
                    <w:rPr>
                      <w:rFonts w:cs="Times New Roman"/>
                    </w:rPr>
                    <w:t>1</w:t>
                  </w:r>
                </w:p>
              </w:tc>
              <w:tc>
                <w:tcPr>
                  <w:tcW w:w="1140" w:type="dxa"/>
                </w:tcPr>
                <w:p w14:paraId="6D55C7EB" w14:textId="77777777" w:rsidR="00A861E1" w:rsidRDefault="00A861E1" w:rsidP="00B65803">
                  <w:pPr>
                    <w:pStyle w:val="Tijelo"/>
                    <w:jc w:val="center"/>
                    <w:rPr>
                      <w:rFonts w:cs="Times New Roman"/>
                    </w:rPr>
                  </w:pPr>
                  <w:r>
                    <w:rPr>
                      <w:rFonts w:cs="Times New Roman"/>
                    </w:rPr>
                    <w:t>2</w:t>
                  </w:r>
                </w:p>
              </w:tc>
              <w:tc>
                <w:tcPr>
                  <w:tcW w:w="1140" w:type="dxa"/>
                </w:tcPr>
                <w:p w14:paraId="0EE373F7" w14:textId="77777777" w:rsidR="00A861E1" w:rsidRDefault="00A861E1" w:rsidP="00B65803">
                  <w:pPr>
                    <w:pStyle w:val="Tijelo"/>
                    <w:jc w:val="center"/>
                    <w:rPr>
                      <w:rFonts w:cs="Times New Roman"/>
                    </w:rPr>
                  </w:pPr>
                  <w:r>
                    <w:rPr>
                      <w:rFonts w:cs="Times New Roman"/>
                    </w:rPr>
                    <w:t>3</w:t>
                  </w:r>
                </w:p>
              </w:tc>
              <w:tc>
                <w:tcPr>
                  <w:tcW w:w="1140" w:type="dxa"/>
                </w:tcPr>
                <w:p w14:paraId="46E48C4B" w14:textId="77777777" w:rsidR="00A861E1" w:rsidRDefault="00A861E1" w:rsidP="00B65803">
                  <w:pPr>
                    <w:pStyle w:val="Tijelo"/>
                    <w:jc w:val="center"/>
                    <w:rPr>
                      <w:rFonts w:cs="Times New Roman"/>
                    </w:rPr>
                  </w:pPr>
                  <w:r>
                    <w:rPr>
                      <w:rFonts w:cs="Times New Roman"/>
                    </w:rPr>
                    <w:t>0</w:t>
                  </w:r>
                </w:p>
              </w:tc>
            </w:tr>
            <w:tr w:rsidR="00A861E1" w14:paraId="7054BAE0" w14:textId="77777777" w:rsidTr="00714E52">
              <w:trPr>
                <w:cantSplit/>
              </w:trPr>
              <w:tc>
                <w:tcPr>
                  <w:tcW w:w="1139" w:type="dxa"/>
                </w:tcPr>
                <w:p w14:paraId="5EA988EE" w14:textId="77777777" w:rsidR="00A861E1" w:rsidRDefault="00A861E1" w:rsidP="00B65803">
                  <w:pPr>
                    <w:pStyle w:val="Tijelo"/>
                    <w:jc w:val="center"/>
                    <w:rPr>
                      <w:rFonts w:cs="Times New Roman"/>
                    </w:rPr>
                  </w:pPr>
                  <w:r>
                    <w:rPr>
                      <w:rFonts w:cs="Times New Roman"/>
                    </w:rPr>
                    <w:t>Radost</w:t>
                  </w:r>
                </w:p>
              </w:tc>
              <w:tc>
                <w:tcPr>
                  <w:tcW w:w="1139" w:type="dxa"/>
                </w:tcPr>
                <w:p w14:paraId="28F700C2" w14:textId="77777777" w:rsidR="00A861E1" w:rsidRDefault="00A861E1" w:rsidP="00B65803">
                  <w:pPr>
                    <w:pStyle w:val="Tijelo"/>
                    <w:jc w:val="center"/>
                    <w:rPr>
                      <w:rFonts w:cs="Times New Roman"/>
                    </w:rPr>
                  </w:pPr>
                  <w:r>
                    <w:rPr>
                      <w:rFonts w:cs="Times New Roman"/>
                    </w:rPr>
                    <w:t>1</w:t>
                  </w:r>
                </w:p>
              </w:tc>
              <w:tc>
                <w:tcPr>
                  <w:tcW w:w="1140" w:type="dxa"/>
                </w:tcPr>
                <w:p w14:paraId="26E4D457" w14:textId="77777777" w:rsidR="00A861E1" w:rsidRDefault="00A861E1" w:rsidP="00B65803">
                  <w:pPr>
                    <w:pStyle w:val="Tijelo"/>
                    <w:jc w:val="center"/>
                    <w:rPr>
                      <w:rFonts w:cs="Times New Roman"/>
                    </w:rPr>
                  </w:pPr>
                  <w:r>
                    <w:rPr>
                      <w:rFonts w:cs="Times New Roman"/>
                    </w:rPr>
                    <w:t>0</w:t>
                  </w:r>
                </w:p>
              </w:tc>
              <w:tc>
                <w:tcPr>
                  <w:tcW w:w="1140" w:type="dxa"/>
                </w:tcPr>
                <w:p w14:paraId="33B2DA7C" w14:textId="77777777" w:rsidR="00A861E1" w:rsidRDefault="00A861E1" w:rsidP="00B65803">
                  <w:pPr>
                    <w:pStyle w:val="Tijelo"/>
                    <w:jc w:val="center"/>
                    <w:rPr>
                      <w:rFonts w:cs="Times New Roman"/>
                    </w:rPr>
                  </w:pPr>
                  <w:r>
                    <w:rPr>
                      <w:rFonts w:cs="Times New Roman"/>
                    </w:rPr>
                    <w:t>0</w:t>
                  </w:r>
                </w:p>
              </w:tc>
              <w:tc>
                <w:tcPr>
                  <w:tcW w:w="1140" w:type="dxa"/>
                </w:tcPr>
                <w:p w14:paraId="6F748875" w14:textId="77777777" w:rsidR="00A861E1" w:rsidRDefault="00A861E1" w:rsidP="00B65803">
                  <w:pPr>
                    <w:pStyle w:val="Tijelo"/>
                    <w:jc w:val="center"/>
                    <w:rPr>
                      <w:rFonts w:cs="Times New Roman"/>
                    </w:rPr>
                  </w:pPr>
                  <w:r>
                    <w:rPr>
                      <w:rFonts w:cs="Times New Roman"/>
                    </w:rPr>
                    <w:t>66</w:t>
                  </w:r>
                </w:p>
              </w:tc>
              <w:tc>
                <w:tcPr>
                  <w:tcW w:w="1140" w:type="dxa"/>
                </w:tcPr>
                <w:p w14:paraId="64A3E04C" w14:textId="77777777" w:rsidR="00A861E1" w:rsidRDefault="00A861E1" w:rsidP="00B65803">
                  <w:pPr>
                    <w:pStyle w:val="Tijelo"/>
                    <w:jc w:val="center"/>
                    <w:rPr>
                      <w:rFonts w:cs="Times New Roman"/>
                    </w:rPr>
                  </w:pPr>
                  <w:r>
                    <w:rPr>
                      <w:rFonts w:cs="Times New Roman"/>
                    </w:rPr>
                    <w:t>0</w:t>
                  </w:r>
                </w:p>
              </w:tc>
              <w:tc>
                <w:tcPr>
                  <w:tcW w:w="1140" w:type="dxa"/>
                </w:tcPr>
                <w:p w14:paraId="7DE09DBF" w14:textId="77777777" w:rsidR="00A861E1" w:rsidRDefault="00A861E1" w:rsidP="00B65803">
                  <w:pPr>
                    <w:pStyle w:val="Tijelo"/>
                    <w:jc w:val="center"/>
                    <w:rPr>
                      <w:rFonts w:cs="Times New Roman"/>
                    </w:rPr>
                  </w:pPr>
                  <w:r>
                    <w:rPr>
                      <w:rFonts w:cs="Times New Roman"/>
                    </w:rPr>
                    <w:t>1</w:t>
                  </w:r>
                </w:p>
              </w:tc>
              <w:tc>
                <w:tcPr>
                  <w:tcW w:w="1140" w:type="dxa"/>
                </w:tcPr>
                <w:p w14:paraId="2D1095EF" w14:textId="77777777" w:rsidR="00A861E1" w:rsidRDefault="00A861E1" w:rsidP="00B65803">
                  <w:pPr>
                    <w:pStyle w:val="Tijelo"/>
                    <w:jc w:val="center"/>
                    <w:rPr>
                      <w:rFonts w:cs="Times New Roman"/>
                    </w:rPr>
                  </w:pPr>
                  <w:r>
                    <w:rPr>
                      <w:rFonts w:cs="Times New Roman"/>
                    </w:rPr>
                    <w:t>0</w:t>
                  </w:r>
                </w:p>
              </w:tc>
            </w:tr>
            <w:tr w:rsidR="00A861E1" w14:paraId="3388291A" w14:textId="77777777" w:rsidTr="00714E52">
              <w:trPr>
                <w:cantSplit/>
              </w:trPr>
              <w:tc>
                <w:tcPr>
                  <w:tcW w:w="1139" w:type="dxa"/>
                </w:tcPr>
                <w:p w14:paraId="7D922765" w14:textId="77777777" w:rsidR="00A861E1" w:rsidRDefault="00A861E1" w:rsidP="00B65803">
                  <w:pPr>
                    <w:pStyle w:val="Tijelo"/>
                    <w:jc w:val="center"/>
                    <w:rPr>
                      <w:rFonts w:cs="Times New Roman"/>
                    </w:rPr>
                  </w:pPr>
                  <w:r>
                    <w:rPr>
                      <w:rFonts w:cs="Times New Roman"/>
                    </w:rPr>
                    <w:t>Neutralno</w:t>
                  </w:r>
                </w:p>
              </w:tc>
              <w:tc>
                <w:tcPr>
                  <w:tcW w:w="1139" w:type="dxa"/>
                </w:tcPr>
                <w:p w14:paraId="6AFE4FFD" w14:textId="77777777" w:rsidR="00A861E1" w:rsidRDefault="00A861E1" w:rsidP="00B65803">
                  <w:pPr>
                    <w:pStyle w:val="Tijelo"/>
                    <w:jc w:val="center"/>
                    <w:rPr>
                      <w:rFonts w:cs="Times New Roman"/>
                    </w:rPr>
                  </w:pPr>
                  <w:r>
                    <w:rPr>
                      <w:rFonts w:cs="Times New Roman"/>
                    </w:rPr>
                    <w:t>0</w:t>
                  </w:r>
                </w:p>
              </w:tc>
              <w:tc>
                <w:tcPr>
                  <w:tcW w:w="1140" w:type="dxa"/>
                </w:tcPr>
                <w:p w14:paraId="394F9851" w14:textId="77777777" w:rsidR="00A861E1" w:rsidRDefault="00A861E1" w:rsidP="00B65803">
                  <w:pPr>
                    <w:pStyle w:val="Tijelo"/>
                    <w:jc w:val="center"/>
                    <w:rPr>
                      <w:rFonts w:cs="Times New Roman"/>
                    </w:rPr>
                  </w:pPr>
                  <w:r>
                    <w:rPr>
                      <w:rFonts w:cs="Times New Roman"/>
                    </w:rPr>
                    <w:t>0</w:t>
                  </w:r>
                </w:p>
              </w:tc>
              <w:tc>
                <w:tcPr>
                  <w:tcW w:w="1140" w:type="dxa"/>
                </w:tcPr>
                <w:p w14:paraId="3D933B8F" w14:textId="77777777" w:rsidR="00A861E1" w:rsidRDefault="00A861E1" w:rsidP="00B65803">
                  <w:pPr>
                    <w:pStyle w:val="Tijelo"/>
                    <w:jc w:val="center"/>
                    <w:rPr>
                      <w:rFonts w:cs="Times New Roman"/>
                    </w:rPr>
                  </w:pPr>
                  <w:r>
                    <w:rPr>
                      <w:rFonts w:cs="Times New Roman"/>
                    </w:rPr>
                    <w:t>0</w:t>
                  </w:r>
                </w:p>
              </w:tc>
              <w:tc>
                <w:tcPr>
                  <w:tcW w:w="1140" w:type="dxa"/>
                </w:tcPr>
                <w:p w14:paraId="5460B883" w14:textId="77777777" w:rsidR="00A861E1" w:rsidRDefault="00A861E1" w:rsidP="00B65803">
                  <w:pPr>
                    <w:pStyle w:val="Tijelo"/>
                    <w:jc w:val="center"/>
                    <w:rPr>
                      <w:rFonts w:cs="Times New Roman"/>
                    </w:rPr>
                  </w:pPr>
                  <w:r>
                    <w:rPr>
                      <w:rFonts w:cs="Times New Roman"/>
                    </w:rPr>
                    <w:t>0</w:t>
                  </w:r>
                </w:p>
              </w:tc>
              <w:tc>
                <w:tcPr>
                  <w:tcW w:w="1140" w:type="dxa"/>
                </w:tcPr>
                <w:p w14:paraId="1D935215" w14:textId="77777777" w:rsidR="00A861E1" w:rsidRDefault="00A861E1" w:rsidP="00B65803">
                  <w:pPr>
                    <w:pStyle w:val="Tijelo"/>
                    <w:jc w:val="center"/>
                    <w:rPr>
                      <w:rFonts w:cs="Times New Roman"/>
                    </w:rPr>
                  </w:pPr>
                  <w:r>
                    <w:rPr>
                      <w:rFonts w:cs="Times New Roman"/>
                    </w:rPr>
                    <w:t>0</w:t>
                  </w:r>
                </w:p>
              </w:tc>
              <w:tc>
                <w:tcPr>
                  <w:tcW w:w="1140" w:type="dxa"/>
                </w:tcPr>
                <w:p w14:paraId="37C0B6F6" w14:textId="77777777" w:rsidR="00A861E1" w:rsidRDefault="00A861E1" w:rsidP="00B65803">
                  <w:pPr>
                    <w:pStyle w:val="Tijelo"/>
                    <w:jc w:val="center"/>
                    <w:rPr>
                      <w:rFonts w:cs="Times New Roman"/>
                    </w:rPr>
                  </w:pPr>
                  <w:r>
                    <w:rPr>
                      <w:rFonts w:cs="Times New Roman"/>
                    </w:rPr>
                    <w:t>0</w:t>
                  </w:r>
                </w:p>
              </w:tc>
              <w:tc>
                <w:tcPr>
                  <w:tcW w:w="1140" w:type="dxa"/>
                </w:tcPr>
                <w:p w14:paraId="7737D235" w14:textId="77777777" w:rsidR="00A861E1" w:rsidRDefault="00A861E1" w:rsidP="00B65803">
                  <w:pPr>
                    <w:pStyle w:val="Tijelo"/>
                    <w:jc w:val="center"/>
                    <w:rPr>
                      <w:rFonts w:cs="Times New Roman"/>
                    </w:rPr>
                  </w:pPr>
                  <w:r>
                    <w:rPr>
                      <w:rFonts w:cs="Times New Roman"/>
                    </w:rPr>
                    <w:t>0</w:t>
                  </w:r>
                </w:p>
              </w:tc>
            </w:tr>
            <w:tr w:rsidR="00A861E1" w14:paraId="1E2932AA" w14:textId="77777777" w:rsidTr="00714E52">
              <w:trPr>
                <w:cantSplit/>
              </w:trPr>
              <w:tc>
                <w:tcPr>
                  <w:tcW w:w="1139" w:type="dxa"/>
                </w:tcPr>
                <w:p w14:paraId="099D8904" w14:textId="77777777" w:rsidR="00A861E1" w:rsidRDefault="00A861E1" w:rsidP="00B65803">
                  <w:pPr>
                    <w:pStyle w:val="Tijelo"/>
                    <w:jc w:val="center"/>
                    <w:rPr>
                      <w:rFonts w:cs="Times New Roman"/>
                    </w:rPr>
                  </w:pPr>
                  <w:r>
                    <w:rPr>
                      <w:rFonts w:cs="Times New Roman"/>
                    </w:rPr>
                    <w:t>Tuga</w:t>
                  </w:r>
                </w:p>
              </w:tc>
              <w:tc>
                <w:tcPr>
                  <w:tcW w:w="1139" w:type="dxa"/>
                </w:tcPr>
                <w:p w14:paraId="7B9E0543" w14:textId="77777777" w:rsidR="00A861E1" w:rsidRDefault="00A861E1" w:rsidP="00B65803">
                  <w:pPr>
                    <w:pStyle w:val="Tijelo"/>
                    <w:jc w:val="center"/>
                    <w:rPr>
                      <w:rFonts w:cs="Times New Roman"/>
                    </w:rPr>
                  </w:pPr>
                  <w:r>
                    <w:rPr>
                      <w:rFonts w:cs="Times New Roman"/>
                    </w:rPr>
                    <w:t>5</w:t>
                  </w:r>
                </w:p>
              </w:tc>
              <w:tc>
                <w:tcPr>
                  <w:tcW w:w="1140" w:type="dxa"/>
                </w:tcPr>
                <w:p w14:paraId="783CDEFC" w14:textId="77777777" w:rsidR="00A861E1" w:rsidRDefault="00A861E1" w:rsidP="00B65803">
                  <w:pPr>
                    <w:pStyle w:val="Tijelo"/>
                    <w:jc w:val="center"/>
                    <w:rPr>
                      <w:rFonts w:cs="Times New Roman"/>
                    </w:rPr>
                  </w:pPr>
                  <w:r>
                    <w:rPr>
                      <w:rFonts w:cs="Times New Roman"/>
                    </w:rPr>
                    <w:t>4</w:t>
                  </w:r>
                </w:p>
              </w:tc>
              <w:tc>
                <w:tcPr>
                  <w:tcW w:w="1140" w:type="dxa"/>
                </w:tcPr>
                <w:p w14:paraId="52436F4B" w14:textId="77777777" w:rsidR="00A861E1" w:rsidRDefault="00A861E1" w:rsidP="00B65803">
                  <w:pPr>
                    <w:pStyle w:val="Tijelo"/>
                    <w:jc w:val="center"/>
                    <w:rPr>
                      <w:rFonts w:cs="Times New Roman"/>
                    </w:rPr>
                  </w:pPr>
                  <w:r>
                    <w:rPr>
                      <w:rFonts w:cs="Times New Roman"/>
                    </w:rPr>
                    <w:t>0</w:t>
                  </w:r>
                </w:p>
              </w:tc>
              <w:tc>
                <w:tcPr>
                  <w:tcW w:w="1140" w:type="dxa"/>
                </w:tcPr>
                <w:p w14:paraId="001172EE" w14:textId="77777777" w:rsidR="00A861E1" w:rsidRDefault="00A861E1" w:rsidP="00B65803">
                  <w:pPr>
                    <w:pStyle w:val="Tijelo"/>
                    <w:jc w:val="center"/>
                    <w:rPr>
                      <w:rFonts w:cs="Times New Roman"/>
                    </w:rPr>
                  </w:pPr>
                  <w:r>
                    <w:rPr>
                      <w:rFonts w:cs="Times New Roman"/>
                    </w:rPr>
                    <w:t>0</w:t>
                  </w:r>
                </w:p>
              </w:tc>
              <w:tc>
                <w:tcPr>
                  <w:tcW w:w="1140" w:type="dxa"/>
                </w:tcPr>
                <w:p w14:paraId="3872D068" w14:textId="77777777" w:rsidR="00A861E1" w:rsidRDefault="00A861E1" w:rsidP="00B65803">
                  <w:pPr>
                    <w:pStyle w:val="Tijelo"/>
                    <w:jc w:val="center"/>
                    <w:rPr>
                      <w:rFonts w:cs="Times New Roman"/>
                    </w:rPr>
                  </w:pPr>
                  <w:r>
                    <w:rPr>
                      <w:rFonts w:cs="Times New Roman"/>
                    </w:rPr>
                    <w:t>2</w:t>
                  </w:r>
                </w:p>
              </w:tc>
              <w:tc>
                <w:tcPr>
                  <w:tcW w:w="1140" w:type="dxa"/>
                </w:tcPr>
                <w:p w14:paraId="27B1E540" w14:textId="77777777" w:rsidR="00A861E1" w:rsidRDefault="00A861E1" w:rsidP="00B65803">
                  <w:pPr>
                    <w:pStyle w:val="Tijelo"/>
                    <w:jc w:val="center"/>
                    <w:rPr>
                      <w:rFonts w:cs="Times New Roman"/>
                    </w:rPr>
                  </w:pPr>
                  <w:r>
                    <w:rPr>
                      <w:rFonts w:cs="Times New Roman"/>
                    </w:rPr>
                    <w:t>16</w:t>
                  </w:r>
                </w:p>
              </w:tc>
              <w:tc>
                <w:tcPr>
                  <w:tcW w:w="1140" w:type="dxa"/>
                </w:tcPr>
                <w:p w14:paraId="6EB48397" w14:textId="77777777" w:rsidR="00A861E1" w:rsidRDefault="00A861E1" w:rsidP="00B65803">
                  <w:pPr>
                    <w:pStyle w:val="Tijelo"/>
                    <w:jc w:val="center"/>
                    <w:rPr>
                      <w:rFonts w:cs="Times New Roman"/>
                    </w:rPr>
                  </w:pPr>
                  <w:r>
                    <w:rPr>
                      <w:rFonts w:cs="Times New Roman"/>
                    </w:rPr>
                    <w:t>0</w:t>
                  </w:r>
                </w:p>
              </w:tc>
            </w:tr>
            <w:tr w:rsidR="00A861E1" w14:paraId="32444FC6" w14:textId="77777777" w:rsidTr="00714E52">
              <w:trPr>
                <w:cantSplit/>
              </w:trPr>
              <w:tc>
                <w:tcPr>
                  <w:tcW w:w="1139" w:type="dxa"/>
                </w:tcPr>
                <w:p w14:paraId="2D897282" w14:textId="77777777" w:rsidR="00A861E1" w:rsidRDefault="00A861E1" w:rsidP="00B65803">
                  <w:pPr>
                    <w:pStyle w:val="Tijelo"/>
                    <w:jc w:val="center"/>
                    <w:rPr>
                      <w:rFonts w:cs="Times New Roman"/>
                    </w:rPr>
                  </w:pPr>
                  <w:r>
                    <w:rPr>
                      <w:rFonts w:cs="Times New Roman"/>
                    </w:rPr>
                    <w:t>Iznenađenje</w:t>
                  </w:r>
                </w:p>
              </w:tc>
              <w:tc>
                <w:tcPr>
                  <w:tcW w:w="1139" w:type="dxa"/>
                </w:tcPr>
                <w:p w14:paraId="0CFABB66" w14:textId="77777777" w:rsidR="00A861E1" w:rsidRDefault="00A861E1" w:rsidP="00B65803">
                  <w:pPr>
                    <w:pStyle w:val="Tijelo"/>
                    <w:jc w:val="center"/>
                    <w:rPr>
                      <w:rFonts w:cs="Times New Roman"/>
                    </w:rPr>
                  </w:pPr>
                  <w:r>
                    <w:rPr>
                      <w:rFonts w:cs="Times New Roman"/>
                    </w:rPr>
                    <w:t>13</w:t>
                  </w:r>
                </w:p>
              </w:tc>
              <w:tc>
                <w:tcPr>
                  <w:tcW w:w="1140" w:type="dxa"/>
                </w:tcPr>
                <w:p w14:paraId="09F3E730" w14:textId="77777777" w:rsidR="00A861E1" w:rsidRDefault="00A861E1" w:rsidP="00B65803">
                  <w:pPr>
                    <w:pStyle w:val="Tijelo"/>
                    <w:jc w:val="center"/>
                    <w:rPr>
                      <w:rFonts w:cs="Times New Roman"/>
                    </w:rPr>
                  </w:pPr>
                  <w:r>
                    <w:rPr>
                      <w:rFonts w:cs="Times New Roman"/>
                    </w:rPr>
                    <w:t>1</w:t>
                  </w:r>
                </w:p>
              </w:tc>
              <w:tc>
                <w:tcPr>
                  <w:tcW w:w="1140" w:type="dxa"/>
                </w:tcPr>
                <w:p w14:paraId="6CF8D994" w14:textId="77777777" w:rsidR="00A861E1" w:rsidRDefault="00A861E1" w:rsidP="00B65803">
                  <w:pPr>
                    <w:pStyle w:val="Tijelo"/>
                    <w:jc w:val="center"/>
                    <w:rPr>
                      <w:rFonts w:cs="Times New Roman"/>
                    </w:rPr>
                  </w:pPr>
                  <w:r>
                    <w:rPr>
                      <w:rFonts w:cs="Times New Roman"/>
                    </w:rPr>
                    <w:t>0</w:t>
                  </w:r>
                </w:p>
              </w:tc>
              <w:tc>
                <w:tcPr>
                  <w:tcW w:w="1140" w:type="dxa"/>
                </w:tcPr>
                <w:p w14:paraId="21BFE500" w14:textId="77777777" w:rsidR="00A861E1" w:rsidRDefault="00A861E1" w:rsidP="00B65803">
                  <w:pPr>
                    <w:pStyle w:val="Tijelo"/>
                    <w:jc w:val="center"/>
                    <w:rPr>
                      <w:rFonts w:cs="Times New Roman"/>
                    </w:rPr>
                  </w:pPr>
                  <w:r>
                    <w:rPr>
                      <w:rFonts w:cs="Times New Roman"/>
                    </w:rPr>
                    <w:t>0</w:t>
                  </w:r>
                </w:p>
              </w:tc>
              <w:tc>
                <w:tcPr>
                  <w:tcW w:w="1140" w:type="dxa"/>
                </w:tcPr>
                <w:p w14:paraId="59C0E992" w14:textId="77777777" w:rsidR="00A861E1" w:rsidRDefault="00A861E1" w:rsidP="00B65803">
                  <w:pPr>
                    <w:pStyle w:val="Tijelo"/>
                    <w:jc w:val="center"/>
                    <w:rPr>
                      <w:rFonts w:cs="Times New Roman"/>
                    </w:rPr>
                  </w:pPr>
                  <w:r>
                    <w:rPr>
                      <w:rFonts w:cs="Times New Roman"/>
                    </w:rPr>
                    <w:t>2</w:t>
                  </w:r>
                </w:p>
              </w:tc>
              <w:tc>
                <w:tcPr>
                  <w:tcW w:w="1140" w:type="dxa"/>
                </w:tcPr>
                <w:p w14:paraId="58CD6532" w14:textId="77777777" w:rsidR="00A861E1" w:rsidRDefault="00A861E1" w:rsidP="00B65803">
                  <w:pPr>
                    <w:pStyle w:val="Tijelo"/>
                    <w:jc w:val="center"/>
                    <w:rPr>
                      <w:rFonts w:cs="Times New Roman"/>
                    </w:rPr>
                  </w:pPr>
                  <w:r>
                    <w:rPr>
                      <w:rFonts w:cs="Times New Roman"/>
                    </w:rPr>
                    <w:t>0</w:t>
                  </w:r>
                </w:p>
              </w:tc>
              <w:tc>
                <w:tcPr>
                  <w:tcW w:w="1140" w:type="dxa"/>
                </w:tcPr>
                <w:p w14:paraId="5AB0233A" w14:textId="77777777" w:rsidR="00A861E1" w:rsidRDefault="00A861E1" w:rsidP="00B65803">
                  <w:pPr>
                    <w:pStyle w:val="Tijelo"/>
                    <w:jc w:val="center"/>
                    <w:rPr>
                      <w:rFonts w:cs="Times New Roman"/>
                    </w:rPr>
                  </w:pPr>
                  <w:r>
                    <w:rPr>
                      <w:rFonts w:cs="Times New Roman"/>
                    </w:rPr>
                    <w:t>60</w:t>
                  </w:r>
                </w:p>
              </w:tc>
            </w:tr>
          </w:tbl>
          <w:p w14:paraId="01B52165" w14:textId="77777777" w:rsidR="00A861E1" w:rsidRPr="00ED2B0C" w:rsidRDefault="00A861E1" w:rsidP="00B65803">
            <w:pPr>
              <w:pStyle w:val="Tijelo"/>
              <w:jc w:val="center"/>
              <w:rPr>
                <w:rFonts w:cs="Times New Roman"/>
              </w:rPr>
            </w:pPr>
          </w:p>
        </w:tc>
      </w:tr>
      <w:tr w:rsidR="00A861E1" w:rsidRPr="00ED2B0C" w14:paraId="746E972F" w14:textId="77777777" w:rsidTr="00714E52">
        <w:trPr>
          <w:cantSplit/>
        </w:trPr>
        <w:tc>
          <w:tcPr>
            <w:tcW w:w="9344" w:type="dxa"/>
            <w:tcBorders>
              <w:top w:val="nil"/>
              <w:left w:val="nil"/>
              <w:bottom w:val="nil"/>
              <w:right w:val="nil"/>
            </w:tcBorders>
          </w:tcPr>
          <w:p w14:paraId="463182AA" w14:textId="391F7F8E" w:rsidR="00A861E1" w:rsidRPr="00ED2B0C" w:rsidRDefault="00EE6836" w:rsidP="00742125">
            <w:pPr>
              <w:pStyle w:val="Tijelo"/>
              <w:jc w:val="center"/>
              <w:rPr>
                <w:rFonts w:cs="Times New Roman"/>
              </w:rPr>
            </w:pPr>
            <w:r>
              <w:rPr>
                <w:rFonts w:cs="Times New Roman"/>
              </w:rPr>
              <w:t>Tablica 3.5</w:t>
            </w:r>
            <w:r w:rsidR="00A861E1">
              <w:rPr>
                <w:rFonts w:cs="Times New Roman"/>
              </w:rPr>
              <w:t xml:space="preserve">. Matrica </w:t>
            </w:r>
            <w:r w:rsidR="00742125">
              <w:rPr>
                <w:rFonts w:cs="Times New Roman"/>
              </w:rPr>
              <w:t>zabune</w:t>
            </w:r>
          </w:p>
        </w:tc>
      </w:tr>
    </w:tbl>
    <w:p w14:paraId="51AAE7B3" w14:textId="77777777" w:rsidR="00A861E1" w:rsidRPr="00ED2B0C" w:rsidRDefault="00A861E1" w:rsidP="00CE20B8">
      <w:pPr>
        <w:pStyle w:val="Tijelo"/>
      </w:pPr>
    </w:p>
    <w:p w14:paraId="2487A129" w14:textId="77777777" w:rsidR="00D4675D" w:rsidRPr="00ED2B0C" w:rsidRDefault="0072176B" w:rsidP="00846832">
      <w:pPr>
        <w:pStyle w:val="Naslovpotpoglavlja"/>
      </w:pPr>
      <w:bookmarkStart w:id="85" w:name="_Toc478939215"/>
      <w:r w:rsidRPr="00ED2B0C">
        <w:t>Osvrt i mogućnost unaprjeđenja</w:t>
      </w:r>
      <w:bookmarkEnd w:id="85"/>
    </w:p>
    <w:p w14:paraId="023E614A" w14:textId="77777777" w:rsidR="007A43D8" w:rsidRPr="00ED2B0C" w:rsidRDefault="00E40C34" w:rsidP="007A43D8">
      <w:pPr>
        <w:pStyle w:val="Tijelo"/>
        <w:rPr>
          <w:rFonts w:cs="Times New Roman"/>
        </w:rPr>
      </w:pPr>
      <w:r>
        <w:rPr>
          <w:rFonts w:cs="Times New Roman"/>
        </w:rPr>
        <w:t>Prilikom prepoznavanja emoci</w:t>
      </w:r>
      <w:r w:rsidR="00CB3752">
        <w:rPr>
          <w:rFonts w:cs="Times New Roman"/>
        </w:rPr>
        <w:t xml:space="preserve">ja </w:t>
      </w:r>
      <w:r w:rsidR="00894CC3">
        <w:rPr>
          <w:rFonts w:cs="Times New Roman"/>
        </w:rPr>
        <w:t>koristili</w:t>
      </w:r>
      <w:r w:rsidR="00CB3752">
        <w:rPr>
          <w:rFonts w:cs="Times New Roman"/>
        </w:rPr>
        <w:t xml:space="preserve"> su se</w:t>
      </w:r>
      <w:r w:rsidR="00894CC3">
        <w:rPr>
          <w:rFonts w:cs="Times New Roman"/>
        </w:rPr>
        <w:t xml:space="preserve"> </w:t>
      </w:r>
      <w:proofErr w:type="spellStart"/>
      <w:r w:rsidR="00894CC3">
        <w:rPr>
          <w:rFonts w:cs="Times New Roman"/>
        </w:rPr>
        <w:t>G</w:t>
      </w:r>
      <w:r w:rsidR="00CB3752">
        <w:rPr>
          <w:rFonts w:cs="Times New Roman"/>
        </w:rPr>
        <w:t>aborovi</w:t>
      </w:r>
      <w:proofErr w:type="spellEnd"/>
      <w:r w:rsidR="00CB3752">
        <w:rPr>
          <w:rFonts w:cs="Times New Roman"/>
        </w:rPr>
        <w:t xml:space="preserve"> filteri u kombinaciji s</w:t>
      </w:r>
      <w:r>
        <w:rPr>
          <w:rFonts w:cs="Times New Roman"/>
        </w:rPr>
        <w:t xml:space="preserve"> PCA za smanjivanje dimenzionalnosti, a kao klasifikator SVM. Koristi se jedna baza podataka</w:t>
      </w:r>
      <w:r w:rsidR="00CB3752">
        <w:rPr>
          <w:rFonts w:cs="Times New Roman"/>
        </w:rPr>
        <w:t xml:space="preserve"> za treniranje klasifikatora </w:t>
      </w:r>
      <w:proofErr w:type="spellStart"/>
      <w:r w:rsidR="00CB3752">
        <w:rPr>
          <w:rFonts w:cs="Times New Roman"/>
        </w:rPr>
        <w:t>sa</w:t>
      </w:r>
      <w:r>
        <w:rPr>
          <w:rFonts w:cs="Times New Roman"/>
        </w:rPr>
        <w:t>dosta</w:t>
      </w:r>
      <w:proofErr w:type="spellEnd"/>
      <w:r>
        <w:rPr>
          <w:rFonts w:cs="Times New Roman"/>
        </w:rPr>
        <w:t xml:space="preserve"> kvalitetnim slikama koje su napravljene u kontroliranim uvjetima te su sve emocije odglumljene. </w:t>
      </w:r>
      <w:r w:rsidR="009F176F">
        <w:rPr>
          <w:rFonts w:cs="Times New Roman"/>
        </w:rPr>
        <w:t>Program je rađen da prepoznaje emocije na osnovu frontalnih slika lica. Rezultati klasifikacije na trening podatcima su dosta visoki, a na drugim bazama podataka oko 20% manji. Preciznost klasifikacije srozavaju određene emocije koje program jako teško prepoznaje, a to su strah, srdžba i tuga. Strah je daleko najlošije prepoznata emocija. Ako bi se samo preciznost klasifikacije straha dovela na razinu druge najlošije prepoznate emocije (srdžba, 48,78%) tada bi se ukupna preciznost popravila za</w:t>
      </w:r>
      <w:r w:rsidR="00C339E8">
        <w:rPr>
          <w:rFonts w:cs="Times New Roman"/>
        </w:rPr>
        <w:t xml:space="preserve"> više od 7% i bila bi 73.53%. Ako bi se zanemarilo</w:t>
      </w:r>
      <w:r w:rsidR="007522F1">
        <w:rPr>
          <w:rFonts w:cs="Times New Roman"/>
        </w:rPr>
        <w:t xml:space="preserve"> i</w:t>
      </w:r>
      <w:r w:rsidR="00C339E8">
        <w:rPr>
          <w:rFonts w:cs="Times New Roman"/>
        </w:rPr>
        <w:t xml:space="preserve"> prepoznavanje neutralne emocije</w:t>
      </w:r>
      <w:r w:rsidR="007522F1">
        <w:rPr>
          <w:rFonts w:cs="Times New Roman"/>
        </w:rPr>
        <w:t>,</w:t>
      </w:r>
      <w:r w:rsidR="00C339E8">
        <w:rPr>
          <w:rFonts w:cs="Times New Roman"/>
        </w:rPr>
        <w:t xml:space="preserve"> koje ni nema, tada bi se ukupna preciznost popravila za skoro 10% i bila bi 76,05%.</w:t>
      </w:r>
      <w:r w:rsidR="000679BE">
        <w:rPr>
          <w:rFonts w:cs="Times New Roman"/>
        </w:rPr>
        <w:t xml:space="preserve"> Glavni</w:t>
      </w:r>
      <w:r w:rsidR="008F25C0">
        <w:rPr>
          <w:rFonts w:cs="Times New Roman"/>
        </w:rPr>
        <w:t xml:space="preserve"> problem i najveća mogućnost unaprjeđivanja preciznosti bi</w:t>
      </w:r>
      <w:r w:rsidR="000679BE">
        <w:rPr>
          <w:rFonts w:cs="Times New Roman"/>
        </w:rPr>
        <w:t xml:space="preserve"> bila</w:t>
      </w:r>
      <w:r w:rsidR="008F25C0">
        <w:rPr>
          <w:rFonts w:cs="Times New Roman"/>
        </w:rPr>
        <w:t xml:space="preserve"> traženje rješenja za veću preciznost tri najlošije prepoznate emocije</w:t>
      </w:r>
      <w:r w:rsidR="000679BE">
        <w:rPr>
          <w:rFonts w:cs="Times New Roman"/>
        </w:rPr>
        <w:t>. To bi se moglo raditi promjenom ili unaprjeđenjem kvalitete značajki koji se dobivaju iz slika. Još jedan način unaprjeđenja cjelokupnog rješenja bi bio korištenje više različitih baza slika prilikom konstruiranja klasifikatora koji bi bili u različitim ok</w:t>
      </w:r>
      <w:r w:rsidR="00D03E93">
        <w:rPr>
          <w:rFonts w:cs="Times New Roman"/>
        </w:rPr>
        <w:t>ruženjima i različite kvalitete što bi dalo realniju situaciju u kojoj bi se primjenjivala aplikacija</w:t>
      </w:r>
      <w:r w:rsidR="00CB3752">
        <w:rPr>
          <w:rFonts w:cs="Times New Roman"/>
        </w:rPr>
        <w:t xml:space="preserve">. Ako bi se koristile kamere s </w:t>
      </w:r>
      <w:r w:rsidR="00D03E93">
        <w:rPr>
          <w:rFonts w:cs="Times New Roman"/>
        </w:rPr>
        <w:t xml:space="preserve">korisničkih računala tu kvaliteta može </w:t>
      </w:r>
      <w:r w:rsidR="00CB3752">
        <w:rPr>
          <w:rFonts w:cs="Times New Roman"/>
        </w:rPr>
        <w:t xml:space="preserve">varirati </w:t>
      </w:r>
      <w:r w:rsidR="00D03E93">
        <w:rPr>
          <w:rFonts w:cs="Times New Roman"/>
        </w:rPr>
        <w:t xml:space="preserve">od jako </w:t>
      </w:r>
      <w:r w:rsidR="00CB3752">
        <w:rPr>
          <w:rFonts w:cs="Times New Roman"/>
        </w:rPr>
        <w:t>niske</w:t>
      </w:r>
      <w:r w:rsidR="00D03E93">
        <w:rPr>
          <w:rFonts w:cs="Times New Roman"/>
        </w:rPr>
        <w:t xml:space="preserve"> pa do jako </w:t>
      </w:r>
      <w:r w:rsidR="00CB3752">
        <w:rPr>
          <w:rFonts w:cs="Times New Roman"/>
        </w:rPr>
        <w:t>visoke</w:t>
      </w:r>
      <w:r w:rsidR="00D03E93">
        <w:rPr>
          <w:rFonts w:cs="Times New Roman"/>
        </w:rPr>
        <w:t xml:space="preserve"> te bi u tom slučaju pomogle različite baze podataka sa različitim kvalitetama.</w:t>
      </w:r>
      <w:r w:rsidR="007A498E">
        <w:rPr>
          <w:rFonts w:cs="Times New Roman"/>
        </w:rPr>
        <w:t xml:space="preserve"> Ako bi se stvarno htjela poboljšati preciznost te se koristiti jedna ovakva aplikacija u poslovnom svijetu, bilo bi potrebno obratiti pažnju i na druge </w:t>
      </w:r>
      <w:r w:rsidR="007A498E">
        <w:rPr>
          <w:rFonts w:cs="Times New Roman"/>
        </w:rPr>
        <w:lastRenderedPageBreak/>
        <w:t xml:space="preserve">aspekte ljudske prirode preko kojih se mogu prepoznati emocije. Na primjer način govora često može odati o kojoj se emociji radi ili </w:t>
      </w:r>
      <w:r w:rsidR="00CB3752">
        <w:rPr>
          <w:rFonts w:cs="Times New Roman"/>
        </w:rPr>
        <w:t>barem</w:t>
      </w:r>
      <w:r w:rsidR="007A498E">
        <w:rPr>
          <w:rFonts w:cs="Times New Roman"/>
        </w:rPr>
        <w:t xml:space="preserve"> suziti izbor i pomoći pri klasifikaciji. Pokreti tijela bi se trebali pratiti, a na kraju i kontekst u kojoj se osoba nalazi uvelike pomažu prilikom prepoznavanja emocija.</w:t>
      </w:r>
      <w:r w:rsidR="003C6755">
        <w:rPr>
          <w:rFonts w:cs="Times New Roman"/>
        </w:rPr>
        <w:t xml:space="preserve"> Kada bi se</w:t>
      </w:r>
      <w:r w:rsidR="00CB3752">
        <w:rPr>
          <w:rFonts w:cs="Times New Roman"/>
        </w:rPr>
        <w:t xml:space="preserve"> svi ti aspekti</w:t>
      </w:r>
      <w:r w:rsidR="003C6755">
        <w:rPr>
          <w:rFonts w:cs="Times New Roman"/>
        </w:rPr>
        <w:t xml:space="preserve"> objedinili </w:t>
      </w:r>
      <w:r w:rsidR="00CB3752">
        <w:rPr>
          <w:rFonts w:cs="Times New Roman"/>
        </w:rPr>
        <w:t>i koristili</w:t>
      </w:r>
      <w:r w:rsidR="003C6755">
        <w:rPr>
          <w:rFonts w:cs="Times New Roman"/>
        </w:rPr>
        <w:t xml:space="preserve"> za prepoznavanje emocija, tada bi se takvo rješenje moglo koristiti za neka ozbiljnija rješenja. Na kraju i uz sve to, neka određena pogreška je neizbježna.</w:t>
      </w:r>
    </w:p>
    <w:p w14:paraId="2E26FA9F" w14:textId="77777777" w:rsidR="0072176B" w:rsidRPr="00ED2B0C" w:rsidRDefault="00A206B1" w:rsidP="007D70EC">
      <w:pPr>
        <w:pStyle w:val="Naslovpoglavlja"/>
      </w:pPr>
      <w:bookmarkStart w:id="86" w:name="_Toc478939216"/>
      <w:r w:rsidRPr="00ED2B0C">
        <w:lastRenderedPageBreak/>
        <w:t>ZAKLJUČAK</w:t>
      </w:r>
      <w:bookmarkEnd w:id="86"/>
    </w:p>
    <w:p w14:paraId="28697C15" w14:textId="77777777" w:rsidR="00F573F8" w:rsidRDefault="00B65803" w:rsidP="00F573F8">
      <w:pPr>
        <w:pStyle w:val="Tijelo"/>
        <w:rPr>
          <w:rFonts w:cs="Times New Roman"/>
        </w:rPr>
      </w:pPr>
      <w:r>
        <w:rPr>
          <w:rFonts w:cs="Times New Roman"/>
        </w:rPr>
        <w:t xml:space="preserve">Prepoznavanje emocija osoba je </w:t>
      </w:r>
      <w:r w:rsidR="0014197F">
        <w:rPr>
          <w:rFonts w:cs="Times New Roman"/>
        </w:rPr>
        <w:t>zamršen</w:t>
      </w:r>
      <w:r>
        <w:rPr>
          <w:rFonts w:cs="Times New Roman"/>
        </w:rPr>
        <w:t xml:space="preserve"> proces koji je često kompliciran </w:t>
      </w:r>
      <w:r w:rsidR="007A498E">
        <w:rPr>
          <w:rFonts w:cs="Times New Roman"/>
        </w:rPr>
        <w:t xml:space="preserve">za ljude, a kamoli za računala. Čovjek prepoznaje </w:t>
      </w:r>
      <w:commentRangeStart w:id="87"/>
      <w:r w:rsidR="007A498E">
        <w:rPr>
          <w:rFonts w:cs="Times New Roman"/>
        </w:rPr>
        <w:t>emocije</w:t>
      </w:r>
      <w:commentRangeEnd w:id="87"/>
      <w:r w:rsidR="00254148">
        <w:rPr>
          <w:rStyle w:val="CommentReference"/>
          <w:rFonts w:asciiTheme="minorHAnsi" w:hAnsiTheme="minorHAnsi"/>
        </w:rPr>
        <w:commentReference w:id="87"/>
      </w:r>
      <w:r w:rsidR="007A498E">
        <w:rPr>
          <w:rFonts w:cs="Times New Roman"/>
        </w:rPr>
        <w:t xml:space="preserve"> na određenoj osobi pomoću jako puno značajki. Na to utječe izraz lica, ton, </w:t>
      </w:r>
      <w:r w:rsidR="0014197F">
        <w:rPr>
          <w:rFonts w:cs="Times New Roman"/>
        </w:rPr>
        <w:t xml:space="preserve">kontekst, prijašnja iskustva s </w:t>
      </w:r>
      <w:r w:rsidR="007A498E">
        <w:rPr>
          <w:rFonts w:cs="Times New Roman"/>
        </w:rPr>
        <w:t>određenom osobom ili kulturom i uz sve to često se zna pogriješiti. Ovaj</w:t>
      </w:r>
      <w:r w:rsidR="0014197F">
        <w:rPr>
          <w:rFonts w:cs="Times New Roman"/>
        </w:rPr>
        <w:t xml:space="preserve"> se rad</w:t>
      </w:r>
      <w:r w:rsidR="007A498E">
        <w:rPr>
          <w:rFonts w:cs="Times New Roman"/>
        </w:rPr>
        <w:t xml:space="preserve"> bazira samo na slikama lica što je dovoljno za neke privatne upotrebe i za prepoznavanje glumljenih emocija koji se jako manifestiraju na licu. S obzirom na to da se koriste samo slike, rezultati su zadovoljavajući. Rezultati variraju za određene emocije. Neke je lakše prepoznati na licu, a neke teže. </w:t>
      </w:r>
      <w:r w:rsidR="0014197F">
        <w:rPr>
          <w:rFonts w:cs="Times New Roman"/>
        </w:rPr>
        <w:t>Sva testiranja i treniranja</w:t>
      </w:r>
      <w:r w:rsidR="00EF303C">
        <w:rPr>
          <w:rFonts w:cs="Times New Roman"/>
        </w:rPr>
        <w:t xml:space="preserve"> rađena</w:t>
      </w:r>
      <w:r w:rsidR="0014197F">
        <w:rPr>
          <w:rFonts w:cs="Times New Roman"/>
        </w:rPr>
        <w:t xml:space="preserve"> su samo s</w:t>
      </w:r>
      <w:r w:rsidR="00EF303C">
        <w:rPr>
          <w:rFonts w:cs="Times New Roman"/>
        </w:rPr>
        <w:t xml:space="preserve"> glumljenim emocijama te bi bila dosta veća pogreška kada bi se pokušavale prepoznati stvarne emocije u nekoj realnoj situaciji. Ovakvo rješenje bi se moglo koristiti jedino na mjestima gdje bi se emocije jako izražavale na licu, a to je prilikom gledanja nekih videa ili slika koji su ili izrazito šaljivi, tužni ili imaju zastrašujuće scene. Na takvim mjestima bi se moglo koristiti za mjerenje uspješnosti neke aktivnosti (na primjer: nasmijavanje ljudi, pokušaja preplašivanja).</w:t>
      </w:r>
    </w:p>
    <w:p w14:paraId="71CA05B2" w14:textId="77777777" w:rsidR="007F6E4D" w:rsidRPr="00ED2B0C" w:rsidRDefault="00AE5F4B" w:rsidP="007D70EC">
      <w:pPr>
        <w:pStyle w:val="Naslovpoglavlja"/>
      </w:pPr>
      <w:bookmarkStart w:id="88" w:name="_Toc478939217"/>
      <w:r w:rsidRPr="00ED2B0C">
        <w:lastRenderedPageBreak/>
        <w:t>LITERATURA</w:t>
      </w:r>
      <w:bookmarkEnd w:id="88"/>
    </w:p>
    <w:p w14:paraId="44A4AB27" w14:textId="2E834D59" w:rsidR="00534240" w:rsidRPr="00534240" w:rsidRDefault="00534240" w:rsidP="00534240">
      <w:pPr>
        <w:pStyle w:val="Tijelo"/>
        <w:rPr>
          <w:rFonts w:cs="Times New Roman"/>
        </w:rPr>
      </w:pPr>
      <w:r>
        <w:rPr>
          <w:rFonts w:cs="Times New Roman"/>
        </w:rPr>
        <w:t>[1]</w:t>
      </w:r>
      <w:r>
        <w:rPr>
          <w:rFonts w:cs="Times New Roman"/>
        </w:rPr>
        <w:tab/>
        <w:t>D.</w:t>
      </w:r>
      <w:r w:rsidRPr="00534240">
        <w:rPr>
          <w:rFonts w:cs="Times New Roman"/>
        </w:rPr>
        <w:t xml:space="preserve"> G.</w:t>
      </w:r>
      <w:r>
        <w:rPr>
          <w:rFonts w:cs="Times New Roman"/>
        </w:rPr>
        <w:t xml:space="preserve"> </w:t>
      </w:r>
      <w:proofErr w:type="spellStart"/>
      <w:r w:rsidRPr="00534240">
        <w:rPr>
          <w:rFonts w:cs="Times New Roman"/>
        </w:rPr>
        <w:t>Myers</w:t>
      </w:r>
      <w:proofErr w:type="spellEnd"/>
      <w:r>
        <w:rPr>
          <w:rFonts w:cs="Times New Roman"/>
        </w:rPr>
        <w:t xml:space="preserve">, </w:t>
      </w:r>
      <w:r w:rsidRPr="00534240">
        <w:rPr>
          <w:rFonts w:cs="Times New Roman"/>
        </w:rPr>
        <w:t>"</w:t>
      </w:r>
      <w:proofErr w:type="spellStart"/>
      <w:r w:rsidRPr="00534240">
        <w:rPr>
          <w:rFonts w:cs="Times New Roman"/>
        </w:rPr>
        <w:t>Theories</w:t>
      </w:r>
      <w:proofErr w:type="spellEnd"/>
      <w:r w:rsidRPr="00534240">
        <w:rPr>
          <w:rFonts w:cs="Times New Roman"/>
        </w:rPr>
        <w:t xml:space="preserve"> </w:t>
      </w:r>
      <w:proofErr w:type="spellStart"/>
      <w:r w:rsidRPr="00534240">
        <w:rPr>
          <w:rFonts w:cs="Times New Roman"/>
        </w:rPr>
        <w:t>of</w:t>
      </w:r>
      <w:proofErr w:type="spellEnd"/>
      <w:r w:rsidRPr="00534240">
        <w:rPr>
          <w:rFonts w:cs="Times New Roman"/>
        </w:rPr>
        <w:t xml:space="preserve"> </w:t>
      </w:r>
      <w:proofErr w:type="spellStart"/>
      <w:r w:rsidRPr="00534240">
        <w:rPr>
          <w:rFonts w:cs="Times New Roman"/>
        </w:rPr>
        <w:t>emotion</w:t>
      </w:r>
      <w:proofErr w:type="spellEnd"/>
      <w:r>
        <w:rPr>
          <w:rFonts w:cs="Times New Roman"/>
        </w:rPr>
        <w:t xml:space="preserve">." </w:t>
      </w:r>
      <w:proofErr w:type="spellStart"/>
      <w:r>
        <w:rPr>
          <w:rFonts w:cs="Times New Roman"/>
        </w:rPr>
        <w:t>Psychology</w:t>
      </w:r>
      <w:proofErr w:type="spellEnd"/>
      <w:r>
        <w:rPr>
          <w:rFonts w:cs="Times New Roman"/>
        </w:rPr>
        <w:t xml:space="preserve">: </w:t>
      </w:r>
      <w:proofErr w:type="spellStart"/>
      <w:r>
        <w:rPr>
          <w:rFonts w:cs="Times New Roman"/>
        </w:rPr>
        <w:t>Seventh</w:t>
      </w:r>
      <w:proofErr w:type="spellEnd"/>
      <w:r>
        <w:rPr>
          <w:rFonts w:cs="Times New Roman"/>
        </w:rPr>
        <w:t xml:space="preserve"> </w:t>
      </w:r>
      <w:proofErr w:type="spellStart"/>
      <w:r>
        <w:rPr>
          <w:rFonts w:cs="Times New Roman"/>
        </w:rPr>
        <w:t>Edition</w:t>
      </w:r>
      <w:proofErr w:type="spellEnd"/>
      <w:r w:rsidRPr="00534240">
        <w:rPr>
          <w:rFonts w:cs="Times New Roman"/>
        </w:rPr>
        <w:t xml:space="preserve">, NY: Worth </w:t>
      </w:r>
      <w:proofErr w:type="spellStart"/>
      <w:r w:rsidRPr="00534240">
        <w:rPr>
          <w:rFonts w:cs="Times New Roman"/>
        </w:rPr>
        <w:t>Publishers</w:t>
      </w:r>
      <w:proofErr w:type="spellEnd"/>
      <w:r w:rsidRPr="00534240">
        <w:rPr>
          <w:rFonts w:cs="Times New Roman"/>
        </w:rPr>
        <w:t xml:space="preserve"> 500</w:t>
      </w:r>
      <w:r>
        <w:rPr>
          <w:rFonts w:cs="Times New Roman"/>
        </w:rPr>
        <w:t xml:space="preserve">, </w:t>
      </w:r>
      <w:r w:rsidRPr="00534240">
        <w:rPr>
          <w:rFonts w:cs="Times New Roman"/>
        </w:rPr>
        <w:t>New York</w:t>
      </w:r>
      <w:r>
        <w:rPr>
          <w:rFonts w:cs="Times New Roman"/>
        </w:rPr>
        <w:t>, 2004</w:t>
      </w:r>
      <w:r w:rsidRPr="00534240">
        <w:rPr>
          <w:rFonts w:cs="Times New Roman"/>
        </w:rPr>
        <w:t>.</w:t>
      </w:r>
    </w:p>
    <w:p w14:paraId="6E497639" w14:textId="3CC66F71" w:rsidR="003735B1" w:rsidRPr="00ED2B0C" w:rsidRDefault="00534240" w:rsidP="003735B1">
      <w:pPr>
        <w:pStyle w:val="Tijelo"/>
        <w:rPr>
          <w:rFonts w:cs="Times New Roman"/>
        </w:rPr>
      </w:pPr>
      <w:r w:rsidRPr="00ED2B0C">
        <w:rPr>
          <w:rFonts w:cs="Times New Roman"/>
        </w:rPr>
        <w:t xml:space="preserve"> </w:t>
      </w:r>
      <w:r w:rsidR="004C1831">
        <w:rPr>
          <w:rFonts w:cs="Times New Roman"/>
        </w:rPr>
        <w:t>[2</w:t>
      </w:r>
      <w:r w:rsidR="003735B1" w:rsidRPr="00ED2B0C">
        <w:rPr>
          <w:rFonts w:cs="Times New Roman"/>
        </w:rPr>
        <w:t>]</w:t>
      </w:r>
      <w:r w:rsidR="003735B1" w:rsidRPr="00ED2B0C">
        <w:rPr>
          <w:rFonts w:cs="Times New Roman"/>
        </w:rPr>
        <w:tab/>
      </w:r>
      <w:r w:rsidR="00C4666D" w:rsidRPr="00ED2B0C">
        <w:rPr>
          <w:rFonts w:cs="Times New Roman"/>
        </w:rPr>
        <w:t>C.</w:t>
      </w:r>
      <w:r w:rsidR="003735B1" w:rsidRPr="00ED2B0C">
        <w:rPr>
          <w:rFonts w:cs="Times New Roman"/>
        </w:rPr>
        <w:t xml:space="preserve"> </w:t>
      </w:r>
      <w:r w:rsidR="00C4666D" w:rsidRPr="00ED2B0C">
        <w:rPr>
          <w:rFonts w:cs="Times New Roman"/>
        </w:rPr>
        <w:t xml:space="preserve">Darwin, P. </w:t>
      </w:r>
      <w:proofErr w:type="spellStart"/>
      <w:r w:rsidR="00C4666D" w:rsidRPr="00ED2B0C">
        <w:rPr>
          <w:rFonts w:cs="Times New Roman"/>
        </w:rPr>
        <w:t>Ekman</w:t>
      </w:r>
      <w:proofErr w:type="spellEnd"/>
      <w:r w:rsidR="00C4666D" w:rsidRPr="00ED2B0C">
        <w:rPr>
          <w:rFonts w:cs="Times New Roman"/>
        </w:rPr>
        <w:t xml:space="preserve">, i P. </w:t>
      </w:r>
      <w:proofErr w:type="spellStart"/>
      <w:r w:rsidR="00C4666D" w:rsidRPr="00ED2B0C">
        <w:rPr>
          <w:rFonts w:cs="Times New Roman"/>
        </w:rPr>
        <w:t>Prodger</w:t>
      </w:r>
      <w:proofErr w:type="spellEnd"/>
      <w:r w:rsidR="003735B1" w:rsidRPr="00ED2B0C">
        <w:rPr>
          <w:rFonts w:cs="Times New Roman"/>
        </w:rPr>
        <w:t xml:space="preserve">, </w:t>
      </w:r>
      <w:proofErr w:type="spellStart"/>
      <w:r w:rsidR="00C4666D" w:rsidRPr="00ED2B0C">
        <w:rPr>
          <w:rFonts w:cs="Times New Roman"/>
        </w:rPr>
        <w:t>The</w:t>
      </w:r>
      <w:proofErr w:type="spellEnd"/>
      <w:r w:rsidR="00C4666D" w:rsidRPr="00ED2B0C">
        <w:rPr>
          <w:rFonts w:cs="Times New Roman"/>
        </w:rPr>
        <w:t xml:space="preserve"> </w:t>
      </w:r>
      <w:proofErr w:type="spellStart"/>
      <w:r w:rsidR="00C4666D" w:rsidRPr="00ED2B0C">
        <w:rPr>
          <w:rFonts w:cs="Times New Roman"/>
        </w:rPr>
        <w:t>expression</w:t>
      </w:r>
      <w:proofErr w:type="spellEnd"/>
      <w:r w:rsidR="00C4666D" w:rsidRPr="00ED2B0C">
        <w:rPr>
          <w:rFonts w:cs="Times New Roman"/>
        </w:rPr>
        <w:t xml:space="preserve"> </w:t>
      </w:r>
      <w:proofErr w:type="spellStart"/>
      <w:r w:rsidR="00C4666D" w:rsidRPr="00ED2B0C">
        <w:rPr>
          <w:rFonts w:cs="Times New Roman"/>
        </w:rPr>
        <w:t>of</w:t>
      </w:r>
      <w:proofErr w:type="spellEnd"/>
      <w:r w:rsidR="00C4666D" w:rsidRPr="00ED2B0C">
        <w:rPr>
          <w:rFonts w:cs="Times New Roman"/>
        </w:rPr>
        <w:t xml:space="preserve"> </w:t>
      </w:r>
      <w:proofErr w:type="spellStart"/>
      <w:r w:rsidR="00C4666D" w:rsidRPr="00ED2B0C">
        <w:rPr>
          <w:rFonts w:cs="Times New Roman"/>
        </w:rPr>
        <w:t>the</w:t>
      </w:r>
      <w:proofErr w:type="spellEnd"/>
      <w:r w:rsidR="00C4666D" w:rsidRPr="00ED2B0C">
        <w:rPr>
          <w:rFonts w:cs="Times New Roman"/>
        </w:rPr>
        <w:t xml:space="preserve"> </w:t>
      </w:r>
      <w:proofErr w:type="spellStart"/>
      <w:r w:rsidR="00C4666D" w:rsidRPr="00ED2B0C">
        <w:rPr>
          <w:rFonts w:cs="Times New Roman"/>
        </w:rPr>
        <w:t>emotions</w:t>
      </w:r>
      <w:proofErr w:type="spellEnd"/>
      <w:r w:rsidR="00C4666D" w:rsidRPr="00ED2B0C">
        <w:rPr>
          <w:rFonts w:cs="Times New Roman"/>
        </w:rPr>
        <w:t xml:space="preserve"> </w:t>
      </w:r>
      <w:proofErr w:type="spellStart"/>
      <w:r w:rsidR="00C4666D" w:rsidRPr="00ED2B0C">
        <w:rPr>
          <w:rFonts w:cs="Times New Roman"/>
        </w:rPr>
        <w:t>in</w:t>
      </w:r>
      <w:proofErr w:type="spellEnd"/>
      <w:r w:rsidR="00C4666D" w:rsidRPr="00ED2B0C">
        <w:rPr>
          <w:rFonts w:cs="Times New Roman"/>
        </w:rPr>
        <w:t xml:space="preserve"> </w:t>
      </w:r>
      <w:proofErr w:type="spellStart"/>
      <w:r w:rsidR="00C4666D" w:rsidRPr="00ED2B0C">
        <w:rPr>
          <w:rFonts w:cs="Times New Roman"/>
        </w:rPr>
        <w:t>man</w:t>
      </w:r>
      <w:proofErr w:type="spellEnd"/>
      <w:r w:rsidR="00C4666D" w:rsidRPr="00ED2B0C">
        <w:rPr>
          <w:rFonts w:cs="Times New Roman"/>
        </w:rPr>
        <w:t xml:space="preserve"> </w:t>
      </w:r>
      <w:proofErr w:type="spellStart"/>
      <w:r w:rsidR="00C4666D" w:rsidRPr="00ED2B0C">
        <w:rPr>
          <w:rFonts w:cs="Times New Roman"/>
        </w:rPr>
        <w:t>and</w:t>
      </w:r>
      <w:proofErr w:type="spellEnd"/>
      <w:r w:rsidR="00C4666D" w:rsidRPr="00ED2B0C">
        <w:rPr>
          <w:rFonts w:cs="Times New Roman"/>
        </w:rPr>
        <w:t xml:space="preserve"> </w:t>
      </w:r>
      <w:proofErr w:type="spellStart"/>
      <w:r w:rsidR="00C4666D" w:rsidRPr="00ED2B0C">
        <w:rPr>
          <w:rFonts w:cs="Times New Roman"/>
        </w:rPr>
        <w:t>animals</w:t>
      </w:r>
      <w:proofErr w:type="spellEnd"/>
      <w:r w:rsidR="003735B1" w:rsidRPr="00ED2B0C">
        <w:rPr>
          <w:rFonts w:cs="Times New Roman"/>
        </w:rPr>
        <w:t xml:space="preserve">, </w:t>
      </w:r>
      <w:proofErr w:type="spellStart"/>
      <w:r w:rsidR="00C4666D" w:rsidRPr="00ED2B0C">
        <w:rPr>
          <w:rFonts w:cs="Times New Roman"/>
        </w:rPr>
        <w:t>Oxford</w:t>
      </w:r>
      <w:proofErr w:type="spellEnd"/>
      <w:r w:rsidR="00C4666D" w:rsidRPr="00ED2B0C">
        <w:rPr>
          <w:rFonts w:cs="Times New Roman"/>
        </w:rPr>
        <w:t xml:space="preserve"> University Press</w:t>
      </w:r>
      <w:r w:rsidR="003735B1" w:rsidRPr="00ED2B0C">
        <w:rPr>
          <w:rFonts w:cs="Times New Roman"/>
        </w:rPr>
        <w:t xml:space="preserve">, </w:t>
      </w:r>
      <w:r w:rsidR="00C4666D" w:rsidRPr="00ED2B0C">
        <w:rPr>
          <w:rFonts w:cs="Times New Roman"/>
        </w:rPr>
        <w:t>USA</w:t>
      </w:r>
      <w:r w:rsidR="003735B1" w:rsidRPr="00ED2B0C">
        <w:rPr>
          <w:rFonts w:cs="Times New Roman"/>
        </w:rPr>
        <w:t xml:space="preserve">, </w:t>
      </w:r>
      <w:r w:rsidR="00C4666D" w:rsidRPr="00ED2B0C">
        <w:rPr>
          <w:rFonts w:cs="Times New Roman"/>
        </w:rPr>
        <w:t>1998</w:t>
      </w:r>
      <w:r w:rsidR="003735B1" w:rsidRPr="00ED2B0C">
        <w:rPr>
          <w:rFonts w:cs="Times New Roman"/>
        </w:rPr>
        <w:t>.</w:t>
      </w:r>
    </w:p>
    <w:p w14:paraId="13494C97" w14:textId="68CFD2BD" w:rsidR="003735B1" w:rsidRDefault="004C1831" w:rsidP="003735B1">
      <w:pPr>
        <w:pStyle w:val="Tijelo"/>
        <w:rPr>
          <w:rFonts w:cs="Times New Roman"/>
        </w:rPr>
      </w:pPr>
      <w:r>
        <w:rPr>
          <w:rFonts w:cs="Times New Roman"/>
        </w:rPr>
        <w:t>[3</w:t>
      </w:r>
      <w:r w:rsidR="003735B1" w:rsidRPr="00ED2B0C">
        <w:rPr>
          <w:rFonts w:cs="Times New Roman"/>
        </w:rPr>
        <w:t>]</w:t>
      </w:r>
      <w:r w:rsidR="003735B1" w:rsidRPr="00ED2B0C">
        <w:rPr>
          <w:rFonts w:cs="Times New Roman"/>
        </w:rPr>
        <w:tab/>
      </w:r>
      <w:r w:rsidR="00A51F1F" w:rsidRPr="00ED2B0C">
        <w:rPr>
          <w:rFonts w:cs="Times New Roman"/>
        </w:rPr>
        <w:t xml:space="preserve">Y. L. </w:t>
      </w:r>
      <w:proofErr w:type="spellStart"/>
      <w:r w:rsidR="00A51F1F" w:rsidRPr="00ED2B0C">
        <w:rPr>
          <w:rFonts w:cs="Times New Roman"/>
        </w:rPr>
        <w:t>Tian</w:t>
      </w:r>
      <w:proofErr w:type="spellEnd"/>
      <w:r w:rsidR="00A51F1F" w:rsidRPr="00ED2B0C">
        <w:rPr>
          <w:rFonts w:cs="Times New Roman"/>
        </w:rPr>
        <w:t xml:space="preserve">, T. Kanade i J. F. </w:t>
      </w:r>
      <w:proofErr w:type="spellStart"/>
      <w:r w:rsidR="00A51F1F" w:rsidRPr="00ED2B0C">
        <w:rPr>
          <w:rFonts w:cs="Times New Roman"/>
        </w:rPr>
        <w:t>Cohn</w:t>
      </w:r>
      <w:proofErr w:type="spellEnd"/>
      <w:r w:rsidR="00A51F1F" w:rsidRPr="00ED2B0C">
        <w:rPr>
          <w:rFonts w:cs="Times New Roman"/>
        </w:rPr>
        <w:t xml:space="preserve">, </w:t>
      </w:r>
      <w:proofErr w:type="spellStart"/>
      <w:r w:rsidR="00A51F1F" w:rsidRPr="00ED2B0C">
        <w:rPr>
          <w:rFonts w:cs="Times New Roman"/>
        </w:rPr>
        <w:t>Facial</w:t>
      </w:r>
      <w:proofErr w:type="spellEnd"/>
      <w:r w:rsidR="00A51F1F" w:rsidRPr="00ED2B0C">
        <w:rPr>
          <w:rFonts w:cs="Times New Roman"/>
        </w:rPr>
        <w:t xml:space="preserve"> </w:t>
      </w:r>
      <w:proofErr w:type="spellStart"/>
      <w:r w:rsidR="00A51F1F" w:rsidRPr="00ED2B0C">
        <w:rPr>
          <w:rFonts w:cs="Times New Roman"/>
        </w:rPr>
        <w:t>expression</w:t>
      </w:r>
      <w:proofErr w:type="spellEnd"/>
      <w:r w:rsidR="00A51F1F" w:rsidRPr="00ED2B0C">
        <w:rPr>
          <w:rFonts w:cs="Times New Roman"/>
        </w:rPr>
        <w:t xml:space="preserve"> </w:t>
      </w:r>
      <w:proofErr w:type="spellStart"/>
      <w:r w:rsidR="00A51F1F" w:rsidRPr="00ED2B0C">
        <w:rPr>
          <w:rFonts w:cs="Times New Roman"/>
        </w:rPr>
        <w:t>analysis</w:t>
      </w:r>
      <w:proofErr w:type="spellEnd"/>
      <w:r w:rsidR="00A51F1F" w:rsidRPr="00ED2B0C">
        <w:rPr>
          <w:rFonts w:cs="Times New Roman"/>
        </w:rPr>
        <w:t>. In</w:t>
      </w:r>
      <w:r w:rsidR="00BB0992" w:rsidRPr="00ED2B0C">
        <w:rPr>
          <w:rFonts w:cs="Times New Roman"/>
        </w:rPr>
        <w:t xml:space="preserve"> </w:t>
      </w:r>
      <w:proofErr w:type="spellStart"/>
      <w:r w:rsidR="00BB0992" w:rsidRPr="00ED2B0C">
        <w:rPr>
          <w:rFonts w:cs="Times New Roman"/>
        </w:rPr>
        <w:t>Handbook</w:t>
      </w:r>
      <w:proofErr w:type="spellEnd"/>
      <w:r w:rsidR="00BB0992" w:rsidRPr="00ED2B0C">
        <w:rPr>
          <w:rFonts w:cs="Times New Roman"/>
        </w:rPr>
        <w:t xml:space="preserve"> </w:t>
      </w:r>
      <w:proofErr w:type="spellStart"/>
      <w:r w:rsidR="00BB0992" w:rsidRPr="00ED2B0C">
        <w:rPr>
          <w:rFonts w:cs="Times New Roman"/>
        </w:rPr>
        <w:t>of</w:t>
      </w:r>
      <w:proofErr w:type="spellEnd"/>
      <w:r w:rsidR="00BB0992" w:rsidRPr="00ED2B0C">
        <w:rPr>
          <w:rFonts w:cs="Times New Roman"/>
        </w:rPr>
        <w:t xml:space="preserve"> face </w:t>
      </w:r>
      <w:proofErr w:type="spellStart"/>
      <w:r w:rsidR="00BB0992" w:rsidRPr="00ED2B0C">
        <w:rPr>
          <w:rFonts w:cs="Times New Roman"/>
        </w:rPr>
        <w:t>recognition</w:t>
      </w:r>
      <w:proofErr w:type="spellEnd"/>
      <w:r w:rsidR="00BB0992" w:rsidRPr="00ED2B0C">
        <w:rPr>
          <w:rFonts w:cs="Times New Roman"/>
        </w:rPr>
        <w:t xml:space="preserve"> (</w:t>
      </w:r>
      <w:proofErr w:type="spellStart"/>
      <w:r w:rsidR="00BB0992" w:rsidRPr="00ED2B0C">
        <w:rPr>
          <w:rFonts w:cs="Times New Roman"/>
        </w:rPr>
        <w:t>pp</w:t>
      </w:r>
      <w:proofErr w:type="spellEnd"/>
      <w:r w:rsidR="00BB0992" w:rsidRPr="00ED2B0C">
        <w:rPr>
          <w:rFonts w:cs="Times New Roman"/>
        </w:rPr>
        <w:t xml:space="preserve">. 247-275). </w:t>
      </w:r>
      <w:proofErr w:type="spellStart"/>
      <w:r w:rsidR="00BB0992" w:rsidRPr="00ED2B0C">
        <w:rPr>
          <w:rFonts w:cs="Times New Roman"/>
        </w:rPr>
        <w:t>Springer</w:t>
      </w:r>
      <w:proofErr w:type="spellEnd"/>
      <w:r w:rsidR="00BB0992" w:rsidRPr="00ED2B0C">
        <w:rPr>
          <w:rFonts w:cs="Times New Roman"/>
        </w:rPr>
        <w:t>, New York, 2005.</w:t>
      </w:r>
    </w:p>
    <w:p w14:paraId="2B8A405D" w14:textId="12879639" w:rsidR="007E3BAA" w:rsidRDefault="007E3BAA" w:rsidP="003735B1">
      <w:pPr>
        <w:pStyle w:val="Tijelo"/>
        <w:rPr>
          <w:rFonts w:cs="Times New Roman"/>
        </w:rPr>
      </w:pPr>
      <w:r>
        <w:rPr>
          <w:rFonts w:cs="Times New Roman"/>
        </w:rPr>
        <w:t>[4]</w:t>
      </w:r>
      <w:r>
        <w:rPr>
          <w:rFonts w:cs="Times New Roman"/>
        </w:rPr>
        <w:tab/>
      </w:r>
      <w:r w:rsidR="008B6E0F">
        <w:rPr>
          <w:rFonts w:cs="Times New Roman"/>
        </w:rPr>
        <w:t xml:space="preserve">G. </w:t>
      </w:r>
      <w:proofErr w:type="spellStart"/>
      <w:r w:rsidR="008B6E0F">
        <w:rPr>
          <w:rFonts w:cs="Times New Roman"/>
        </w:rPr>
        <w:t>Deleuze</w:t>
      </w:r>
      <w:proofErr w:type="spellEnd"/>
      <w:r w:rsidR="008B6E0F">
        <w:rPr>
          <w:rFonts w:cs="Times New Roman"/>
        </w:rPr>
        <w:t xml:space="preserve"> i F. </w:t>
      </w:r>
      <w:proofErr w:type="spellStart"/>
      <w:r w:rsidR="008B6E0F">
        <w:rPr>
          <w:rFonts w:cs="Times New Roman"/>
        </w:rPr>
        <w:t>Guattari</w:t>
      </w:r>
      <w:proofErr w:type="spellEnd"/>
      <w:r w:rsidR="008B6E0F">
        <w:rPr>
          <w:rFonts w:cs="Times New Roman"/>
        </w:rPr>
        <w:t xml:space="preserve">, </w:t>
      </w:r>
      <w:r w:rsidRPr="007E3BAA">
        <w:rPr>
          <w:rFonts w:cs="Times New Roman"/>
        </w:rPr>
        <w:t xml:space="preserve">A </w:t>
      </w:r>
      <w:proofErr w:type="spellStart"/>
      <w:r w:rsidRPr="007E3BAA">
        <w:rPr>
          <w:rFonts w:cs="Times New Roman"/>
        </w:rPr>
        <w:t>Thousand</w:t>
      </w:r>
      <w:proofErr w:type="spellEnd"/>
      <w:r w:rsidRPr="007E3BAA">
        <w:rPr>
          <w:rFonts w:cs="Times New Roman"/>
        </w:rPr>
        <w:t xml:space="preserve"> </w:t>
      </w:r>
      <w:proofErr w:type="spellStart"/>
      <w:r w:rsidRPr="007E3BAA">
        <w:rPr>
          <w:rFonts w:cs="Times New Roman"/>
        </w:rPr>
        <w:t>Plateaus</w:t>
      </w:r>
      <w:proofErr w:type="spellEnd"/>
      <w:r w:rsidRPr="007E3BAA">
        <w:rPr>
          <w:rFonts w:cs="Times New Roman"/>
        </w:rPr>
        <w:t xml:space="preserve">: </w:t>
      </w:r>
      <w:proofErr w:type="spellStart"/>
      <w:r w:rsidRPr="007E3BAA">
        <w:rPr>
          <w:rFonts w:cs="Times New Roman"/>
        </w:rPr>
        <w:t>Capitalism</w:t>
      </w:r>
      <w:proofErr w:type="spellEnd"/>
      <w:r w:rsidRPr="007E3BAA">
        <w:rPr>
          <w:rFonts w:cs="Times New Roman"/>
        </w:rPr>
        <w:t xml:space="preserve"> </w:t>
      </w:r>
      <w:proofErr w:type="spellStart"/>
      <w:r w:rsidRPr="007E3BAA">
        <w:rPr>
          <w:rFonts w:cs="Times New Roman"/>
        </w:rPr>
        <w:t>and</w:t>
      </w:r>
      <w:proofErr w:type="spellEnd"/>
      <w:r w:rsidRPr="007E3BAA">
        <w:rPr>
          <w:rFonts w:cs="Times New Roman"/>
        </w:rPr>
        <w:t xml:space="preserve"> </w:t>
      </w:r>
      <w:proofErr w:type="spellStart"/>
      <w:r w:rsidRPr="007E3BAA">
        <w:rPr>
          <w:rFonts w:cs="Times New Roman"/>
        </w:rPr>
        <w:t>Schizophrenia</w:t>
      </w:r>
      <w:proofErr w:type="spellEnd"/>
      <w:r w:rsidR="008B6E0F">
        <w:rPr>
          <w:rFonts w:cs="Times New Roman"/>
        </w:rPr>
        <w:t xml:space="preserve">, </w:t>
      </w:r>
      <w:r w:rsidR="008B6E0F" w:rsidRPr="008B6E0F">
        <w:rPr>
          <w:rFonts w:cs="Times New Roman"/>
        </w:rPr>
        <w:t xml:space="preserve">Les </w:t>
      </w:r>
      <w:proofErr w:type="spellStart"/>
      <w:r w:rsidR="008B6E0F" w:rsidRPr="008B6E0F">
        <w:rPr>
          <w:rFonts w:cs="Times New Roman"/>
        </w:rPr>
        <w:t>Éditions</w:t>
      </w:r>
      <w:proofErr w:type="spellEnd"/>
      <w:r w:rsidR="008B6E0F" w:rsidRPr="008B6E0F">
        <w:rPr>
          <w:rFonts w:cs="Times New Roman"/>
        </w:rPr>
        <w:t xml:space="preserve"> de </w:t>
      </w:r>
      <w:proofErr w:type="spellStart"/>
      <w:r w:rsidR="008B6E0F" w:rsidRPr="008B6E0F">
        <w:rPr>
          <w:rFonts w:cs="Times New Roman"/>
        </w:rPr>
        <w:t>Minuit</w:t>
      </w:r>
      <w:proofErr w:type="spellEnd"/>
      <w:r w:rsidR="008B6E0F">
        <w:rPr>
          <w:rFonts w:cs="Times New Roman"/>
        </w:rPr>
        <w:t>, Francuska, 1980.</w:t>
      </w:r>
    </w:p>
    <w:p w14:paraId="00E02F72" w14:textId="22C8F5BA" w:rsidR="00857CF8" w:rsidRDefault="00592560" w:rsidP="003735B1">
      <w:pPr>
        <w:pStyle w:val="Tijelo"/>
        <w:rPr>
          <w:rFonts w:cs="Times New Roman"/>
        </w:rPr>
      </w:pPr>
      <w:r>
        <w:rPr>
          <w:rFonts w:cs="Times New Roman"/>
        </w:rPr>
        <w:t>[</w:t>
      </w:r>
      <w:r w:rsidR="00857CF8">
        <w:rPr>
          <w:rFonts w:cs="Times New Roman"/>
        </w:rPr>
        <w:t>5]</w:t>
      </w:r>
      <w:r w:rsidR="00857CF8">
        <w:rPr>
          <w:rFonts w:cs="Times New Roman"/>
        </w:rPr>
        <w:tab/>
        <w:t xml:space="preserve">E. </w:t>
      </w:r>
      <w:proofErr w:type="spellStart"/>
      <w:r w:rsidR="00857CF8">
        <w:rPr>
          <w:rFonts w:cs="Times New Roman"/>
        </w:rPr>
        <w:t>Shouse</w:t>
      </w:r>
      <w:proofErr w:type="spellEnd"/>
      <w:r w:rsidR="00857CF8">
        <w:rPr>
          <w:rFonts w:cs="Times New Roman"/>
        </w:rPr>
        <w:t xml:space="preserve">, </w:t>
      </w:r>
      <w:proofErr w:type="spellStart"/>
      <w:r w:rsidR="00857CF8">
        <w:rPr>
          <w:rFonts w:cs="Times New Roman"/>
        </w:rPr>
        <w:t>Feeling</w:t>
      </w:r>
      <w:proofErr w:type="spellEnd"/>
      <w:r w:rsidR="00857CF8">
        <w:rPr>
          <w:rFonts w:cs="Times New Roman"/>
        </w:rPr>
        <w:t xml:space="preserve">, </w:t>
      </w:r>
      <w:proofErr w:type="spellStart"/>
      <w:r w:rsidR="00857CF8">
        <w:rPr>
          <w:rFonts w:cs="Times New Roman"/>
        </w:rPr>
        <w:t>Emotion</w:t>
      </w:r>
      <w:proofErr w:type="spellEnd"/>
      <w:r w:rsidR="00857CF8">
        <w:rPr>
          <w:rFonts w:cs="Times New Roman"/>
        </w:rPr>
        <w:t xml:space="preserve">, </w:t>
      </w:r>
      <w:proofErr w:type="spellStart"/>
      <w:r w:rsidR="00857CF8">
        <w:rPr>
          <w:rFonts w:cs="Times New Roman"/>
        </w:rPr>
        <w:t>Affect</w:t>
      </w:r>
      <w:proofErr w:type="spellEnd"/>
      <w:r w:rsidR="00857CF8">
        <w:rPr>
          <w:rFonts w:cs="Times New Roman"/>
        </w:rPr>
        <w:t xml:space="preserve">, </w:t>
      </w:r>
      <w:r w:rsidR="00A42E08" w:rsidRPr="00A42E08">
        <w:rPr>
          <w:rFonts w:cs="Times New Roman"/>
        </w:rPr>
        <w:t>M/C Journal</w:t>
      </w:r>
      <w:r w:rsidR="00A42E08">
        <w:rPr>
          <w:rFonts w:cs="Times New Roman"/>
        </w:rPr>
        <w:t xml:space="preserve">, br. </w:t>
      </w:r>
      <w:r w:rsidR="00D93AD0">
        <w:rPr>
          <w:rFonts w:cs="Times New Roman"/>
        </w:rPr>
        <w:t>6, sv. 8, str. -, Prosinac 2005</w:t>
      </w:r>
      <w:r w:rsidR="00397A39">
        <w:rPr>
          <w:rFonts w:cs="Times New Roman"/>
        </w:rPr>
        <w:t>.</w:t>
      </w:r>
    </w:p>
    <w:p w14:paraId="2B05DBF8" w14:textId="0CC5478D" w:rsidR="00667041" w:rsidRDefault="00592560" w:rsidP="003735B1">
      <w:pPr>
        <w:pStyle w:val="Tijelo"/>
        <w:rPr>
          <w:rFonts w:cs="Times New Roman"/>
        </w:rPr>
      </w:pPr>
      <w:r>
        <w:rPr>
          <w:rFonts w:cs="Times New Roman"/>
        </w:rPr>
        <w:t>[</w:t>
      </w:r>
      <w:r w:rsidR="00667041">
        <w:rPr>
          <w:rFonts w:cs="Times New Roman"/>
        </w:rPr>
        <w:t>6]</w:t>
      </w:r>
      <w:r w:rsidR="00667041">
        <w:rPr>
          <w:rFonts w:cs="Times New Roman"/>
        </w:rPr>
        <w:tab/>
        <w:t>R.</w:t>
      </w:r>
      <w:r w:rsidR="00C63D31">
        <w:rPr>
          <w:rFonts w:cs="Times New Roman"/>
        </w:rPr>
        <w:t xml:space="preserve"> E. </w:t>
      </w:r>
      <w:proofErr w:type="spellStart"/>
      <w:r w:rsidR="00C63D31">
        <w:rPr>
          <w:rFonts w:cs="Times New Roman"/>
        </w:rPr>
        <w:t>Plutchik</w:t>
      </w:r>
      <w:proofErr w:type="spellEnd"/>
      <w:r w:rsidR="00C63D31">
        <w:rPr>
          <w:rFonts w:cs="Times New Roman"/>
        </w:rPr>
        <w:t xml:space="preserve">, </w:t>
      </w:r>
      <w:proofErr w:type="spellStart"/>
      <w:r w:rsidR="00C63D31" w:rsidRPr="00C63D31">
        <w:rPr>
          <w:rFonts w:cs="Times New Roman"/>
        </w:rPr>
        <w:t>The</w:t>
      </w:r>
      <w:proofErr w:type="spellEnd"/>
      <w:r w:rsidR="00C63D31" w:rsidRPr="00C63D31">
        <w:rPr>
          <w:rFonts w:cs="Times New Roman"/>
        </w:rPr>
        <w:t xml:space="preserve"> </w:t>
      </w:r>
      <w:proofErr w:type="spellStart"/>
      <w:r w:rsidR="00C63D31" w:rsidRPr="00C63D31">
        <w:rPr>
          <w:rFonts w:cs="Times New Roman"/>
        </w:rPr>
        <w:t>circumplex</w:t>
      </w:r>
      <w:proofErr w:type="spellEnd"/>
      <w:r w:rsidR="00C63D31" w:rsidRPr="00C63D31">
        <w:rPr>
          <w:rFonts w:cs="Times New Roman"/>
        </w:rPr>
        <w:t xml:space="preserve"> as a general model </w:t>
      </w:r>
      <w:proofErr w:type="spellStart"/>
      <w:r w:rsidR="00C63D31" w:rsidRPr="00C63D31">
        <w:rPr>
          <w:rFonts w:cs="Times New Roman"/>
        </w:rPr>
        <w:t>of</w:t>
      </w:r>
      <w:proofErr w:type="spellEnd"/>
      <w:r w:rsidR="00C63D31" w:rsidRPr="00C63D31">
        <w:rPr>
          <w:rFonts w:cs="Times New Roman"/>
        </w:rPr>
        <w:t xml:space="preserve"> </w:t>
      </w:r>
      <w:proofErr w:type="spellStart"/>
      <w:r w:rsidR="00C63D31" w:rsidRPr="00C63D31">
        <w:rPr>
          <w:rFonts w:cs="Times New Roman"/>
        </w:rPr>
        <w:t>the</w:t>
      </w:r>
      <w:proofErr w:type="spellEnd"/>
      <w:r w:rsidR="00C63D31" w:rsidRPr="00C63D31">
        <w:rPr>
          <w:rFonts w:cs="Times New Roman"/>
        </w:rPr>
        <w:t xml:space="preserve"> </w:t>
      </w:r>
      <w:proofErr w:type="spellStart"/>
      <w:r w:rsidR="00C63D31" w:rsidRPr="00C63D31">
        <w:rPr>
          <w:rFonts w:cs="Times New Roman"/>
        </w:rPr>
        <w:t>structure</w:t>
      </w:r>
      <w:proofErr w:type="spellEnd"/>
      <w:r w:rsidR="00C63D31" w:rsidRPr="00C63D31">
        <w:rPr>
          <w:rFonts w:cs="Times New Roman"/>
        </w:rPr>
        <w:t xml:space="preserve"> </w:t>
      </w:r>
      <w:proofErr w:type="spellStart"/>
      <w:r w:rsidR="00C63D31" w:rsidRPr="00C63D31">
        <w:rPr>
          <w:rFonts w:cs="Times New Roman"/>
        </w:rPr>
        <w:t>of</w:t>
      </w:r>
      <w:proofErr w:type="spellEnd"/>
      <w:r w:rsidR="00C63D31" w:rsidRPr="00C63D31">
        <w:rPr>
          <w:rFonts w:cs="Times New Roman"/>
        </w:rPr>
        <w:t xml:space="preserve"> </w:t>
      </w:r>
      <w:proofErr w:type="spellStart"/>
      <w:r w:rsidR="00C63D31" w:rsidRPr="00C63D31">
        <w:rPr>
          <w:rFonts w:cs="Times New Roman"/>
        </w:rPr>
        <w:t>emotions</w:t>
      </w:r>
      <w:proofErr w:type="spellEnd"/>
      <w:r w:rsidR="00C63D31" w:rsidRPr="00C63D31">
        <w:rPr>
          <w:rFonts w:cs="Times New Roman"/>
        </w:rPr>
        <w:t xml:space="preserve"> </w:t>
      </w:r>
      <w:proofErr w:type="spellStart"/>
      <w:r w:rsidR="00C63D31" w:rsidRPr="00C63D31">
        <w:rPr>
          <w:rFonts w:cs="Times New Roman"/>
        </w:rPr>
        <w:t>and</w:t>
      </w:r>
      <w:proofErr w:type="spellEnd"/>
      <w:r w:rsidR="00C63D31" w:rsidRPr="00C63D31">
        <w:rPr>
          <w:rFonts w:cs="Times New Roman"/>
        </w:rPr>
        <w:t xml:space="preserve"> </w:t>
      </w:r>
      <w:proofErr w:type="spellStart"/>
      <w:r w:rsidR="00C63D31" w:rsidRPr="00C63D31">
        <w:rPr>
          <w:rFonts w:cs="Times New Roman"/>
        </w:rPr>
        <w:t>personality</w:t>
      </w:r>
      <w:proofErr w:type="spellEnd"/>
      <w:r w:rsidR="00C63D31">
        <w:rPr>
          <w:rFonts w:cs="Times New Roman"/>
        </w:rPr>
        <w:t xml:space="preserve">, </w:t>
      </w:r>
      <w:r w:rsidR="00C63D31" w:rsidRPr="00C63D31">
        <w:rPr>
          <w:rFonts w:cs="Times New Roman"/>
        </w:rPr>
        <w:t xml:space="preserve">American </w:t>
      </w:r>
      <w:proofErr w:type="spellStart"/>
      <w:r w:rsidR="00C63D31" w:rsidRPr="00C63D31">
        <w:rPr>
          <w:rFonts w:cs="Times New Roman"/>
        </w:rPr>
        <w:t>Psychological</w:t>
      </w:r>
      <w:proofErr w:type="spellEnd"/>
      <w:r w:rsidR="00C63D31" w:rsidRPr="00C63D31">
        <w:rPr>
          <w:rFonts w:cs="Times New Roman"/>
        </w:rPr>
        <w:t xml:space="preserve"> </w:t>
      </w:r>
      <w:proofErr w:type="spellStart"/>
      <w:r w:rsidR="00C63D31" w:rsidRPr="00C63D31">
        <w:rPr>
          <w:rFonts w:cs="Times New Roman"/>
        </w:rPr>
        <w:t>Association</w:t>
      </w:r>
      <w:proofErr w:type="spellEnd"/>
      <w:r w:rsidR="00C63D31">
        <w:rPr>
          <w:rFonts w:cs="Times New Roman"/>
        </w:rPr>
        <w:t>, br. -, sv. -, str. 17-45., Siječanj 1997.</w:t>
      </w:r>
    </w:p>
    <w:p w14:paraId="6802EE8D" w14:textId="6C815026" w:rsidR="00847FDB" w:rsidRDefault="00847FDB" w:rsidP="003735B1">
      <w:pPr>
        <w:pStyle w:val="Tijelo"/>
        <w:rPr>
          <w:rFonts w:cs="Times New Roman"/>
        </w:rPr>
      </w:pPr>
      <w:r>
        <w:rPr>
          <w:rFonts w:cs="Times New Roman"/>
        </w:rPr>
        <w:t>[</w:t>
      </w:r>
      <w:r w:rsidR="005F2E99">
        <w:rPr>
          <w:rFonts w:cs="Times New Roman"/>
        </w:rPr>
        <w:t>7</w:t>
      </w:r>
      <w:r>
        <w:rPr>
          <w:rFonts w:cs="Times New Roman"/>
        </w:rPr>
        <w:t>]</w:t>
      </w:r>
      <w:r>
        <w:rPr>
          <w:rFonts w:cs="Times New Roman"/>
        </w:rPr>
        <w:tab/>
        <w:t xml:space="preserve">T. </w:t>
      </w:r>
      <w:proofErr w:type="spellStart"/>
      <w:r w:rsidRPr="00847FDB">
        <w:rPr>
          <w:rFonts w:cs="Times New Roman"/>
        </w:rPr>
        <w:t>Christy</w:t>
      </w:r>
      <w:proofErr w:type="spellEnd"/>
      <w:r w:rsidRPr="00847FDB">
        <w:rPr>
          <w:rFonts w:cs="Times New Roman"/>
        </w:rPr>
        <w:t>,</w:t>
      </w:r>
      <w:r>
        <w:rPr>
          <w:rFonts w:cs="Times New Roman"/>
        </w:rPr>
        <w:t xml:space="preserve"> L. I. </w:t>
      </w:r>
      <w:proofErr w:type="spellStart"/>
      <w:r>
        <w:rPr>
          <w:rFonts w:cs="Times New Roman"/>
        </w:rPr>
        <w:t>Kuncheva</w:t>
      </w:r>
      <w:proofErr w:type="spellEnd"/>
      <w:r>
        <w:rPr>
          <w:rFonts w:cs="Times New Roman"/>
        </w:rPr>
        <w:t xml:space="preserve"> i K. W. Williams, </w:t>
      </w:r>
      <w:proofErr w:type="spellStart"/>
      <w:r w:rsidRPr="00847FDB">
        <w:rPr>
          <w:rFonts w:cs="Times New Roman"/>
        </w:rPr>
        <w:t>Selection</w:t>
      </w:r>
      <w:proofErr w:type="spellEnd"/>
      <w:r w:rsidRPr="00847FDB">
        <w:rPr>
          <w:rFonts w:cs="Times New Roman"/>
        </w:rPr>
        <w:t xml:space="preserve"> </w:t>
      </w:r>
      <w:proofErr w:type="spellStart"/>
      <w:r w:rsidRPr="00847FDB">
        <w:rPr>
          <w:rFonts w:cs="Times New Roman"/>
        </w:rPr>
        <w:t>of</w:t>
      </w:r>
      <w:proofErr w:type="spellEnd"/>
      <w:r w:rsidRPr="00847FDB">
        <w:rPr>
          <w:rFonts w:cs="Times New Roman"/>
        </w:rPr>
        <w:t xml:space="preserve"> </w:t>
      </w:r>
      <w:proofErr w:type="spellStart"/>
      <w:r w:rsidRPr="00847FDB">
        <w:rPr>
          <w:rFonts w:cs="Times New Roman"/>
        </w:rPr>
        <w:t>Physiological</w:t>
      </w:r>
      <w:proofErr w:type="spellEnd"/>
      <w:r w:rsidRPr="00847FDB">
        <w:rPr>
          <w:rFonts w:cs="Times New Roman"/>
        </w:rPr>
        <w:t xml:space="preserve"> Input </w:t>
      </w:r>
      <w:proofErr w:type="spellStart"/>
      <w:r w:rsidRPr="00847FDB">
        <w:rPr>
          <w:rFonts w:cs="Times New Roman"/>
        </w:rPr>
        <w:t>Modalities</w:t>
      </w:r>
      <w:proofErr w:type="spellEnd"/>
      <w:r w:rsidRPr="00847FDB">
        <w:rPr>
          <w:rFonts w:cs="Times New Roman"/>
        </w:rPr>
        <w:t xml:space="preserve"> for </w:t>
      </w:r>
      <w:proofErr w:type="spellStart"/>
      <w:r w:rsidRPr="00847FDB">
        <w:rPr>
          <w:rFonts w:cs="Times New Roman"/>
        </w:rPr>
        <w:t>Emotion</w:t>
      </w:r>
      <w:proofErr w:type="spellEnd"/>
      <w:r w:rsidRPr="00847FDB">
        <w:rPr>
          <w:rFonts w:cs="Times New Roman"/>
        </w:rPr>
        <w:t xml:space="preserve"> </w:t>
      </w:r>
      <w:proofErr w:type="spellStart"/>
      <w:r w:rsidRPr="00847FDB">
        <w:rPr>
          <w:rFonts w:cs="Times New Roman"/>
        </w:rPr>
        <w:t>Recognition</w:t>
      </w:r>
      <w:proofErr w:type="spellEnd"/>
      <w:r>
        <w:rPr>
          <w:rFonts w:cs="Times New Roman"/>
        </w:rPr>
        <w:t xml:space="preserve">, </w:t>
      </w:r>
      <w:proofErr w:type="spellStart"/>
      <w:r w:rsidRPr="00847FDB">
        <w:rPr>
          <w:rFonts w:cs="Times New Roman"/>
        </w:rPr>
        <w:t>Technical</w:t>
      </w:r>
      <w:proofErr w:type="spellEnd"/>
      <w:r w:rsidRPr="00847FDB">
        <w:rPr>
          <w:rFonts w:cs="Times New Roman"/>
        </w:rPr>
        <w:t xml:space="preserve"> </w:t>
      </w:r>
      <w:proofErr w:type="spellStart"/>
      <w:r w:rsidRPr="00847FDB">
        <w:rPr>
          <w:rFonts w:cs="Times New Roman"/>
        </w:rPr>
        <w:t>Report</w:t>
      </w:r>
      <w:proofErr w:type="spellEnd"/>
      <w:r w:rsidRPr="00847FDB">
        <w:rPr>
          <w:rFonts w:cs="Times New Roman"/>
        </w:rPr>
        <w:t xml:space="preserve"># CS-TR-002-2012, </w:t>
      </w:r>
      <w:proofErr w:type="spellStart"/>
      <w:r w:rsidRPr="00847FDB">
        <w:rPr>
          <w:rFonts w:cs="Times New Roman"/>
        </w:rPr>
        <w:t>Bangor</w:t>
      </w:r>
      <w:proofErr w:type="spellEnd"/>
      <w:r w:rsidRPr="00847FDB">
        <w:rPr>
          <w:rFonts w:cs="Times New Roman"/>
        </w:rPr>
        <w:t xml:space="preserve"> University, UK</w:t>
      </w:r>
    </w:p>
    <w:p w14:paraId="38E0162A" w14:textId="64214C84" w:rsidR="001647B5" w:rsidRDefault="001647B5" w:rsidP="003735B1">
      <w:pPr>
        <w:pStyle w:val="Tijelo"/>
        <w:rPr>
          <w:rFonts w:cs="Times New Roman"/>
        </w:rPr>
      </w:pPr>
      <w:r>
        <w:rPr>
          <w:rFonts w:cs="Times New Roman"/>
        </w:rPr>
        <w:t>[</w:t>
      </w:r>
      <w:r w:rsidR="005F2E99">
        <w:rPr>
          <w:rFonts w:cs="Times New Roman"/>
        </w:rPr>
        <w:t>8</w:t>
      </w:r>
      <w:r>
        <w:rPr>
          <w:rFonts w:cs="Times New Roman"/>
        </w:rPr>
        <w:t>]</w:t>
      </w:r>
      <w:r>
        <w:rPr>
          <w:rFonts w:cs="Times New Roman"/>
        </w:rPr>
        <w:tab/>
        <w:t xml:space="preserve">Z. </w:t>
      </w:r>
      <w:proofErr w:type="spellStart"/>
      <w:r>
        <w:rPr>
          <w:rFonts w:cs="Times New Roman"/>
        </w:rPr>
        <w:t>Zhiong</w:t>
      </w:r>
      <w:proofErr w:type="spellEnd"/>
      <w:r>
        <w:rPr>
          <w:rFonts w:cs="Times New Roman"/>
        </w:rPr>
        <w:t xml:space="preserve">, M. </w:t>
      </w:r>
      <w:proofErr w:type="spellStart"/>
      <w:r>
        <w:rPr>
          <w:rFonts w:cs="Times New Roman"/>
        </w:rPr>
        <w:t>Pantic</w:t>
      </w:r>
      <w:proofErr w:type="spellEnd"/>
      <w:r>
        <w:rPr>
          <w:rFonts w:cs="Times New Roman"/>
        </w:rPr>
        <w:t xml:space="preserve">, G. I. </w:t>
      </w:r>
      <w:proofErr w:type="spellStart"/>
      <w:r>
        <w:rPr>
          <w:rFonts w:cs="Times New Roman"/>
        </w:rPr>
        <w:t>Roisman</w:t>
      </w:r>
      <w:proofErr w:type="spellEnd"/>
      <w:r>
        <w:rPr>
          <w:rFonts w:cs="Times New Roman"/>
        </w:rPr>
        <w:t xml:space="preserve"> i T. S. </w:t>
      </w:r>
      <w:proofErr w:type="spellStart"/>
      <w:r>
        <w:rPr>
          <w:rFonts w:cs="Times New Roman"/>
        </w:rPr>
        <w:t>Huang</w:t>
      </w:r>
      <w:proofErr w:type="spellEnd"/>
      <w:r>
        <w:rPr>
          <w:rFonts w:cs="Times New Roman"/>
        </w:rPr>
        <w:t xml:space="preserve">, </w:t>
      </w:r>
      <w:r w:rsidRPr="001647B5">
        <w:rPr>
          <w:rFonts w:cs="Times New Roman"/>
        </w:rPr>
        <w:t xml:space="preserve">A </w:t>
      </w:r>
      <w:proofErr w:type="spellStart"/>
      <w:r w:rsidRPr="001647B5">
        <w:rPr>
          <w:rFonts w:cs="Times New Roman"/>
        </w:rPr>
        <w:t>survey</w:t>
      </w:r>
      <w:proofErr w:type="spellEnd"/>
      <w:r w:rsidRPr="001647B5">
        <w:rPr>
          <w:rFonts w:cs="Times New Roman"/>
        </w:rPr>
        <w:t xml:space="preserve"> </w:t>
      </w:r>
      <w:proofErr w:type="spellStart"/>
      <w:r w:rsidRPr="001647B5">
        <w:rPr>
          <w:rFonts w:cs="Times New Roman"/>
        </w:rPr>
        <w:t>of</w:t>
      </w:r>
      <w:proofErr w:type="spellEnd"/>
      <w:r w:rsidRPr="001647B5">
        <w:rPr>
          <w:rFonts w:cs="Times New Roman"/>
        </w:rPr>
        <w:t xml:space="preserve"> </w:t>
      </w:r>
      <w:proofErr w:type="spellStart"/>
      <w:r w:rsidRPr="001647B5">
        <w:rPr>
          <w:rFonts w:cs="Times New Roman"/>
        </w:rPr>
        <w:t>affect</w:t>
      </w:r>
      <w:proofErr w:type="spellEnd"/>
      <w:r w:rsidRPr="001647B5">
        <w:rPr>
          <w:rFonts w:cs="Times New Roman"/>
        </w:rPr>
        <w:t xml:space="preserve"> </w:t>
      </w:r>
      <w:proofErr w:type="spellStart"/>
      <w:r w:rsidRPr="001647B5">
        <w:rPr>
          <w:rFonts w:cs="Times New Roman"/>
        </w:rPr>
        <w:t>recognition</w:t>
      </w:r>
      <w:proofErr w:type="spellEnd"/>
      <w:r w:rsidRPr="001647B5">
        <w:rPr>
          <w:rFonts w:cs="Times New Roman"/>
        </w:rPr>
        <w:t xml:space="preserve"> </w:t>
      </w:r>
      <w:proofErr w:type="spellStart"/>
      <w:r w:rsidRPr="001647B5">
        <w:rPr>
          <w:rFonts w:cs="Times New Roman"/>
        </w:rPr>
        <w:t>methods</w:t>
      </w:r>
      <w:proofErr w:type="spellEnd"/>
      <w:r w:rsidRPr="001647B5">
        <w:rPr>
          <w:rFonts w:cs="Times New Roman"/>
        </w:rPr>
        <w:t xml:space="preserve">: Audio, </w:t>
      </w:r>
      <w:proofErr w:type="spellStart"/>
      <w:r w:rsidRPr="001647B5">
        <w:rPr>
          <w:rFonts w:cs="Times New Roman"/>
        </w:rPr>
        <w:t>visual</w:t>
      </w:r>
      <w:proofErr w:type="spellEnd"/>
      <w:r w:rsidRPr="001647B5">
        <w:rPr>
          <w:rFonts w:cs="Times New Roman"/>
        </w:rPr>
        <w:t xml:space="preserve">, </w:t>
      </w:r>
      <w:proofErr w:type="spellStart"/>
      <w:r w:rsidRPr="001647B5">
        <w:rPr>
          <w:rFonts w:cs="Times New Roman"/>
        </w:rPr>
        <w:t>and</w:t>
      </w:r>
      <w:proofErr w:type="spellEnd"/>
      <w:r w:rsidRPr="001647B5">
        <w:rPr>
          <w:rFonts w:cs="Times New Roman"/>
        </w:rPr>
        <w:t xml:space="preserve"> </w:t>
      </w:r>
      <w:proofErr w:type="spellStart"/>
      <w:r w:rsidRPr="001647B5">
        <w:rPr>
          <w:rFonts w:cs="Times New Roman"/>
        </w:rPr>
        <w:t>spontaneous</w:t>
      </w:r>
      <w:proofErr w:type="spellEnd"/>
      <w:r w:rsidRPr="001647B5">
        <w:rPr>
          <w:rFonts w:cs="Times New Roman"/>
        </w:rPr>
        <w:t xml:space="preserve"> </w:t>
      </w:r>
      <w:proofErr w:type="spellStart"/>
      <w:r w:rsidRPr="001647B5">
        <w:rPr>
          <w:rFonts w:cs="Times New Roman"/>
        </w:rPr>
        <w:t>expressions</w:t>
      </w:r>
      <w:proofErr w:type="spellEnd"/>
      <w:r>
        <w:rPr>
          <w:rFonts w:cs="Times New Roman"/>
        </w:rPr>
        <w:t xml:space="preserve">, </w:t>
      </w:r>
      <w:r w:rsidRPr="001647B5">
        <w:rPr>
          <w:rFonts w:cs="Times New Roman"/>
        </w:rPr>
        <w:t xml:space="preserve">IEEE </w:t>
      </w:r>
      <w:proofErr w:type="spellStart"/>
      <w:r w:rsidRPr="001647B5">
        <w:rPr>
          <w:rFonts w:cs="Times New Roman"/>
        </w:rPr>
        <w:t>transactions</w:t>
      </w:r>
      <w:proofErr w:type="spellEnd"/>
      <w:r w:rsidRPr="001647B5">
        <w:rPr>
          <w:rFonts w:cs="Times New Roman"/>
        </w:rPr>
        <w:t xml:space="preserve"> on </w:t>
      </w:r>
      <w:proofErr w:type="spellStart"/>
      <w:r w:rsidRPr="001647B5">
        <w:rPr>
          <w:rFonts w:cs="Times New Roman"/>
        </w:rPr>
        <w:t>pattern</w:t>
      </w:r>
      <w:proofErr w:type="spellEnd"/>
      <w:r w:rsidRPr="001647B5">
        <w:rPr>
          <w:rFonts w:cs="Times New Roman"/>
        </w:rPr>
        <w:t xml:space="preserve"> </w:t>
      </w:r>
      <w:proofErr w:type="spellStart"/>
      <w:r w:rsidRPr="001647B5">
        <w:rPr>
          <w:rFonts w:cs="Times New Roman"/>
        </w:rPr>
        <w:t>analysis</w:t>
      </w:r>
      <w:proofErr w:type="spellEnd"/>
      <w:r w:rsidRPr="001647B5">
        <w:rPr>
          <w:rFonts w:cs="Times New Roman"/>
        </w:rPr>
        <w:t xml:space="preserve"> </w:t>
      </w:r>
      <w:proofErr w:type="spellStart"/>
      <w:r w:rsidRPr="001647B5">
        <w:rPr>
          <w:rFonts w:cs="Times New Roman"/>
        </w:rPr>
        <w:t>and</w:t>
      </w:r>
      <w:proofErr w:type="spellEnd"/>
      <w:r w:rsidRPr="001647B5">
        <w:rPr>
          <w:rFonts w:cs="Times New Roman"/>
        </w:rPr>
        <w:t xml:space="preserve"> </w:t>
      </w:r>
      <w:proofErr w:type="spellStart"/>
      <w:r w:rsidRPr="001647B5">
        <w:rPr>
          <w:rFonts w:cs="Times New Roman"/>
        </w:rPr>
        <w:t>machine</w:t>
      </w:r>
      <w:proofErr w:type="spellEnd"/>
      <w:r w:rsidRPr="001647B5">
        <w:rPr>
          <w:rFonts w:cs="Times New Roman"/>
        </w:rPr>
        <w:t xml:space="preserve"> </w:t>
      </w:r>
      <w:proofErr w:type="spellStart"/>
      <w:r w:rsidRPr="001647B5">
        <w:rPr>
          <w:rFonts w:cs="Times New Roman"/>
        </w:rPr>
        <w:t>intelligence</w:t>
      </w:r>
      <w:proofErr w:type="spellEnd"/>
      <w:r>
        <w:rPr>
          <w:rFonts w:cs="Times New Roman"/>
        </w:rPr>
        <w:t>, br. 1, sv. 31, str. 39. – 58., 2009</w:t>
      </w:r>
    </w:p>
    <w:p w14:paraId="3E254000" w14:textId="189D4308" w:rsidR="004630BC" w:rsidRDefault="004630BC" w:rsidP="003735B1">
      <w:pPr>
        <w:pStyle w:val="Tijelo"/>
        <w:rPr>
          <w:rFonts w:cs="Times New Roman"/>
        </w:rPr>
      </w:pPr>
      <w:r>
        <w:rPr>
          <w:rFonts w:cs="Times New Roman"/>
        </w:rPr>
        <w:t>[</w:t>
      </w:r>
      <w:r w:rsidR="005F2E99">
        <w:rPr>
          <w:rFonts w:cs="Times New Roman"/>
        </w:rPr>
        <w:t>9</w:t>
      </w:r>
      <w:r>
        <w:rPr>
          <w:rFonts w:cs="Times New Roman"/>
        </w:rPr>
        <w:t>]</w:t>
      </w:r>
      <w:r>
        <w:rPr>
          <w:rFonts w:cs="Times New Roman"/>
        </w:rPr>
        <w:tab/>
        <w:t xml:space="preserve">A. J. </w:t>
      </w:r>
      <w:proofErr w:type="spellStart"/>
      <w:r w:rsidRPr="004630BC">
        <w:rPr>
          <w:rFonts w:cs="Times New Roman"/>
        </w:rPr>
        <w:t>Fridlund</w:t>
      </w:r>
      <w:proofErr w:type="spellEnd"/>
      <w:r>
        <w:rPr>
          <w:rFonts w:cs="Times New Roman"/>
        </w:rPr>
        <w:t xml:space="preserve">, </w:t>
      </w:r>
      <w:r w:rsidRPr="004630BC">
        <w:rPr>
          <w:rFonts w:cs="Times New Roman"/>
        </w:rPr>
        <w:t xml:space="preserve">Human </w:t>
      </w:r>
      <w:proofErr w:type="spellStart"/>
      <w:r w:rsidRPr="004630BC">
        <w:rPr>
          <w:rFonts w:cs="Times New Roman"/>
        </w:rPr>
        <w:t>facial</w:t>
      </w:r>
      <w:proofErr w:type="spellEnd"/>
      <w:r w:rsidRPr="004630BC">
        <w:rPr>
          <w:rFonts w:cs="Times New Roman"/>
        </w:rPr>
        <w:t xml:space="preserve"> </w:t>
      </w:r>
      <w:proofErr w:type="spellStart"/>
      <w:r w:rsidRPr="004630BC">
        <w:rPr>
          <w:rFonts w:cs="Times New Roman"/>
        </w:rPr>
        <w:t>expression</w:t>
      </w:r>
      <w:proofErr w:type="spellEnd"/>
      <w:r w:rsidRPr="004630BC">
        <w:rPr>
          <w:rFonts w:cs="Times New Roman"/>
        </w:rPr>
        <w:t xml:space="preserve"> (1 </w:t>
      </w:r>
      <w:proofErr w:type="spellStart"/>
      <w:r w:rsidRPr="004630BC">
        <w:rPr>
          <w:rFonts w:cs="Times New Roman"/>
        </w:rPr>
        <w:t>ed</w:t>
      </w:r>
      <w:proofErr w:type="spellEnd"/>
      <w:r w:rsidRPr="004630BC">
        <w:rPr>
          <w:rFonts w:cs="Times New Roman"/>
        </w:rPr>
        <w:t>.)</w:t>
      </w:r>
      <w:r>
        <w:rPr>
          <w:rFonts w:cs="Times New Roman"/>
        </w:rPr>
        <w:t>,</w:t>
      </w:r>
      <w:r w:rsidRPr="004630BC">
        <w:rPr>
          <w:rFonts w:cs="Times New Roman"/>
        </w:rPr>
        <w:t xml:space="preserve"> </w:t>
      </w:r>
      <w:proofErr w:type="spellStart"/>
      <w:r w:rsidRPr="004630BC">
        <w:rPr>
          <w:rFonts w:cs="Times New Roman"/>
        </w:rPr>
        <w:t>Academic</w:t>
      </w:r>
      <w:proofErr w:type="spellEnd"/>
      <w:r w:rsidRPr="004630BC">
        <w:rPr>
          <w:rFonts w:cs="Times New Roman"/>
        </w:rPr>
        <w:t xml:space="preserve"> Press</w:t>
      </w:r>
      <w:r>
        <w:rPr>
          <w:rFonts w:cs="Times New Roman"/>
        </w:rPr>
        <w:t xml:space="preserve">, </w:t>
      </w:r>
      <w:r w:rsidR="00097935" w:rsidRPr="004630BC">
        <w:rPr>
          <w:rFonts w:cs="Times New Roman"/>
        </w:rPr>
        <w:t>San Diego</w:t>
      </w:r>
      <w:r w:rsidR="00097935">
        <w:rPr>
          <w:rFonts w:cs="Times New Roman"/>
        </w:rPr>
        <w:t xml:space="preserve">, </w:t>
      </w:r>
      <w:r>
        <w:rPr>
          <w:rFonts w:cs="Times New Roman"/>
        </w:rPr>
        <w:t>1994.</w:t>
      </w:r>
    </w:p>
    <w:p w14:paraId="09BCE723" w14:textId="6DFCDC53" w:rsidR="005F2E99" w:rsidRDefault="00592560" w:rsidP="003735B1">
      <w:pPr>
        <w:pStyle w:val="Tijelo"/>
        <w:rPr>
          <w:rFonts w:cs="Times New Roman"/>
        </w:rPr>
      </w:pPr>
      <w:r>
        <w:rPr>
          <w:rFonts w:cs="Times New Roman"/>
        </w:rPr>
        <w:t>[</w:t>
      </w:r>
      <w:r w:rsidR="005F2E99">
        <w:rPr>
          <w:rFonts w:cs="Times New Roman"/>
        </w:rPr>
        <w:t>10</w:t>
      </w:r>
      <w:r w:rsidR="005F2E99" w:rsidRPr="00ED2B0C">
        <w:rPr>
          <w:rFonts w:cs="Times New Roman"/>
        </w:rPr>
        <w:t>]</w:t>
      </w:r>
      <w:r w:rsidR="005F2E99" w:rsidRPr="00ED2B0C">
        <w:rPr>
          <w:rFonts w:cs="Times New Roman"/>
          <w:b/>
        </w:rPr>
        <w:tab/>
      </w:r>
      <w:r w:rsidR="005F2E99" w:rsidRPr="00ED2B0C">
        <w:rPr>
          <w:rFonts w:cs="Times New Roman"/>
        </w:rPr>
        <w:t>S.</w:t>
      </w:r>
      <w:r w:rsidR="005F2E99" w:rsidRPr="00ED2B0C">
        <w:rPr>
          <w:rStyle w:val="Emphasis"/>
          <w:rFonts w:eastAsia="Arial Unicode MS" w:cs="Times New Roman"/>
          <w:color w:val="000000"/>
          <w:szCs w:val="24"/>
        </w:rPr>
        <w:t xml:space="preserve"> </w:t>
      </w:r>
      <w:proofErr w:type="spellStart"/>
      <w:r w:rsidR="005F2E99" w:rsidRPr="00ED2B0C">
        <w:rPr>
          <w:rStyle w:val="Emphasis"/>
          <w:rFonts w:eastAsia="Arial Unicode MS" w:cs="Times New Roman"/>
          <w:color w:val="000000"/>
          <w:szCs w:val="24"/>
        </w:rPr>
        <w:t>Theodoridis</w:t>
      </w:r>
      <w:proofErr w:type="spellEnd"/>
      <w:r w:rsidR="005F2E99" w:rsidRPr="00ED2B0C">
        <w:rPr>
          <w:rStyle w:val="Emphasis"/>
          <w:rFonts w:eastAsia="Arial Unicode MS" w:cs="Times New Roman"/>
          <w:color w:val="000000"/>
          <w:szCs w:val="24"/>
        </w:rPr>
        <w:t xml:space="preserve"> i K. </w:t>
      </w:r>
      <w:proofErr w:type="spellStart"/>
      <w:r w:rsidR="005F2E99" w:rsidRPr="00ED2B0C">
        <w:rPr>
          <w:rFonts w:cs="Times New Roman"/>
        </w:rPr>
        <w:t>Koutroumbas</w:t>
      </w:r>
      <w:proofErr w:type="spellEnd"/>
      <w:r w:rsidR="005F2E99" w:rsidRPr="00ED2B0C">
        <w:rPr>
          <w:rFonts w:cs="Times New Roman"/>
        </w:rPr>
        <w:t xml:space="preserve">, </w:t>
      </w:r>
      <w:proofErr w:type="spellStart"/>
      <w:r w:rsidR="005F2E99" w:rsidRPr="00ED2B0C">
        <w:rPr>
          <w:rFonts w:cs="Times New Roman"/>
        </w:rPr>
        <w:t>Pattern</w:t>
      </w:r>
      <w:proofErr w:type="spellEnd"/>
      <w:r w:rsidR="005F2E99" w:rsidRPr="00ED2B0C">
        <w:rPr>
          <w:rFonts w:cs="Times New Roman"/>
        </w:rPr>
        <w:t xml:space="preserve"> </w:t>
      </w:r>
      <w:proofErr w:type="spellStart"/>
      <w:r w:rsidR="005F2E99" w:rsidRPr="00ED2B0C">
        <w:rPr>
          <w:rFonts w:cs="Times New Roman"/>
        </w:rPr>
        <w:t>Recognition</w:t>
      </w:r>
      <w:proofErr w:type="spellEnd"/>
      <w:r w:rsidR="005F2E99" w:rsidRPr="00ED2B0C">
        <w:rPr>
          <w:rFonts w:cs="Times New Roman"/>
        </w:rPr>
        <w:t xml:space="preserve"> (</w:t>
      </w:r>
      <w:proofErr w:type="spellStart"/>
      <w:r w:rsidR="005F2E99" w:rsidRPr="00ED2B0C">
        <w:rPr>
          <w:rFonts w:cs="Times New Roman"/>
        </w:rPr>
        <w:t>Fourth</w:t>
      </w:r>
      <w:proofErr w:type="spellEnd"/>
      <w:r w:rsidR="005F2E99" w:rsidRPr="00ED2B0C">
        <w:rPr>
          <w:rFonts w:cs="Times New Roman"/>
        </w:rPr>
        <w:t xml:space="preserve"> </w:t>
      </w:r>
      <w:proofErr w:type="spellStart"/>
      <w:r w:rsidR="005F2E99" w:rsidRPr="00ED2B0C">
        <w:rPr>
          <w:rFonts w:cs="Times New Roman"/>
        </w:rPr>
        <w:t>Edition</w:t>
      </w:r>
      <w:proofErr w:type="spellEnd"/>
      <w:r w:rsidR="005F2E99" w:rsidRPr="00ED2B0C">
        <w:rPr>
          <w:rFonts w:cs="Times New Roman"/>
        </w:rPr>
        <w:t>), Elsevier Inc., SAD, 2009.</w:t>
      </w:r>
    </w:p>
    <w:p w14:paraId="1AB3FE4F" w14:textId="62EA5E4E" w:rsidR="005C4011" w:rsidRDefault="005C4011" w:rsidP="003735B1">
      <w:pPr>
        <w:pStyle w:val="Tijelo"/>
        <w:rPr>
          <w:rFonts w:cs="Times New Roman"/>
        </w:rPr>
      </w:pPr>
      <w:r>
        <w:rPr>
          <w:rFonts w:cs="Times New Roman"/>
        </w:rPr>
        <w:t>[</w:t>
      </w:r>
      <w:r w:rsidR="005F2E99">
        <w:t>11</w:t>
      </w:r>
      <w:r w:rsidRPr="005C4011">
        <w:rPr>
          <w:rFonts w:cs="Times New Roman"/>
        </w:rPr>
        <w:t>]</w:t>
      </w:r>
      <w:r w:rsidRPr="005C4011">
        <w:rPr>
          <w:rFonts w:cs="Times New Roman"/>
        </w:rPr>
        <w:tab/>
        <w:t xml:space="preserve">D. </w:t>
      </w:r>
      <w:proofErr w:type="spellStart"/>
      <w:r w:rsidRPr="005C4011">
        <w:rPr>
          <w:rFonts w:cs="Times New Roman"/>
        </w:rPr>
        <w:t>Popescu</w:t>
      </w:r>
      <w:proofErr w:type="spellEnd"/>
      <w:r w:rsidRPr="005C4011">
        <w:rPr>
          <w:rFonts w:cs="Times New Roman"/>
        </w:rPr>
        <w:t xml:space="preserve">, R. </w:t>
      </w:r>
      <w:proofErr w:type="spellStart"/>
      <w:r w:rsidRPr="005C4011">
        <w:rPr>
          <w:rFonts w:cs="Times New Roman"/>
        </w:rPr>
        <w:t>Dobrescu</w:t>
      </w:r>
      <w:proofErr w:type="spellEnd"/>
      <w:r w:rsidRPr="005C4011">
        <w:rPr>
          <w:rFonts w:cs="Times New Roman"/>
        </w:rPr>
        <w:t xml:space="preserve"> i M. </w:t>
      </w:r>
      <w:proofErr w:type="spellStart"/>
      <w:r w:rsidRPr="005C4011">
        <w:rPr>
          <w:rFonts w:cs="Times New Roman"/>
        </w:rPr>
        <w:t>Nicolae</w:t>
      </w:r>
      <w:proofErr w:type="spellEnd"/>
      <w:r w:rsidRPr="005C4011">
        <w:rPr>
          <w:rFonts w:cs="Times New Roman"/>
        </w:rPr>
        <w:t xml:space="preserve">, </w:t>
      </w:r>
      <w:proofErr w:type="spellStart"/>
      <w:r w:rsidRPr="005C4011">
        <w:rPr>
          <w:rFonts w:cs="Times New Roman"/>
        </w:rPr>
        <w:t>Texture</w:t>
      </w:r>
      <w:proofErr w:type="spellEnd"/>
      <w:r w:rsidRPr="005C4011">
        <w:rPr>
          <w:rFonts w:cs="Times New Roman"/>
        </w:rPr>
        <w:t xml:space="preserve"> </w:t>
      </w:r>
      <w:proofErr w:type="spellStart"/>
      <w:r w:rsidRPr="005C4011">
        <w:rPr>
          <w:rFonts w:cs="Times New Roman"/>
        </w:rPr>
        <w:t>Classification</w:t>
      </w:r>
      <w:proofErr w:type="spellEnd"/>
      <w:r w:rsidRPr="005C4011">
        <w:rPr>
          <w:rFonts w:cs="Times New Roman"/>
        </w:rPr>
        <w:t xml:space="preserve"> </w:t>
      </w:r>
      <w:proofErr w:type="spellStart"/>
      <w:r w:rsidRPr="005C4011">
        <w:rPr>
          <w:rFonts w:cs="Times New Roman"/>
        </w:rPr>
        <w:t>and</w:t>
      </w:r>
      <w:proofErr w:type="spellEnd"/>
      <w:r w:rsidRPr="005C4011">
        <w:rPr>
          <w:rFonts w:cs="Times New Roman"/>
        </w:rPr>
        <w:t xml:space="preserve"> </w:t>
      </w:r>
      <w:proofErr w:type="spellStart"/>
      <w:r w:rsidRPr="005C4011">
        <w:rPr>
          <w:rFonts w:cs="Times New Roman"/>
        </w:rPr>
        <w:t>Defact</w:t>
      </w:r>
      <w:proofErr w:type="spellEnd"/>
      <w:r w:rsidRPr="005C4011">
        <w:rPr>
          <w:rFonts w:cs="Times New Roman"/>
        </w:rPr>
        <w:t xml:space="preserve"> </w:t>
      </w:r>
      <w:proofErr w:type="spellStart"/>
      <w:r w:rsidRPr="005C4011">
        <w:rPr>
          <w:rFonts w:cs="Times New Roman"/>
        </w:rPr>
        <w:t>Detection</w:t>
      </w:r>
      <w:proofErr w:type="spellEnd"/>
      <w:r w:rsidRPr="005C4011">
        <w:rPr>
          <w:rFonts w:cs="Times New Roman"/>
        </w:rPr>
        <w:t xml:space="preserve"> </w:t>
      </w:r>
      <w:proofErr w:type="spellStart"/>
      <w:r w:rsidRPr="005C4011">
        <w:rPr>
          <w:rFonts w:cs="Times New Roman"/>
        </w:rPr>
        <w:t>by</w:t>
      </w:r>
      <w:proofErr w:type="spellEnd"/>
      <w:r w:rsidRPr="005C4011">
        <w:rPr>
          <w:rFonts w:cs="Times New Roman"/>
        </w:rPr>
        <w:t xml:space="preserve"> </w:t>
      </w:r>
      <w:proofErr w:type="spellStart"/>
      <w:r w:rsidRPr="005C4011">
        <w:rPr>
          <w:rFonts w:cs="Times New Roman"/>
        </w:rPr>
        <w:t>Statistical</w:t>
      </w:r>
      <w:proofErr w:type="spellEnd"/>
      <w:r w:rsidRPr="005C4011">
        <w:rPr>
          <w:rFonts w:cs="Times New Roman"/>
        </w:rPr>
        <w:t xml:space="preserve"> </w:t>
      </w:r>
      <w:proofErr w:type="spellStart"/>
      <w:r w:rsidRPr="005C4011">
        <w:rPr>
          <w:rFonts w:cs="Times New Roman"/>
        </w:rPr>
        <w:t>Features</w:t>
      </w:r>
      <w:proofErr w:type="spellEnd"/>
      <w:r w:rsidRPr="005C4011">
        <w:rPr>
          <w:rFonts w:cs="Times New Roman"/>
        </w:rPr>
        <w:t xml:space="preserve">, International Journal </w:t>
      </w:r>
      <w:proofErr w:type="spellStart"/>
      <w:r w:rsidRPr="005C4011">
        <w:rPr>
          <w:rFonts w:cs="Times New Roman"/>
        </w:rPr>
        <w:t>of</w:t>
      </w:r>
      <w:proofErr w:type="spellEnd"/>
      <w:r w:rsidRPr="005C4011">
        <w:rPr>
          <w:rFonts w:cs="Times New Roman"/>
        </w:rPr>
        <w:t xml:space="preserve"> </w:t>
      </w:r>
      <w:proofErr w:type="spellStart"/>
      <w:r w:rsidRPr="005C4011">
        <w:rPr>
          <w:rFonts w:cs="Times New Roman"/>
        </w:rPr>
        <w:t>Circuits</w:t>
      </w:r>
      <w:proofErr w:type="spellEnd"/>
      <w:r w:rsidRPr="005C4011">
        <w:rPr>
          <w:rFonts w:cs="Times New Roman"/>
        </w:rPr>
        <w:t xml:space="preserve">, System </w:t>
      </w:r>
      <w:proofErr w:type="spellStart"/>
      <w:r w:rsidRPr="005C4011">
        <w:rPr>
          <w:rFonts w:cs="Times New Roman"/>
        </w:rPr>
        <w:t>and</w:t>
      </w:r>
      <w:proofErr w:type="spellEnd"/>
      <w:r w:rsidRPr="005C4011">
        <w:rPr>
          <w:rFonts w:cs="Times New Roman"/>
        </w:rPr>
        <w:t xml:space="preserve"> Signal Processing, </w:t>
      </w:r>
      <w:r w:rsidR="00D917CB">
        <w:rPr>
          <w:rFonts w:cs="Times New Roman"/>
        </w:rPr>
        <w:t>Br</w:t>
      </w:r>
      <w:r w:rsidRPr="005C4011">
        <w:rPr>
          <w:rFonts w:cs="Times New Roman"/>
        </w:rPr>
        <w:t xml:space="preserve">. 1, </w:t>
      </w:r>
      <w:r w:rsidR="00D917CB">
        <w:rPr>
          <w:rFonts w:cs="Times New Roman"/>
        </w:rPr>
        <w:t>Sv</w:t>
      </w:r>
      <w:r w:rsidRPr="005C4011">
        <w:rPr>
          <w:rFonts w:cs="Times New Roman"/>
        </w:rPr>
        <w:t xml:space="preserve">. 1, </w:t>
      </w:r>
      <w:r w:rsidR="0065074C">
        <w:rPr>
          <w:rFonts w:cs="Times New Roman"/>
        </w:rPr>
        <w:t>str</w:t>
      </w:r>
      <w:r w:rsidRPr="005C4011">
        <w:rPr>
          <w:rFonts w:cs="Times New Roman"/>
        </w:rPr>
        <w:t>. 79 – 84, 2007.</w:t>
      </w:r>
    </w:p>
    <w:p w14:paraId="2DED49F4" w14:textId="6604D849" w:rsidR="00BF3EAD" w:rsidRDefault="0085703C" w:rsidP="00BF3EAD">
      <w:pPr>
        <w:pStyle w:val="Tijelo"/>
        <w:rPr>
          <w:rFonts w:cs="Times New Roman"/>
        </w:rPr>
      </w:pPr>
      <w:r>
        <w:rPr>
          <w:rFonts w:cs="Times New Roman"/>
        </w:rPr>
        <w:t>[</w:t>
      </w:r>
      <w:r w:rsidR="005F2E99">
        <w:rPr>
          <w:rFonts w:cs="Times New Roman"/>
        </w:rPr>
        <w:t>12</w:t>
      </w:r>
      <w:r>
        <w:rPr>
          <w:rFonts w:cs="Times New Roman"/>
        </w:rPr>
        <w:t>]</w:t>
      </w:r>
      <w:r>
        <w:rPr>
          <w:rFonts w:cs="Times New Roman"/>
        </w:rPr>
        <w:tab/>
      </w:r>
      <w:r w:rsidRPr="0085703C">
        <w:rPr>
          <w:rFonts w:cs="Times New Roman"/>
        </w:rPr>
        <w:t xml:space="preserve">T. </w:t>
      </w:r>
      <w:proofErr w:type="spellStart"/>
      <w:r w:rsidRPr="0085703C">
        <w:rPr>
          <w:rFonts w:cs="Times New Roman"/>
        </w:rPr>
        <w:t>Ahonen</w:t>
      </w:r>
      <w:proofErr w:type="spellEnd"/>
      <w:r w:rsidRPr="0085703C">
        <w:rPr>
          <w:rFonts w:cs="Times New Roman"/>
        </w:rPr>
        <w:t xml:space="preserve">, A. </w:t>
      </w:r>
      <w:proofErr w:type="spellStart"/>
      <w:r w:rsidRPr="0085703C">
        <w:rPr>
          <w:rFonts w:cs="Times New Roman"/>
        </w:rPr>
        <w:t>Hadid</w:t>
      </w:r>
      <w:proofErr w:type="spellEnd"/>
      <w:r w:rsidRPr="0085703C">
        <w:rPr>
          <w:rFonts w:cs="Times New Roman"/>
        </w:rPr>
        <w:t xml:space="preserve"> i M. </w:t>
      </w:r>
      <w:proofErr w:type="spellStart"/>
      <w:r w:rsidRPr="0085703C">
        <w:rPr>
          <w:rFonts w:cs="Times New Roman"/>
        </w:rPr>
        <w:t>Pietikäinen</w:t>
      </w:r>
      <w:proofErr w:type="spellEnd"/>
      <w:r w:rsidRPr="0085703C">
        <w:rPr>
          <w:rFonts w:cs="Times New Roman"/>
        </w:rPr>
        <w:t xml:space="preserve">, Face </w:t>
      </w:r>
      <w:proofErr w:type="spellStart"/>
      <w:r w:rsidRPr="0085703C">
        <w:rPr>
          <w:rFonts w:cs="Times New Roman"/>
        </w:rPr>
        <w:t>Description</w:t>
      </w:r>
      <w:proofErr w:type="spellEnd"/>
      <w:r w:rsidRPr="0085703C">
        <w:rPr>
          <w:rFonts w:cs="Times New Roman"/>
        </w:rPr>
        <w:t xml:space="preserve"> </w:t>
      </w:r>
      <w:proofErr w:type="spellStart"/>
      <w:r w:rsidRPr="0085703C">
        <w:rPr>
          <w:rFonts w:cs="Times New Roman"/>
        </w:rPr>
        <w:t>with</w:t>
      </w:r>
      <w:proofErr w:type="spellEnd"/>
      <w:r w:rsidRPr="0085703C">
        <w:rPr>
          <w:rFonts w:cs="Times New Roman"/>
        </w:rPr>
        <w:t xml:space="preserve"> </w:t>
      </w:r>
      <w:proofErr w:type="spellStart"/>
      <w:r w:rsidRPr="0085703C">
        <w:rPr>
          <w:rFonts w:cs="Times New Roman"/>
        </w:rPr>
        <w:t>Local</w:t>
      </w:r>
      <w:proofErr w:type="spellEnd"/>
      <w:r w:rsidRPr="0085703C">
        <w:rPr>
          <w:rFonts w:cs="Times New Roman"/>
        </w:rPr>
        <w:t xml:space="preserve"> </w:t>
      </w:r>
      <w:proofErr w:type="spellStart"/>
      <w:r w:rsidRPr="0085703C">
        <w:rPr>
          <w:rFonts w:cs="Times New Roman"/>
        </w:rPr>
        <w:t>Binary</w:t>
      </w:r>
      <w:proofErr w:type="spellEnd"/>
      <w:r w:rsidRPr="0085703C">
        <w:rPr>
          <w:rFonts w:cs="Times New Roman"/>
        </w:rPr>
        <w:t xml:space="preserve"> </w:t>
      </w:r>
      <w:proofErr w:type="spellStart"/>
      <w:r w:rsidRPr="0085703C">
        <w:rPr>
          <w:rFonts w:cs="Times New Roman"/>
        </w:rPr>
        <w:t>Patterns</w:t>
      </w:r>
      <w:proofErr w:type="spellEnd"/>
      <w:r w:rsidRPr="0085703C">
        <w:rPr>
          <w:rFonts w:cs="Times New Roman"/>
        </w:rPr>
        <w:t xml:space="preserve">: </w:t>
      </w:r>
      <w:proofErr w:type="spellStart"/>
      <w:r w:rsidRPr="0085703C">
        <w:rPr>
          <w:rFonts w:cs="Times New Roman"/>
        </w:rPr>
        <w:t>Application</w:t>
      </w:r>
      <w:proofErr w:type="spellEnd"/>
      <w:r w:rsidRPr="0085703C">
        <w:rPr>
          <w:rFonts w:cs="Times New Roman"/>
        </w:rPr>
        <w:t xml:space="preserve"> to Face </w:t>
      </w:r>
      <w:proofErr w:type="spellStart"/>
      <w:r w:rsidRPr="0085703C">
        <w:rPr>
          <w:rFonts w:cs="Times New Roman"/>
        </w:rPr>
        <w:t>Recognition</w:t>
      </w:r>
      <w:proofErr w:type="spellEnd"/>
      <w:r w:rsidRPr="0085703C">
        <w:rPr>
          <w:rFonts w:cs="Times New Roman"/>
        </w:rPr>
        <w:t xml:space="preserve">, </w:t>
      </w:r>
      <w:proofErr w:type="spellStart"/>
      <w:r w:rsidRPr="0085703C">
        <w:rPr>
          <w:rFonts w:cs="Times New Roman"/>
        </w:rPr>
        <w:t>Pattern</w:t>
      </w:r>
      <w:proofErr w:type="spellEnd"/>
      <w:r w:rsidRPr="0085703C">
        <w:rPr>
          <w:rFonts w:cs="Times New Roman"/>
        </w:rPr>
        <w:t xml:space="preserve"> </w:t>
      </w:r>
      <w:proofErr w:type="spellStart"/>
      <w:r w:rsidRPr="0085703C">
        <w:rPr>
          <w:rFonts w:cs="Times New Roman"/>
        </w:rPr>
        <w:t>Analysis</w:t>
      </w:r>
      <w:proofErr w:type="spellEnd"/>
      <w:r w:rsidRPr="0085703C">
        <w:rPr>
          <w:rFonts w:cs="Times New Roman"/>
        </w:rPr>
        <w:t xml:space="preserve"> </w:t>
      </w:r>
      <w:proofErr w:type="spellStart"/>
      <w:r w:rsidRPr="0085703C">
        <w:rPr>
          <w:rFonts w:cs="Times New Roman"/>
        </w:rPr>
        <w:t>and</w:t>
      </w:r>
      <w:proofErr w:type="spellEnd"/>
      <w:r w:rsidRPr="0085703C">
        <w:rPr>
          <w:rFonts w:cs="Times New Roman"/>
        </w:rPr>
        <w:t xml:space="preserve"> </w:t>
      </w:r>
      <w:proofErr w:type="spellStart"/>
      <w:r w:rsidRPr="0085703C">
        <w:rPr>
          <w:rFonts w:cs="Times New Roman"/>
        </w:rPr>
        <w:t>Machine</w:t>
      </w:r>
      <w:proofErr w:type="spellEnd"/>
      <w:r w:rsidRPr="0085703C">
        <w:rPr>
          <w:rFonts w:cs="Times New Roman"/>
        </w:rPr>
        <w:t xml:space="preserve"> </w:t>
      </w:r>
      <w:proofErr w:type="spellStart"/>
      <w:r w:rsidRPr="0085703C">
        <w:rPr>
          <w:rFonts w:cs="Times New Roman"/>
        </w:rPr>
        <w:t>Intelligence</w:t>
      </w:r>
      <w:proofErr w:type="spellEnd"/>
      <w:r w:rsidRPr="0085703C">
        <w:rPr>
          <w:rFonts w:cs="Times New Roman"/>
        </w:rPr>
        <w:t xml:space="preserve">, IEEE </w:t>
      </w:r>
      <w:proofErr w:type="spellStart"/>
      <w:r w:rsidRPr="0085703C">
        <w:rPr>
          <w:rFonts w:cs="Times New Roman"/>
        </w:rPr>
        <w:t>Transaction</w:t>
      </w:r>
      <w:proofErr w:type="spellEnd"/>
      <w:r w:rsidRPr="0085703C">
        <w:rPr>
          <w:rFonts w:cs="Times New Roman"/>
        </w:rPr>
        <w:t xml:space="preserve"> on, </w:t>
      </w:r>
      <w:r w:rsidR="0009119A">
        <w:rPr>
          <w:rFonts w:cs="Times New Roman"/>
        </w:rPr>
        <w:t>Br. 12, Sv. 28</w:t>
      </w:r>
      <w:r w:rsidR="0009119A" w:rsidRPr="0085703C">
        <w:rPr>
          <w:rFonts w:cs="Times New Roman"/>
        </w:rPr>
        <w:t xml:space="preserve"> </w:t>
      </w:r>
      <w:r w:rsidRPr="0085703C">
        <w:rPr>
          <w:rFonts w:cs="Times New Roman"/>
        </w:rPr>
        <w:t xml:space="preserve">, </w:t>
      </w:r>
      <w:r w:rsidR="0009119A">
        <w:rPr>
          <w:rFonts w:cs="Times New Roman"/>
        </w:rPr>
        <w:t>str</w:t>
      </w:r>
      <w:r w:rsidRPr="0085703C">
        <w:rPr>
          <w:rFonts w:cs="Times New Roman"/>
        </w:rPr>
        <w:t>. 2037 – 2041, 2006.</w:t>
      </w:r>
    </w:p>
    <w:p w14:paraId="3AA9A05E" w14:textId="23288F0E" w:rsidR="00BF3EAD" w:rsidRDefault="00BF3EAD" w:rsidP="003735B1">
      <w:pPr>
        <w:pStyle w:val="Tijelo"/>
        <w:rPr>
          <w:rFonts w:cs="Times New Roman"/>
        </w:rPr>
      </w:pPr>
      <w:r>
        <w:rPr>
          <w:rFonts w:cs="Times New Roman"/>
        </w:rPr>
        <w:lastRenderedPageBreak/>
        <w:t>[13</w:t>
      </w:r>
      <w:r w:rsidRPr="00ED2B0C">
        <w:rPr>
          <w:rFonts w:cs="Times New Roman"/>
        </w:rPr>
        <w:t>]</w:t>
      </w:r>
      <w:r w:rsidRPr="00ED2B0C">
        <w:rPr>
          <w:rFonts w:cs="Times New Roman"/>
        </w:rPr>
        <w:tab/>
        <w:t xml:space="preserve">S. </w:t>
      </w:r>
      <w:proofErr w:type="spellStart"/>
      <w:r w:rsidRPr="00ED2B0C">
        <w:rPr>
          <w:rFonts w:cs="Times New Roman"/>
        </w:rPr>
        <w:t>Padmavathi</w:t>
      </w:r>
      <w:proofErr w:type="spellEnd"/>
      <w:r w:rsidRPr="00ED2B0C">
        <w:rPr>
          <w:rFonts w:cs="Times New Roman"/>
        </w:rPr>
        <w:t xml:space="preserve">, P. </w:t>
      </w:r>
      <w:proofErr w:type="spellStart"/>
      <w:r w:rsidRPr="00ED2B0C">
        <w:rPr>
          <w:rFonts w:cs="Times New Roman"/>
        </w:rPr>
        <w:t>Prem</w:t>
      </w:r>
      <w:proofErr w:type="spellEnd"/>
      <w:r w:rsidRPr="00ED2B0C">
        <w:rPr>
          <w:rFonts w:cs="Times New Roman"/>
        </w:rPr>
        <w:t xml:space="preserve"> i D. </w:t>
      </w:r>
      <w:proofErr w:type="spellStart"/>
      <w:r w:rsidRPr="00ED2B0C">
        <w:rPr>
          <w:rFonts w:cs="Times New Roman"/>
        </w:rPr>
        <w:t>Praveenn</w:t>
      </w:r>
      <w:proofErr w:type="spellEnd"/>
      <w:r w:rsidRPr="00ED2B0C">
        <w:rPr>
          <w:rFonts w:cs="Times New Roman"/>
        </w:rPr>
        <w:t xml:space="preserve">, </w:t>
      </w:r>
      <w:proofErr w:type="spellStart"/>
      <w:r w:rsidRPr="00ED2B0C">
        <w:rPr>
          <w:rFonts w:cs="Times New Roman"/>
        </w:rPr>
        <w:t>Locating</w:t>
      </w:r>
      <w:proofErr w:type="spellEnd"/>
      <w:r w:rsidRPr="00ED2B0C">
        <w:rPr>
          <w:rFonts w:cs="Times New Roman"/>
        </w:rPr>
        <w:t xml:space="preserve"> </w:t>
      </w:r>
      <w:proofErr w:type="spellStart"/>
      <w:r w:rsidRPr="00ED2B0C">
        <w:rPr>
          <w:rFonts w:cs="Times New Roman"/>
        </w:rPr>
        <w:t>Fabric</w:t>
      </w:r>
      <w:proofErr w:type="spellEnd"/>
      <w:r w:rsidRPr="00ED2B0C">
        <w:rPr>
          <w:rFonts w:cs="Times New Roman"/>
        </w:rPr>
        <w:t xml:space="preserve"> </w:t>
      </w:r>
      <w:proofErr w:type="spellStart"/>
      <w:r w:rsidRPr="00ED2B0C">
        <w:rPr>
          <w:rFonts w:cs="Times New Roman"/>
        </w:rPr>
        <w:t>Defects</w:t>
      </w:r>
      <w:proofErr w:type="spellEnd"/>
      <w:r w:rsidRPr="00ED2B0C">
        <w:rPr>
          <w:rFonts w:cs="Times New Roman"/>
        </w:rPr>
        <w:t xml:space="preserve"> </w:t>
      </w:r>
      <w:proofErr w:type="spellStart"/>
      <w:r w:rsidRPr="00ED2B0C">
        <w:rPr>
          <w:rFonts w:cs="Times New Roman"/>
        </w:rPr>
        <w:t>Using</w:t>
      </w:r>
      <w:proofErr w:type="spellEnd"/>
      <w:r w:rsidRPr="00ED2B0C">
        <w:rPr>
          <w:rFonts w:cs="Times New Roman"/>
        </w:rPr>
        <w:t xml:space="preserve"> </w:t>
      </w:r>
      <w:proofErr w:type="spellStart"/>
      <w:r w:rsidRPr="00ED2B0C">
        <w:rPr>
          <w:rFonts w:cs="Times New Roman"/>
        </w:rPr>
        <w:t>Gabor</w:t>
      </w:r>
      <w:proofErr w:type="spellEnd"/>
      <w:r w:rsidRPr="00ED2B0C">
        <w:rPr>
          <w:rFonts w:cs="Times New Roman"/>
        </w:rPr>
        <w:t xml:space="preserve"> </w:t>
      </w:r>
      <w:proofErr w:type="spellStart"/>
      <w:r w:rsidRPr="00ED2B0C">
        <w:rPr>
          <w:rFonts w:cs="Times New Roman"/>
        </w:rPr>
        <w:t>Filters</w:t>
      </w:r>
      <w:proofErr w:type="spellEnd"/>
      <w:r w:rsidRPr="00ED2B0C">
        <w:rPr>
          <w:rFonts w:cs="Times New Roman"/>
        </w:rPr>
        <w:t xml:space="preserve">, International </w:t>
      </w:r>
      <w:proofErr w:type="spellStart"/>
      <w:r w:rsidRPr="00ED2B0C">
        <w:rPr>
          <w:rFonts w:cs="Times New Roman"/>
        </w:rPr>
        <w:t>Jurnal</w:t>
      </w:r>
      <w:proofErr w:type="spellEnd"/>
      <w:r w:rsidRPr="00ED2B0C">
        <w:rPr>
          <w:rFonts w:cs="Times New Roman"/>
        </w:rPr>
        <w:t xml:space="preserve"> </w:t>
      </w:r>
      <w:proofErr w:type="spellStart"/>
      <w:r w:rsidRPr="00ED2B0C">
        <w:rPr>
          <w:rFonts w:cs="Times New Roman"/>
        </w:rPr>
        <w:t>of</w:t>
      </w:r>
      <w:proofErr w:type="spellEnd"/>
      <w:r w:rsidRPr="00ED2B0C">
        <w:rPr>
          <w:rFonts w:cs="Times New Roman"/>
        </w:rPr>
        <w:t xml:space="preserve"> </w:t>
      </w:r>
      <w:proofErr w:type="spellStart"/>
      <w:r w:rsidRPr="00ED2B0C">
        <w:rPr>
          <w:rFonts w:cs="Times New Roman"/>
        </w:rPr>
        <w:t>Scientific</w:t>
      </w:r>
      <w:proofErr w:type="spellEnd"/>
      <w:r w:rsidRPr="00ED2B0C">
        <w:rPr>
          <w:rFonts w:cs="Times New Roman"/>
        </w:rPr>
        <w:t xml:space="preserve"> Research </w:t>
      </w:r>
      <w:proofErr w:type="spellStart"/>
      <w:r w:rsidRPr="00ED2B0C">
        <w:rPr>
          <w:rFonts w:cs="Times New Roman"/>
        </w:rPr>
        <w:t>Engineering</w:t>
      </w:r>
      <w:proofErr w:type="spellEnd"/>
      <w:r w:rsidRPr="00ED2B0C">
        <w:rPr>
          <w:rFonts w:cs="Times New Roman"/>
        </w:rPr>
        <w:t xml:space="preserve"> &amp; Technology, ISSN 2278 – 0882, Vol. 2 </w:t>
      </w:r>
      <w:proofErr w:type="spellStart"/>
      <w:r w:rsidRPr="00ED2B0C">
        <w:rPr>
          <w:rFonts w:cs="Times New Roman"/>
        </w:rPr>
        <w:t>Issue</w:t>
      </w:r>
      <w:proofErr w:type="spellEnd"/>
      <w:r w:rsidRPr="00ED2B0C">
        <w:rPr>
          <w:rFonts w:cs="Times New Roman"/>
        </w:rPr>
        <w:t xml:space="preserve"> 8, </w:t>
      </w:r>
      <w:proofErr w:type="spellStart"/>
      <w:r w:rsidRPr="00ED2B0C">
        <w:rPr>
          <w:rFonts w:cs="Times New Roman"/>
        </w:rPr>
        <w:t>pp</w:t>
      </w:r>
      <w:proofErr w:type="spellEnd"/>
      <w:r w:rsidRPr="00ED2B0C">
        <w:rPr>
          <w:rFonts w:cs="Times New Roman"/>
        </w:rPr>
        <w:t>. 472-478, Studeni 2013.</w:t>
      </w:r>
    </w:p>
    <w:p w14:paraId="485BE23C" w14:textId="4156347E" w:rsidR="00BF3EAD" w:rsidRPr="00BF3EAD" w:rsidRDefault="00BF3EAD" w:rsidP="003735B1">
      <w:pPr>
        <w:pStyle w:val="Tijelo"/>
        <w:rPr>
          <w:rFonts w:cs="Times New Roman"/>
          <w:shd w:val="clear" w:color="auto" w:fill="FFFFFF"/>
        </w:rPr>
      </w:pPr>
      <w:r>
        <w:rPr>
          <w:rFonts w:cs="Times New Roman"/>
        </w:rPr>
        <w:t>[14</w:t>
      </w:r>
      <w:r w:rsidRPr="00ED2B0C">
        <w:rPr>
          <w:rFonts w:cs="Times New Roman"/>
        </w:rPr>
        <w:t>]</w:t>
      </w:r>
      <w:r w:rsidRPr="00ED2B0C">
        <w:rPr>
          <w:rFonts w:cs="Times New Roman"/>
        </w:rPr>
        <w:tab/>
        <w:t xml:space="preserve">S. </w:t>
      </w:r>
      <w:proofErr w:type="spellStart"/>
      <w:r w:rsidRPr="00ED2B0C">
        <w:rPr>
          <w:rFonts w:cs="Times New Roman"/>
        </w:rPr>
        <w:t>Wold</w:t>
      </w:r>
      <w:proofErr w:type="spellEnd"/>
      <w:r w:rsidRPr="00ED2B0C">
        <w:rPr>
          <w:rFonts w:cs="Times New Roman"/>
        </w:rPr>
        <w:t xml:space="preserve">, K. </w:t>
      </w:r>
      <w:proofErr w:type="spellStart"/>
      <w:r w:rsidRPr="00ED2B0C">
        <w:rPr>
          <w:rFonts w:cs="Times New Roman"/>
        </w:rPr>
        <w:t>Esbensen</w:t>
      </w:r>
      <w:proofErr w:type="spellEnd"/>
      <w:r w:rsidRPr="00ED2B0C">
        <w:rPr>
          <w:rFonts w:cs="Times New Roman"/>
        </w:rPr>
        <w:t xml:space="preserve">, </w:t>
      </w:r>
      <w:proofErr w:type="spellStart"/>
      <w:r w:rsidRPr="00ED2B0C">
        <w:rPr>
          <w:rFonts w:cs="Times New Roman"/>
        </w:rPr>
        <w:t>and</w:t>
      </w:r>
      <w:proofErr w:type="spellEnd"/>
      <w:r w:rsidRPr="00ED2B0C">
        <w:rPr>
          <w:rFonts w:cs="Times New Roman"/>
        </w:rPr>
        <w:t xml:space="preserve"> P. </w:t>
      </w:r>
      <w:proofErr w:type="spellStart"/>
      <w:r w:rsidRPr="00ED2B0C">
        <w:rPr>
          <w:rFonts w:cs="Times New Roman"/>
        </w:rPr>
        <w:t>Geladi</w:t>
      </w:r>
      <w:proofErr w:type="spellEnd"/>
      <w:r w:rsidRPr="00ED2B0C">
        <w:rPr>
          <w:rFonts w:cs="Times New Roman"/>
        </w:rPr>
        <w:t xml:space="preserve">, Principal </w:t>
      </w:r>
      <w:proofErr w:type="spellStart"/>
      <w:r w:rsidRPr="00ED2B0C">
        <w:rPr>
          <w:rFonts w:cs="Times New Roman"/>
        </w:rPr>
        <w:t>component</w:t>
      </w:r>
      <w:proofErr w:type="spellEnd"/>
      <w:r w:rsidRPr="00ED2B0C">
        <w:rPr>
          <w:rFonts w:cs="Times New Roman"/>
        </w:rPr>
        <w:t xml:space="preserve"> </w:t>
      </w:r>
      <w:proofErr w:type="spellStart"/>
      <w:r w:rsidRPr="00ED2B0C">
        <w:rPr>
          <w:rFonts w:cs="Times New Roman"/>
        </w:rPr>
        <w:t>analysis</w:t>
      </w:r>
      <w:proofErr w:type="spellEnd"/>
      <w:r w:rsidRPr="00ED2B0C">
        <w:rPr>
          <w:rFonts w:cs="Times New Roman"/>
        </w:rPr>
        <w:t xml:space="preserve">, </w:t>
      </w:r>
      <w:proofErr w:type="spellStart"/>
      <w:r w:rsidRPr="00ED2B0C">
        <w:rPr>
          <w:rFonts w:cs="Times New Roman"/>
        </w:rPr>
        <w:t>Chemometrics</w:t>
      </w:r>
      <w:proofErr w:type="spellEnd"/>
      <w:r w:rsidRPr="00ED2B0C">
        <w:rPr>
          <w:rFonts w:cs="Times New Roman"/>
        </w:rPr>
        <w:t xml:space="preserve"> </w:t>
      </w:r>
      <w:proofErr w:type="spellStart"/>
      <w:r w:rsidRPr="00ED2B0C">
        <w:rPr>
          <w:rFonts w:cs="Times New Roman"/>
        </w:rPr>
        <w:t>and</w:t>
      </w:r>
      <w:proofErr w:type="spellEnd"/>
      <w:r w:rsidRPr="00ED2B0C">
        <w:rPr>
          <w:rFonts w:cs="Times New Roman"/>
        </w:rPr>
        <w:t xml:space="preserve"> </w:t>
      </w:r>
      <w:proofErr w:type="spellStart"/>
      <w:r w:rsidRPr="00ED2B0C">
        <w:rPr>
          <w:rFonts w:cs="Times New Roman"/>
        </w:rPr>
        <w:t>intelligent</w:t>
      </w:r>
      <w:proofErr w:type="spellEnd"/>
      <w:r w:rsidRPr="00ED2B0C">
        <w:rPr>
          <w:rFonts w:cs="Times New Roman"/>
        </w:rPr>
        <w:t xml:space="preserve"> </w:t>
      </w:r>
      <w:proofErr w:type="spellStart"/>
      <w:r w:rsidRPr="00ED2B0C">
        <w:rPr>
          <w:rFonts w:cs="Times New Roman"/>
        </w:rPr>
        <w:t>laboratory</w:t>
      </w:r>
      <w:proofErr w:type="spellEnd"/>
      <w:r w:rsidRPr="00ED2B0C">
        <w:rPr>
          <w:rFonts w:cs="Times New Roman"/>
        </w:rPr>
        <w:t xml:space="preserve"> </w:t>
      </w:r>
      <w:proofErr w:type="spellStart"/>
      <w:r w:rsidRPr="00ED2B0C">
        <w:rPr>
          <w:rFonts w:cs="Times New Roman"/>
        </w:rPr>
        <w:t>systems</w:t>
      </w:r>
      <w:proofErr w:type="spellEnd"/>
      <w:r w:rsidRPr="00ED2B0C">
        <w:rPr>
          <w:rFonts w:cs="Times New Roman"/>
        </w:rPr>
        <w:t xml:space="preserve">, Elsevier Science </w:t>
      </w:r>
      <w:proofErr w:type="spellStart"/>
      <w:r w:rsidRPr="00ED2B0C">
        <w:rPr>
          <w:rFonts w:cs="Times New Roman"/>
        </w:rPr>
        <w:t>Publishers</w:t>
      </w:r>
      <w:proofErr w:type="spellEnd"/>
      <w:r w:rsidRPr="00ED2B0C">
        <w:rPr>
          <w:rFonts w:cs="Times New Roman"/>
        </w:rPr>
        <w:t xml:space="preserve"> B.V, </w:t>
      </w:r>
      <w:proofErr w:type="spellStart"/>
      <w:r w:rsidRPr="00ED2B0C">
        <w:rPr>
          <w:rFonts w:cs="Times New Roman"/>
        </w:rPr>
        <w:t>pp</w:t>
      </w:r>
      <w:proofErr w:type="spellEnd"/>
      <w:r w:rsidRPr="00ED2B0C">
        <w:rPr>
          <w:rFonts w:cs="Times New Roman"/>
        </w:rPr>
        <w:t>. 37-52, Nizozemska, 1987.</w:t>
      </w:r>
    </w:p>
    <w:p w14:paraId="7FF327A8" w14:textId="66E38445" w:rsidR="00075CFA" w:rsidRDefault="00075CFA" w:rsidP="003735B1">
      <w:pPr>
        <w:pStyle w:val="Tijelo"/>
        <w:rPr>
          <w:rFonts w:cs="Times New Roman"/>
        </w:rPr>
      </w:pPr>
      <w:r>
        <w:rPr>
          <w:rFonts w:cs="Times New Roman"/>
        </w:rPr>
        <w:t>[</w:t>
      </w:r>
      <w:r w:rsidR="00BF3EAD">
        <w:t>15</w:t>
      </w:r>
      <w:r w:rsidRPr="00075CFA">
        <w:rPr>
          <w:rFonts w:cs="Times New Roman"/>
        </w:rPr>
        <w:t>]</w:t>
      </w:r>
      <w:r w:rsidRPr="00075CFA">
        <w:rPr>
          <w:rFonts w:cs="Times New Roman"/>
        </w:rPr>
        <w:tab/>
        <w:t xml:space="preserve">M. N. </w:t>
      </w:r>
      <w:proofErr w:type="spellStart"/>
      <w:r w:rsidRPr="00075CFA">
        <w:rPr>
          <w:rFonts w:cs="Times New Roman"/>
        </w:rPr>
        <w:t>Murty</w:t>
      </w:r>
      <w:proofErr w:type="spellEnd"/>
      <w:r w:rsidRPr="00075CFA">
        <w:rPr>
          <w:rFonts w:cs="Times New Roman"/>
        </w:rPr>
        <w:t xml:space="preserve"> i V. S. Devi, </w:t>
      </w:r>
      <w:proofErr w:type="spellStart"/>
      <w:r w:rsidRPr="00075CFA">
        <w:rPr>
          <w:rFonts w:cs="Times New Roman"/>
        </w:rPr>
        <w:t>Pattern</w:t>
      </w:r>
      <w:proofErr w:type="spellEnd"/>
      <w:r w:rsidRPr="00075CFA">
        <w:rPr>
          <w:rFonts w:cs="Times New Roman"/>
        </w:rPr>
        <w:t xml:space="preserve"> </w:t>
      </w:r>
      <w:proofErr w:type="spellStart"/>
      <w:r w:rsidRPr="00075CFA">
        <w:rPr>
          <w:rFonts w:cs="Times New Roman"/>
        </w:rPr>
        <w:t>Recognition</w:t>
      </w:r>
      <w:proofErr w:type="spellEnd"/>
      <w:r w:rsidRPr="00075CFA">
        <w:rPr>
          <w:rFonts w:cs="Times New Roman"/>
        </w:rPr>
        <w:t xml:space="preserve"> </w:t>
      </w:r>
      <w:proofErr w:type="spellStart"/>
      <w:r w:rsidRPr="00075CFA">
        <w:rPr>
          <w:rFonts w:cs="Times New Roman"/>
        </w:rPr>
        <w:t>An</w:t>
      </w:r>
      <w:proofErr w:type="spellEnd"/>
      <w:r w:rsidRPr="00075CFA">
        <w:rPr>
          <w:rFonts w:cs="Times New Roman"/>
        </w:rPr>
        <w:t xml:space="preserve"> </w:t>
      </w:r>
      <w:proofErr w:type="spellStart"/>
      <w:r w:rsidRPr="00075CFA">
        <w:rPr>
          <w:rFonts w:cs="Times New Roman"/>
        </w:rPr>
        <w:t>Algorithmic</w:t>
      </w:r>
      <w:proofErr w:type="spellEnd"/>
      <w:r w:rsidRPr="00075CFA">
        <w:rPr>
          <w:rFonts w:cs="Times New Roman"/>
        </w:rPr>
        <w:t xml:space="preserve"> </w:t>
      </w:r>
      <w:proofErr w:type="spellStart"/>
      <w:r w:rsidRPr="00075CFA">
        <w:rPr>
          <w:rFonts w:cs="Times New Roman"/>
        </w:rPr>
        <w:t>Approach</w:t>
      </w:r>
      <w:proofErr w:type="spellEnd"/>
      <w:r w:rsidRPr="00075CFA">
        <w:rPr>
          <w:rFonts w:cs="Times New Roman"/>
        </w:rPr>
        <w:t xml:space="preserve">, </w:t>
      </w:r>
      <w:proofErr w:type="spellStart"/>
      <w:r w:rsidRPr="00075CFA">
        <w:rPr>
          <w:rFonts w:cs="Times New Roman"/>
        </w:rPr>
        <w:t>Springer</w:t>
      </w:r>
      <w:proofErr w:type="spellEnd"/>
      <w:r w:rsidRPr="00075CFA">
        <w:rPr>
          <w:rFonts w:cs="Times New Roman"/>
        </w:rPr>
        <w:t>, SAD, 2011.</w:t>
      </w:r>
    </w:p>
    <w:p w14:paraId="7CF816E4" w14:textId="652F6932" w:rsidR="00BF3EAD" w:rsidRDefault="00BF3EAD" w:rsidP="003735B1">
      <w:pPr>
        <w:pStyle w:val="Tijelo"/>
        <w:rPr>
          <w:rStyle w:val="apple-converted-space"/>
          <w:rFonts w:cs="Times New Roman"/>
          <w:color w:val="222222"/>
          <w:sz w:val="20"/>
          <w:szCs w:val="20"/>
          <w:shd w:val="clear" w:color="auto" w:fill="FFFFFF"/>
        </w:rPr>
      </w:pPr>
      <w:r>
        <w:rPr>
          <w:rFonts w:cs="Times New Roman"/>
          <w:shd w:val="clear" w:color="auto" w:fill="FFFFFF"/>
        </w:rPr>
        <w:t>[</w:t>
      </w:r>
      <w:r>
        <w:rPr>
          <w:rFonts w:cs="Times New Roman"/>
        </w:rPr>
        <w:t>16</w:t>
      </w:r>
      <w:r w:rsidRPr="00ED2B0C">
        <w:rPr>
          <w:rFonts w:cs="Times New Roman"/>
          <w:shd w:val="clear" w:color="auto" w:fill="FFFFFF"/>
        </w:rPr>
        <w:t>]</w:t>
      </w:r>
      <w:r w:rsidRPr="00ED2B0C">
        <w:rPr>
          <w:rFonts w:cs="Times New Roman"/>
          <w:shd w:val="clear" w:color="auto" w:fill="FFFFFF"/>
        </w:rPr>
        <w:tab/>
        <w:t xml:space="preserve">P. Viola, M. Jones, </w:t>
      </w:r>
      <w:proofErr w:type="spellStart"/>
      <w:r w:rsidRPr="00ED2B0C">
        <w:rPr>
          <w:rFonts w:cs="Times New Roman"/>
          <w:shd w:val="clear" w:color="auto" w:fill="FFFFFF"/>
        </w:rPr>
        <w:t>Rapid</w:t>
      </w:r>
      <w:proofErr w:type="spellEnd"/>
      <w:r w:rsidRPr="00ED2B0C">
        <w:rPr>
          <w:rFonts w:cs="Times New Roman"/>
          <w:shd w:val="clear" w:color="auto" w:fill="FFFFFF"/>
        </w:rPr>
        <w:t xml:space="preserve"> </w:t>
      </w:r>
      <w:proofErr w:type="spellStart"/>
      <w:r w:rsidRPr="00ED2B0C">
        <w:rPr>
          <w:rFonts w:cs="Times New Roman"/>
          <w:shd w:val="clear" w:color="auto" w:fill="FFFFFF"/>
        </w:rPr>
        <w:t>object</w:t>
      </w:r>
      <w:proofErr w:type="spellEnd"/>
      <w:r w:rsidRPr="00ED2B0C">
        <w:rPr>
          <w:rFonts w:cs="Times New Roman"/>
          <w:shd w:val="clear" w:color="auto" w:fill="FFFFFF"/>
        </w:rPr>
        <w:t xml:space="preserve"> </w:t>
      </w:r>
      <w:proofErr w:type="spellStart"/>
      <w:r w:rsidRPr="00ED2B0C">
        <w:rPr>
          <w:rFonts w:cs="Times New Roman"/>
          <w:shd w:val="clear" w:color="auto" w:fill="FFFFFF"/>
        </w:rPr>
        <w:t>detection</w:t>
      </w:r>
      <w:proofErr w:type="spellEnd"/>
      <w:r w:rsidRPr="00ED2B0C">
        <w:rPr>
          <w:rFonts w:cs="Times New Roman"/>
          <w:shd w:val="clear" w:color="auto" w:fill="FFFFFF"/>
        </w:rPr>
        <w:t xml:space="preserve"> </w:t>
      </w:r>
      <w:proofErr w:type="spellStart"/>
      <w:r w:rsidRPr="00ED2B0C">
        <w:rPr>
          <w:rFonts w:cs="Times New Roman"/>
          <w:shd w:val="clear" w:color="auto" w:fill="FFFFFF"/>
        </w:rPr>
        <w:t>using</w:t>
      </w:r>
      <w:proofErr w:type="spellEnd"/>
      <w:r w:rsidRPr="00ED2B0C">
        <w:rPr>
          <w:rFonts w:cs="Times New Roman"/>
          <w:shd w:val="clear" w:color="auto" w:fill="FFFFFF"/>
        </w:rPr>
        <w:t xml:space="preserve"> </w:t>
      </w:r>
      <w:proofErr w:type="spellStart"/>
      <w:r w:rsidRPr="00ED2B0C">
        <w:rPr>
          <w:rFonts w:cs="Times New Roman"/>
          <w:shd w:val="clear" w:color="auto" w:fill="FFFFFF"/>
        </w:rPr>
        <w:t>boosted</w:t>
      </w:r>
      <w:proofErr w:type="spellEnd"/>
      <w:r w:rsidRPr="00ED2B0C">
        <w:rPr>
          <w:rFonts w:cs="Times New Roman"/>
          <w:shd w:val="clear" w:color="auto" w:fill="FFFFFF"/>
        </w:rPr>
        <w:t xml:space="preserve"> </w:t>
      </w:r>
      <w:proofErr w:type="spellStart"/>
      <w:r w:rsidRPr="00ED2B0C">
        <w:rPr>
          <w:rFonts w:cs="Times New Roman"/>
          <w:shd w:val="clear" w:color="auto" w:fill="FFFFFF"/>
        </w:rPr>
        <w:t>cascade</w:t>
      </w:r>
      <w:proofErr w:type="spellEnd"/>
      <w:r w:rsidRPr="00ED2B0C">
        <w:rPr>
          <w:rFonts w:cs="Times New Roman"/>
          <w:shd w:val="clear" w:color="auto" w:fill="FFFFFF"/>
        </w:rPr>
        <w:t xml:space="preserve"> </w:t>
      </w:r>
      <w:proofErr w:type="spellStart"/>
      <w:r w:rsidRPr="00ED2B0C">
        <w:rPr>
          <w:rFonts w:cs="Times New Roman"/>
          <w:shd w:val="clear" w:color="auto" w:fill="FFFFFF"/>
        </w:rPr>
        <w:t>of</w:t>
      </w:r>
      <w:proofErr w:type="spellEnd"/>
      <w:r w:rsidRPr="00ED2B0C">
        <w:rPr>
          <w:rFonts w:cs="Times New Roman"/>
          <w:shd w:val="clear" w:color="auto" w:fill="FFFFFF"/>
        </w:rPr>
        <w:t xml:space="preserve"> </w:t>
      </w:r>
      <w:proofErr w:type="spellStart"/>
      <w:r w:rsidRPr="00ED2B0C">
        <w:rPr>
          <w:rFonts w:cs="Times New Roman"/>
          <w:shd w:val="clear" w:color="auto" w:fill="FFFFFF"/>
        </w:rPr>
        <w:t>simple</w:t>
      </w:r>
      <w:proofErr w:type="spellEnd"/>
      <w:r w:rsidRPr="00ED2B0C">
        <w:rPr>
          <w:rFonts w:cs="Times New Roman"/>
          <w:shd w:val="clear" w:color="auto" w:fill="FFFFFF"/>
        </w:rPr>
        <w:t xml:space="preserve"> </w:t>
      </w:r>
      <w:proofErr w:type="spellStart"/>
      <w:r w:rsidRPr="00ED2B0C">
        <w:rPr>
          <w:rFonts w:cs="Times New Roman"/>
          <w:shd w:val="clear" w:color="auto" w:fill="FFFFFF"/>
        </w:rPr>
        <w:t>features</w:t>
      </w:r>
      <w:proofErr w:type="spellEnd"/>
      <w:r w:rsidRPr="00ED2B0C">
        <w:rPr>
          <w:rFonts w:cs="Times New Roman"/>
          <w:shd w:val="clear" w:color="auto" w:fill="FFFFFF"/>
        </w:rPr>
        <w:t xml:space="preserve">, In Computer </w:t>
      </w:r>
      <w:proofErr w:type="spellStart"/>
      <w:r w:rsidRPr="00ED2B0C">
        <w:rPr>
          <w:rFonts w:cs="Times New Roman"/>
          <w:shd w:val="clear" w:color="auto" w:fill="FFFFFF"/>
        </w:rPr>
        <w:t>Vision</w:t>
      </w:r>
      <w:proofErr w:type="spellEnd"/>
      <w:r w:rsidRPr="00ED2B0C">
        <w:rPr>
          <w:rFonts w:cs="Times New Roman"/>
          <w:shd w:val="clear" w:color="auto" w:fill="FFFFFF"/>
        </w:rPr>
        <w:t xml:space="preserve"> </w:t>
      </w:r>
      <w:proofErr w:type="spellStart"/>
      <w:r w:rsidRPr="00ED2B0C">
        <w:rPr>
          <w:rFonts w:cs="Times New Roman"/>
          <w:shd w:val="clear" w:color="auto" w:fill="FFFFFF"/>
        </w:rPr>
        <w:t>and</w:t>
      </w:r>
      <w:proofErr w:type="spellEnd"/>
      <w:r w:rsidRPr="00ED2B0C">
        <w:rPr>
          <w:rFonts w:cs="Times New Roman"/>
          <w:shd w:val="clear" w:color="auto" w:fill="FFFFFF"/>
        </w:rPr>
        <w:t xml:space="preserve"> </w:t>
      </w:r>
      <w:proofErr w:type="spellStart"/>
      <w:r w:rsidRPr="00ED2B0C">
        <w:rPr>
          <w:rFonts w:cs="Times New Roman"/>
          <w:shd w:val="clear" w:color="auto" w:fill="FFFFFF"/>
        </w:rPr>
        <w:t>Pattern</w:t>
      </w:r>
      <w:proofErr w:type="spellEnd"/>
      <w:r w:rsidRPr="00ED2B0C">
        <w:rPr>
          <w:rFonts w:cs="Times New Roman"/>
          <w:shd w:val="clear" w:color="auto" w:fill="FFFFFF"/>
        </w:rPr>
        <w:t xml:space="preserve"> </w:t>
      </w:r>
      <w:proofErr w:type="spellStart"/>
      <w:r w:rsidRPr="00ED2B0C">
        <w:rPr>
          <w:rFonts w:cs="Times New Roman"/>
          <w:shd w:val="clear" w:color="auto" w:fill="FFFFFF"/>
        </w:rPr>
        <w:t>Recognition</w:t>
      </w:r>
      <w:proofErr w:type="spellEnd"/>
      <w:r w:rsidRPr="00ED2B0C">
        <w:rPr>
          <w:rFonts w:cs="Times New Roman"/>
          <w:shd w:val="clear" w:color="auto" w:fill="FFFFFF"/>
        </w:rPr>
        <w:t xml:space="preserve">, </w:t>
      </w:r>
      <w:proofErr w:type="spellStart"/>
      <w:r w:rsidRPr="00ED2B0C">
        <w:rPr>
          <w:rFonts w:cs="Times New Roman"/>
          <w:shd w:val="clear" w:color="auto" w:fill="FFFFFF"/>
        </w:rPr>
        <w:t>Proceedings</w:t>
      </w:r>
      <w:proofErr w:type="spellEnd"/>
      <w:r w:rsidRPr="00ED2B0C">
        <w:rPr>
          <w:rFonts w:cs="Times New Roman"/>
          <w:shd w:val="clear" w:color="auto" w:fill="FFFFFF"/>
        </w:rPr>
        <w:t xml:space="preserve"> </w:t>
      </w:r>
      <w:proofErr w:type="spellStart"/>
      <w:r w:rsidRPr="00ED2B0C">
        <w:rPr>
          <w:rFonts w:cs="Times New Roman"/>
          <w:shd w:val="clear" w:color="auto" w:fill="FFFFFF"/>
        </w:rPr>
        <w:t>of</w:t>
      </w:r>
      <w:proofErr w:type="spellEnd"/>
      <w:r w:rsidRPr="00ED2B0C">
        <w:rPr>
          <w:rFonts w:cs="Times New Roman"/>
          <w:shd w:val="clear" w:color="auto" w:fill="FFFFFF"/>
        </w:rPr>
        <w:t xml:space="preserve"> </w:t>
      </w:r>
      <w:proofErr w:type="spellStart"/>
      <w:r w:rsidRPr="00ED2B0C">
        <w:rPr>
          <w:rFonts w:cs="Times New Roman"/>
          <w:shd w:val="clear" w:color="auto" w:fill="FFFFFF"/>
        </w:rPr>
        <w:t>the</w:t>
      </w:r>
      <w:proofErr w:type="spellEnd"/>
      <w:r w:rsidRPr="00ED2B0C">
        <w:rPr>
          <w:rFonts w:cs="Times New Roman"/>
          <w:shd w:val="clear" w:color="auto" w:fill="FFFFFF"/>
        </w:rPr>
        <w:t xml:space="preserve"> 2001 IEEE Computer </w:t>
      </w:r>
      <w:proofErr w:type="spellStart"/>
      <w:r w:rsidRPr="00ED2B0C">
        <w:rPr>
          <w:rFonts w:cs="Times New Roman"/>
          <w:shd w:val="clear" w:color="auto" w:fill="FFFFFF"/>
        </w:rPr>
        <w:t>Society</w:t>
      </w:r>
      <w:proofErr w:type="spellEnd"/>
      <w:r w:rsidRPr="00ED2B0C">
        <w:rPr>
          <w:rFonts w:cs="Times New Roman"/>
          <w:shd w:val="clear" w:color="auto" w:fill="FFFFFF"/>
        </w:rPr>
        <w:t xml:space="preserve"> </w:t>
      </w:r>
      <w:proofErr w:type="spellStart"/>
      <w:r w:rsidRPr="00ED2B0C">
        <w:rPr>
          <w:rFonts w:cs="Times New Roman"/>
          <w:shd w:val="clear" w:color="auto" w:fill="FFFFFF"/>
        </w:rPr>
        <w:t>Conference</w:t>
      </w:r>
      <w:proofErr w:type="spellEnd"/>
      <w:r w:rsidRPr="00ED2B0C">
        <w:rPr>
          <w:rFonts w:cs="Times New Roman"/>
          <w:shd w:val="clear" w:color="auto" w:fill="FFFFFF"/>
        </w:rPr>
        <w:t xml:space="preserve">, Vol. 1, </w:t>
      </w:r>
      <w:proofErr w:type="spellStart"/>
      <w:r w:rsidRPr="00ED2B0C">
        <w:rPr>
          <w:rFonts w:cs="Times New Roman"/>
          <w:shd w:val="clear" w:color="auto" w:fill="FFFFFF"/>
        </w:rPr>
        <w:t>pp</w:t>
      </w:r>
      <w:proofErr w:type="spellEnd"/>
      <w:r w:rsidRPr="00ED2B0C">
        <w:rPr>
          <w:rFonts w:cs="Times New Roman"/>
          <w:shd w:val="clear" w:color="auto" w:fill="FFFFFF"/>
        </w:rPr>
        <w:t xml:space="preserve">. </w:t>
      </w:r>
      <w:r>
        <w:rPr>
          <w:rStyle w:val="apple-converted-space"/>
          <w:rFonts w:cs="Times New Roman"/>
          <w:color w:val="222222"/>
          <w:sz w:val="20"/>
          <w:szCs w:val="20"/>
          <w:shd w:val="clear" w:color="auto" w:fill="FFFFFF"/>
        </w:rPr>
        <w:t xml:space="preserve"> I-511-I-518, 2001.</w:t>
      </w:r>
    </w:p>
    <w:p w14:paraId="7D846475" w14:textId="148FA165" w:rsidR="00BF3EAD" w:rsidRPr="00BF3EAD" w:rsidRDefault="00BF3EAD" w:rsidP="003735B1">
      <w:pPr>
        <w:pStyle w:val="Tijelo"/>
        <w:rPr>
          <w:rFonts w:cs="Times New Roman"/>
        </w:rPr>
      </w:pPr>
      <w:r>
        <w:rPr>
          <w:rStyle w:val="apple-converted-space"/>
          <w:rFonts w:cs="Times New Roman"/>
          <w:color w:val="222222"/>
          <w:szCs w:val="20"/>
          <w:shd w:val="clear" w:color="auto" w:fill="FFFFFF"/>
        </w:rPr>
        <w:t>[17</w:t>
      </w:r>
      <w:r w:rsidRPr="004C1831">
        <w:rPr>
          <w:rStyle w:val="apple-converted-space"/>
          <w:rFonts w:cs="Times New Roman"/>
          <w:color w:val="222222"/>
          <w:szCs w:val="20"/>
          <w:shd w:val="clear" w:color="auto" w:fill="FFFFFF"/>
        </w:rPr>
        <w:t>]</w:t>
      </w:r>
      <w:r w:rsidRPr="00ED2B0C">
        <w:rPr>
          <w:rStyle w:val="apple-converted-space"/>
          <w:rFonts w:cs="Times New Roman"/>
          <w:color w:val="222222"/>
          <w:sz w:val="20"/>
          <w:szCs w:val="20"/>
          <w:shd w:val="clear" w:color="auto" w:fill="FFFFFF"/>
        </w:rPr>
        <w:tab/>
      </w:r>
      <w:r w:rsidRPr="00ED2B0C">
        <w:rPr>
          <w:rFonts w:cs="Times New Roman"/>
        </w:rPr>
        <w:t xml:space="preserve">Y. </w:t>
      </w:r>
      <w:proofErr w:type="spellStart"/>
      <w:r w:rsidRPr="00ED2B0C">
        <w:rPr>
          <w:rFonts w:cs="Times New Roman"/>
        </w:rPr>
        <w:t>Freund</w:t>
      </w:r>
      <w:proofErr w:type="spellEnd"/>
      <w:r w:rsidRPr="00ED2B0C">
        <w:rPr>
          <w:rFonts w:cs="Times New Roman"/>
        </w:rPr>
        <w:t xml:space="preserve"> &amp; R. E. </w:t>
      </w:r>
      <w:proofErr w:type="spellStart"/>
      <w:r w:rsidRPr="00ED2B0C">
        <w:rPr>
          <w:rFonts w:cs="Times New Roman"/>
        </w:rPr>
        <w:t>Schapire</w:t>
      </w:r>
      <w:proofErr w:type="spellEnd"/>
      <w:r w:rsidRPr="00ED2B0C">
        <w:rPr>
          <w:rFonts w:cs="Times New Roman"/>
        </w:rPr>
        <w:t xml:space="preserve">, A </w:t>
      </w:r>
      <w:proofErr w:type="spellStart"/>
      <w:r w:rsidRPr="00ED2B0C">
        <w:rPr>
          <w:rFonts w:cs="Times New Roman"/>
        </w:rPr>
        <w:t>desicion-theoretic</w:t>
      </w:r>
      <w:proofErr w:type="spellEnd"/>
      <w:r w:rsidRPr="00ED2B0C">
        <w:rPr>
          <w:rFonts w:cs="Times New Roman"/>
        </w:rPr>
        <w:t xml:space="preserve"> </w:t>
      </w:r>
      <w:proofErr w:type="spellStart"/>
      <w:r w:rsidRPr="00ED2B0C">
        <w:rPr>
          <w:rFonts w:cs="Times New Roman"/>
        </w:rPr>
        <w:t>generalization</w:t>
      </w:r>
      <w:proofErr w:type="spellEnd"/>
      <w:r w:rsidRPr="00ED2B0C">
        <w:rPr>
          <w:rFonts w:cs="Times New Roman"/>
        </w:rPr>
        <w:t xml:space="preserve"> </w:t>
      </w:r>
      <w:proofErr w:type="spellStart"/>
      <w:r w:rsidRPr="00ED2B0C">
        <w:rPr>
          <w:rFonts w:cs="Times New Roman"/>
        </w:rPr>
        <w:t>of</w:t>
      </w:r>
      <w:proofErr w:type="spellEnd"/>
      <w:r w:rsidRPr="00ED2B0C">
        <w:rPr>
          <w:rFonts w:cs="Times New Roman"/>
        </w:rPr>
        <w:t xml:space="preserve"> on-line </w:t>
      </w:r>
      <w:proofErr w:type="spellStart"/>
      <w:r w:rsidRPr="00ED2B0C">
        <w:rPr>
          <w:rFonts w:cs="Times New Roman"/>
        </w:rPr>
        <w:t>learning</w:t>
      </w:r>
      <w:proofErr w:type="spellEnd"/>
      <w:r w:rsidRPr="00ED2B0C">
        <w:rPr>
          <w:rFonts w:cs="Times New Roman"/>
        </w:rPr>
        <w:t xml:space="preserve"> </w:t>
      </w:r>
      <w:proofErr w:type="spellStart"/>
      <w:r w:rsidRPr="00ED2B0C">
        <w:rPr>
          <w:rFonts w:cs="Times New Roman"/>
        </w:rPr>
        <w:t>and</w:t>
      </w:r>
      <w:proofErr w:type="spellEnd"/>
      <w:r w:rsidRPr="00ED2B0C">
        <w:rPr>
          <w:rFonts w:cs="Times New Roman"/>
        </w:rPr>
        <w:t xml:space="preserve"> </w:t>
      </w:r>
      <w:proofErr w:type="spellStart"/>
      <w:r w:rsidRPr="00ED2B0C">
        <w:rPr>
          <w:rFonts w:cs="Times New Roman"/>
        </w:rPr>
        <w:t>an</w:t>
      </w:r>
      <w:proofErr w:type="spellEnd"/>
      <w:r w:rsidRPr="00ED2B0C">
        <w:rPr>
          <w:rFonts w:cs="Times New Roman"/>
        </w:rPr>
        <w:t xml:space="preserve"> </w:t>
      </w:r>
      <w:proofErr w:type="spellStart"/>
      <w:r w:rsidRPr="00ED2B0C">
        <w:rPr>
          <w:rFonts w:cs="Times New Roman"/>
        </w:rPr>
        <w:t>application</w:t>
      </w:r>
      <w:proofErr w:type="spellEnd"/>
      <w:r w:rsidRPr="00ED2B0C">
        <w:rPr>
          <w:rFonts w:cs="Times New Roman"/>
        </w:rPr>
        <w:t xml:space="preserve"> to </w:t>
      </w:r>
      <w:proofErr w:type="spellStart"/>
      <w:r w:rsidRPr="00ED2B0C">
        <w:rPr>
          <w:rFonts w:cs="Times New Roman"/>
        </w:rPr>
        <w:t>boosting</w:t>
      </w:r>
      <w:proofErr w:type="spellEnd"/>
      <w:r w:rsidRPr="00ED2B0C">
        <w:rPr>
          <w:rFonts w:cs="Times New Roman"/>
        </w:rPr>
        <w:t xml:space="preserve">. In European </w:t>
      </w:r>
      <w:proofErr w:type="spellStart"/>
      <w:r w:rsidRPr="00ED2B0C">
        <w:rPr>
          <w:rFonts w:cs="Times New Roman"/>
        </w:rPr>
        <w:t>conference</w:t>
      </w:r>
      <w:proofErr w:type="spellEnd"/>
      <w:r w:rsidRPr="00ED2B0C">
        <w:rPr>
          <w:rFonts w:cs="Times New Roman"/>
        </w:rPr>
        <w:t xml:space="preserve"> on </w:t>
      </w:r>
      <w:proofErr w:type="spellStart"/>
      <w:r w:rsidRPr="00ED2B0C">
        <w:rPr>
          <w:rFonts w:cs="Times New Roman"/>
        </w:rPr>
        <w:t>computational</w:t>
      </w:r>
      <w:proofErr w:type="spellEnd"/>
      <w:r w:rsidRPr="00ED2B0C">
        <w:rPr>
          <w:rFonts w:cs="Times New Roman"/>
        </w:rPr>
        <w:t xml:space="preserve"> </w:t>
      </w:r>
      <w:proofErr w:type="spellStart"/>
      <w:r w:rsidRPr="00ED2B0C">
        <w:rPr>
          <w:rFonts w:cs="Times New Roman"/>
        </w:rPr>
        <w:t>learning</w:t>
      </w:r>
      <w:proofErr w:type="spellEnd"/>
      <w:r w:rsidRPr="00ED2B0C">
        <w:rPr>
          <w:rFonts w:cs="Times New Roman"/>
        </w:rPr>
        <w:t xml:space="preserve"> </w:t>
      </w:r>
      <w:proofErr w:type="spellStart"/>
      <w:r w:rsidRPr="00ED2B0C">
        <w:rPr>
          <w:rFonts w:cs="Times New Roman"/>
        </w:rPr>
        <w:t>theory</w:t>
      </w:r>
      <w:proofErr w:type="spellEnd"/>
      <w:r w:rsidRPr="00ED2B0C">
        <w:rPr>
          <w:rFonts w:cs="Times New Roman"/>
        </w:rPr>
        <w:t xml:space="preserve">, </w:t>
      </w:r>
      <w:proofErr w:type="spellStart"/>
      <w:r w:rsidRPr="00ED2B0C">
        <w:rPr>
          <w:rFonts w:cs="Times New Roman"/>
        </w:rPr>
        <w:t>pp</w:t>
      </w:r>
      <w:proofErr w:type="spellEnd"/>
      <w:r w:rsidRPr="00ED2B0C">
        <w:rPr>
          <w:rFonts w:cs="Times New Roman"/>
        </w:rPr>
        <w:t xml:space="preserve">. 23-37 </w:t>
      </w:r>
      <w:proofErr w:type="spellStart"/>
      <w:r w:rsidRPr="00ED2B0C">
        <w:rPr>
          <w:rFonts w:cs="Times New Roman"/>
        </w:rPr>
        <w:t>Springer</w:t>
      </w:r>
      <w:proofErr w:type="spellEnd"/>
      <w:r w:rsidRPr="00ED2B0C">
        <w:rPr>
          <w:rFonts w:cs="Times New Roman"/>
        </w:rPr>
        <w:t xml:space="preserve"> Berlin </w:t>
      </w:r>
      <w:proofErr w:type="spellStart"/>
      <w:r w:rsidRPr="00ED2B0C">
        <w:rPr>
          <w:rFonts w:cs="Times New Roman"/>
        </w:rPr>
        <w:t>Heidelberg</w:t>
      </w:r>
      <w:proofErr w:type="spellEnd"/>
      <w:r w:rsidRPr="00ED2B0C">
        <w:rPr>
          <w:rFonts w:cs="Times New Roman"/>
        </w:rPr>
        <w:t>, 1995.</w:t>
      </w:r>
    </w:p>
    <w:p w14:paraId="7DFD5E71" w14:textId="7E2009AC" w:rsidR="0075047B" w:rsidRPr="00ED2B0C" w:rsidRDefault="00BF3EAD" w:rsidP="00363EE8">
      <w:pPr>
        <w:pStyle w:val="Tijelo"/>
        <w:rPr>
          <w:rFonts w:cs="Times New Roman"/>
          <w:shd w:val="clear" w:color="auto" w:fill="FFFFFF"/>
        </w:rPr>
      </w:pPr>
      <w:r>
        <w:rPr>
          <w:rFonts w:cs="Times New Roman"/>
          <w:shd w:val="clear" w:color="auto" w:fill="FFFFFF"/>
        </w:rPr>
        <w:t xml:space="preserve"> </w:t>
      </w:r>
      <w:r w:rsidR="004C1831">
        <w:rPr>
          <w:rFonts w:cs="Times New Roman"/>
          <w:shd w:val="clear" w:color="auto" w:fill="FFFFFF"/>
        </w:rPr>
        <w:t>[</w:t>
      </w:r>
      <w:r w:rsidR="00E749EE">
        <w:rPr>
          <w:rFonts w:cs="Times New Roman"/>
          <w:shd w:val="clear" w:color="auto" w:fill="FFFFFF"/>
        </w:rPr>
        <w:t>18</w:t>
      </w:r>
      <w:r w:rsidR="0075047B" w:rsidRPr="00ED2B0C">
        <w:rPr>
          <w:rFonts w:cs="Times New Roman"/>
          <w:shd w:val="clear" w:color="auto" w:fill="FFFFFF"/>
        </w:rPr>
        <w:t>]</w:t>
      </w:r>
      <w:r w:rsidR="0075047B" w:rsidRPr="00ED2B0C">
        <w:rPr>
          <w:rFonts w:cs="Times New Roman"/>
          <w:shd w:val="clear" w:color="auto" w:fill="FFFFFF"/>
        </w:rPr>
        <w:tab/>
      </w:r>
      <w:hyperlink r:id="rId48" w:history="1">
        <w:r w:rsidR="0075047B" w:rsidRPr="00ED2B0C">
          <w:rPr>
            <w:rStyle w:val="Hyperlink"/>
            <w:rFonts w:cs="Times New Roman"/>
            <w:shd w:val="clear" w:color="auto" w:fill="FFFFFF"/>
          </w:rPr>
          <w:t>http://www.affectiva.com/</w:t>
        </w:r>
      </w:hyperlink>
      <w:r w:rsidR="0075047B" w:rsidRPr="00ED2B0C">
        <w:rPr>
          <w:rFonts w:cs="Times New Roman"/>
          <w:shd w:val="clear" w:color="auto" w:fill="FFFFFF"/>
        </w:rPr>
        <w:t>, pristupljeno 26.11.2016.</w:t>
      </w:r>
    </w:p>
    <w:p w14:paraId="7C1D0E22" w14:textId="4EE2650A" w:rsidR="006F4A3C" w:rsidRPr="00ED2B0C" w:rsidRDefault="004C1831" w:rsidP="00363EE8">
      <w:pPr>
        <w:pStyle w:val="Tijelo"/>
        <w:rPr>
          <w:rFonts w:cs="Times New Roman"/>
          <w:shd w:val="clear" w:color="auto" w:fill="FFFFFF"/>
        </w:rPr>
      </w:pPr>
      <w:r>
        <w:rPr>
          <w:rFonts w:cs="Times New Roman"/>
          <w:shd w:val="clear" w:color="auto" w:fill="FFFFFF"/>
        </w:rPr>
        <w:t>[</w:t>
      </w:r>
      <w:r w:rsidR="00E749EE">
        <w:rPr>
          <w:rFonts w:cs="Times New Roman"/>
          <w:shd w:val="clear" w:color="auto" w:fill="FFFFFF"/>
        </w:rPr>
        <w:t>19</w:t>
      </w:r>
      <w:r w:rsidR="006F4A3C" w:rsidRPr="00ED2B0C">
        <w:rPr>
          <w:rFonts w:cs="Times New Roman"/>
          <w:shd w:val="clear" w:color="auto" w:fill="FFFFFF"/>
        </w:rPr>
        <w:t>]</w:t>
      </w:r>
      <w:r w:rsidR="006F4A3C" w:rsidRPr="00ED2B0C">
        <w:rPr>
          <w:rFonts w:cs="Times New Roman"/>
          <w:shd w:val="clear" w:color="auto" w:fill="FFFFFF"/>
        </w:rPr>
        <w:tab/>
      </w:r>
      <w:hyperlink r:id="rId49" w:history="1">
        <w:r w:rsidR="006F4A3C" w:rsidRPr="00ED2B0C">
          <w:rPr>
            <w:rStyle w:val="Hyperlink"/>
            <w:rFonts w:cs="Times New Roman"/>
            <w:shd w:val="clear" w:color="auto" w:fill="FFFFFF"/>
          </w:rPr>
          <w:t>http://emovu.com/</w:t>
        </w:r>
      </w:hyperlink>
      <w:r w:rsidR="006F4A3C" w:rsidRPr="00ED2B0C">
        <w:rPr>
          <w:rFonts w:cs="Times New Roman"/>
          <w:shd w:val="clear" w:color="auto" w:fill="FFFFFF"/>
        </w:rPr>
        <w:t>, pristupljeno 26.11.2016.</w:t>
      </w:r>
    </w:p>
    <w:p w14:paraId="01B41C93" w14:textId="1515E3DB" w:rsidR="00276771" w:rsidRPr="00ED2B0C" w:rsidRDefault="004C1831" w:rsidP="00363EE8">
      <w:pPr>
        <w:pStyle w:val="Tijelo"/>
        <w:rPr>
          <w:rFonts w:cs="Times New Roman"/>
          <w:shd w:val="clear" w:color="auto" w:fill="FFFFFF"/>
        </w:rPr>
      </w:pPr>
      <w:r>
        <w:rPr>
          <w:rFonts w:cs="Times New Roman"/>
          <w:shd w:val="clear" w:color="auto" w:fill="FFFFFF"/>
        </w:rPr>
        <w:t>[</w:t>
      </w:r>
      <w:r w:rsidR="00E749EE">
        <w:rPr>
          <w:rFonts w:cs="Times New Roman"/>
          <w:shd w:val="clear" w:color="auto" w:fill="FFFFFF"/>
        </w:rPr>
        <w:t>20</w:t>
      </w:r>
      <w:r w:rsidR="00276771" w:rsidRPr="00ED2B0C">
        <w:rPr>
          <w:rFonts w:cs="Times New Roman"/>
          <w:shd w:val="clear" w:color="auto" w:fill="FFFFFF"/>
        </w:rPr>
        <w:t>]</w:t>
      </w:r>
      <w:r w:rsidR="00276771" w:rsidRPr="00ED2B0C">
        <w:rPr>
          <w:rFonts w:cs="Times New Roman"/>
          <w:shd w:val="clear" w:color="auto" w:fill="FFFFFF"/>
        </w:rPr>
        <w:tab/>
      </w:r>
      <w:hyperlink r:id="rId50" w:history="1">
        <w:r w:rsidR="00276771" w:rsidRPr="00ED2B0C">
          <w:rPr>
            <w:rStyle w:val="Hyperlink"/>
            <w:rFonts w:cs="Times New Roman"/>
            <w:shd w:val="clear" w:color="auto" w:fill="FFFFFF"/>
          </w:rPr>
          <w:t>https://www.kairos.com/</w:t>
        </w:r>
      </w:hyperlink>
      <w:r w:rsidR="00276771" w:rsidRPr="00ED2B0C">
        <w:rPr>
          <w:rFonts w:cs="Times New Roman"/>
          <w:shd w:val="clear" w:color="auto" w:fill="FFFFFF"/>
        </w:rPr>
        <w:t>, pristupljeno 26.11.2016.</w:t>
      </w:r>
    </w:p>
    <w:p w14:paraId="75B8EE5E" w14:textId="3F740FF9" w:rsidR="00091FFE" w:rsidRPr="00ED2B0C" w:rsidRDefault="004C1831" w:rsidP="003735B1">
      <w:pPr>
        <w:pStyle w:val="Tijelo"/>
        <w:rPr>
          <w:rFonts w:cs="Times New Roman"/>
          <w:shd w:val="clear" w:color="auto" w:fill="FFFFFF"/>
        </w:rPr>
      </w:pPr>
      <w:r>
        <w:rPr>
          <w:rFonts w:cs="Times New Roman"/>
          <w:shd w:val="clear" w:color="auto" w:fill="FFFFFF"/>
        </w:rPr>
        <w:t>[</w:t>
      </w:r>
      <w:r w:rsidR="00E749EE">
        <w:rPr>
          <w:rFonts w:cs="Times New Roman"/>
          <w:shd w:val="clear" w:color="auto" w:fill="FFFFFF"/>
        </w:rPr>
        <w:t>21</w:t>
      </w:r>
      <w:r w:rsidR="00276771" w:rsidRPr="00ED2B0C">
        <w:rPr>
          <w:rFonts w:cs="Times New Roman"/>
          <w:shd w:val="clear" w:color="auto" w:fill="FFFFFF"/>
        </w:rPr>
        <w:t>]</w:t>
      </w:r>
      <w:r w:rsidR="00276771" w:rsidRPr="00ED2B0C">
        <w:rPr>
          <w:rFonts w:cs="Times New Roman"/>
          <w:shd w:val="clear" w:color="auto" w:fill="FFFFFF"/>
        </w:rPr>
        <w:tab/>
      </w:r>
      <w:hyperlink r:id="rId51" w:history="1">
        <w:r w:rsidR="00276771" w:rsidRPr="00ED2B0C">
          <w:rPr>
            <w:rStyle w:val="Hyperlink"/>
            <w:rFonts w:cs="Times New Roman"/>
            <w:shd w:val="clear" w:color="auto" w:fill="FFFFFF"/>
          </w:rPr>
          <w:t>https://www.microsoft.com/cognitive-services/</w:t>
        </w:r>
      </w:hyperlink>
      <w:r w:rsidR="00276771" w:rsidRPr="00ED2B0C">
        <w:rPr>
          <w:rFonts w:cs="Times New Roman"/>
          <w:shd w:val="clear" w:color="auto" w:fill="FFFFFF"/>
        </w:rPr>
        <w:t>, pristupljeno 26.11.2016.</w:t>
      </w:r>
    </w:p>
    <w:p w14:paraId="529D8A7B" w14:textId="345F3117" w:rsidR="00B567A7" w:rsidRPr="00ED2B0C" w:rsidRDefault="004C1831" w:rsidP="003735B1">
      <w:pPr>
        <w:pStyle w:val="Tijelo"/>
        <w:rPr>
          <w:rFonts w:cs="Times New Roman"/>
          <w:shd w:val="clear" w:color="auto" w:fill="FFFFFF"/>
        </w:rPr>
      </w:pPr>
      <w:r>
        <w:rPr>
          <w:rFonts w:cs="Times New Roman"/>
          <w:shd w:val="clear" w:color="auto" w:fill="FFFFFF"/>
        </w:rPr>
        <w:t>[</w:t>
      </w:r>
      <w:r w:rsidR="00E749EE">
        <w:rPr>
          <w:rFonts w:cs="Times New Roman"/>
          <w:shd w:val="clear" w:color="auto" w:fill="FFFFFF"/>
        </w:rPr>
        <w:t>22</w:t>
      </w:r>
      <w:r w:rsidR="00B567A7" w:rsidRPr="00ED2B0C">
        <w:rPr>
          <w:rFonts w:cs="Times New Roman"/>
          <w:shd w:val="clear" w:color="auto" w:fill="FFFFFF"/>
        </w:rPr>
        <w:t>]</w:t>
      </w:r>
      <w:r w:rsidR="00B567A7" w:rsidRPr="00ED2B0C">
        <w:rPr>
          <w:rFonts w:cs="Times New Roman"/>
          <w:shd w:val="clear" w:color="auto" w:fill="FFFFFF"/>
        </w:rPr>
        <w:tab/>
      </w:r>
      <w:hyperlink r:id="rId52" w:history="1">
        <w:r w:rsidR="00B567A7" w:rsidRPr="00ED2B0C">
          <w:rPr>
            <w:rStyle w:val="Hyperlink"/>
            <w:rFonts w:cs="Times New Roman"/>
            <w:shd w:val="clear" w:color="auto" w:fill="FFFFFF"/>
          </w:rPr>
          <w:t>http://opencv.org/</w:t>
        </w:r>
      </w:hyperlink>
      <w:r w:rsidR="00B567A7" w:rsidRPr="00ED2B0C">
        <w:rPr>
          <w:rFonts w:cs="Times New Roman"/>
          <w:shd w:val="clear" w:color="auto" w:fill="FFFFFF"/>
        </w:rPr>
        <w:t>, pristupljeno 11.12.2016.</w:t>
      </w:r>
    </w:p>
    <w:p w14:paraId="00D664AF" w14:textId="13372829" w:rsidR="00926FEB" w:rsidRPr="00ED2B0C" w:rsidRDefault="004C1831" w:rsidP="003735B1">
      <w:pPr>
        <w:pStyle w:val="Tijelo"/>
        <w:rPr>
          <w:rFonts w:cs="Times New Roman"/>
          <w:shd w:val="clear" w:color="auto" w:fill="FFFFFF"/>
        </w:rPr>
      </w:pPr>
      <w:r>
        <w:rPr>
          <w:rFonts w:cs="Times New Roman"/>
          <w:shd w:val="clear" w:color="auto" w:fill="FFFFFF"/>
        </w:rPr>
        <w:t>[</w:t>
      </w:r>
      <w:r w:rsidR="00E749EE">
        <w:rPr>
          <w:rFonts w:cs="Times New Roman"/>
          <w:shd w:val="clear" w:color="auto" w:fill="FFFFFF"/>
        </w:rPr>
        <w:t>23</w:t>
      </w:r>
      <w:r w:rsidR="00926FEB" w:rsidRPr="00ED2B0C">
        <w:rPr>
          <w:rFonts w:cs="Times New Roman"/>
          <w:shd w:val="clear" w:color="auto" w:fill="FFFFFF"/>
        </w:rPr>
        <w:t>]</w:t>
      </w:r>
      <w:r w:rsidR="00926FEB" w:rsidRPr="00ED2B0C">
        <w:rPr>
          <w:rFonts w:cs="Times New Roman"/>
          <w:shd w:val="clear" w:color="auto" w:fill="FFFFFF"/>
        </w:rPr>
        <w:tab/>
      </w:r>
      <w:hyperlink r:id="rId53" w:history="1">
        <w:r w:rsidR="00926FEB" w:rsidRPr="00ED2B0C">
          <w:rPr>
            <w:rStyle w:val="Hyperlink"/>
            <w:rFonts w:cs="Times New Roman"/>
            <w:shd w:val="clear" w:color="auto" w:fill="FFFFFF"/>
          </w:rPr>
          <w:t>http://www.emgu.com/</w:t>
        </w:r>
      </w:hyperlink>
      <w:r w:rsidR="00926FEB" w:rsidRPr="00ED2B0C">
        <w:rPr>
          <w:rFonts w:cs="Times New Roman"/>
          <w:shd w:val="clear" w:color="auto" w:fill="FFFFFF"/>
        </w:rPr>
        <w:t>, pristupljeno 11.12.2016.</w:t>
      </w:r>
    </w:p>
    <w:p w14:paraId="3BE13271" w14:textId="2AA417D2" w:rsidR="00576BB4" w:rsidRPr="00ED2B0C" w:rsidRDefault="004C1831" w:rsidP="003735B1">
      <w:pPr>
        <w:pStyle w:val="Tijelo"/>
        <w:rPr>
          <w:rFonts w:cs="Times New Roman"/>
          <w:shd w:val="clear" w:color="auto" w:fill="FFFFFF"/>
        </w:rPr>
      </w:pPr>
      <w:r>
        <w:rPr>
          <w:rFonts w:cs="Times New Roman"/>
          <w:shd w:val="clear" w:color="auto" w:fill="FFFFFF"/>
        </w:rPr>
        <w:t>[</w:t>
      </w:r>
      <w:r w:rsidR="00E749EE">
        <w:rPr>
          <w:rFonts w:cs="Times New Roman"/>
          <w:shd w:val="clear" w:color="auto" w:fill="FFFFFF"/>
        </w:rPr>
        <w:t>24</w:t>
      </w:r>
      <w:r w:rsidR="00576BB4" w:rsidRPr="00ED2B0C">
        <w:rPr>
          <w:rFonts w:cs="Times New Roman"/>
          <w:shd w:val="clear" w:color="auto" w:fill="FFFFFF"/>
        </w:rPr>
        <w:t>]</w:t>
      </w:r>
      <w:r w:rsidR="00576BB4" w:rsidRPr="00ED2B0C">
        <w:rPr>
          <w:rFonts w:cs="Times New Roman"/>
          <w:shd w:val="clear" w:color="auto" w:fill="FFFFFF"/>
        </w:rPr>
        <w:tab/>
      </w:r>
      <w:hyperlink r:id="rId54" w:history="1">
        <w:r w:rsidR="00576BB4" w:rsidRPr="00ED2B0C">
          <w:rPr>
            <w:rStyle w:val="Hyperlink"/>
            <w:rFonts w:cs="Times New Roman"/>
            <w:shd w:val="clear" w:color="auto" w:fill="FFFFFF"/>
          </w:rPr>
          <w:t>http://accord-framework.net/</w:t>
        </w:r>
      </w:hyperlink>
      <w:r w:rsidR="00576BB4" w:rsidRPr="00ED2B0C">
        <w:rPr>
          <w:rFonts w:cs="Times New Roman"/>
          <w:shd w:val="clear" w:color="auto" w:fill="FFFFFF"/>
        </w:rPr>
        <w:t>, pristupljeno 11.12.2016.</w:t>
      </w:r>
    </w:p>
    <w:p w14:paraId="4958DA9D" w14:textId="30DB9326" w:rsidR="00463339" w:rsidRPr="00ED2B0C" w:rsidRDefault="004C1831" w:rsidP="003735B1">
      <w:pPr>
        <w:pStyle w:val="Tijelo"/>
        <w:rPr>
          <w:rFonts w:cs="Times New Roman"/>
          <w:shd w:val="clear" w:color="auto" w:fill="FFFFFF"/>
        </w:rPr>
      </w:pPr>
      <w:r>
        <w:rPr>
          <w:rFonts w:cs="Times New Roman"/>
          <w:shd w:val="clear" w:color="auto" w:fill="FFFFFF"/>
        </w:rPr>
        <w:t>[</w:t>
      </w:r>
      <w:r w:rsidR="00E749EE">
        <w:rPr>
          <w:rFonts w:cs="Times New Roman"/>
          <w:shd w:val="clear" w:color="auto" w:fill="FFFFFF"/>
        </w:rPr>
        <w:t>25</w:t>
      </w:r>
      <w:r w:rsidR="00463339" w:rsidRPr="00ED2B0C">
        <w:rPr>
          <w:rFonts w:cs="Times New Roman"/>
          <w:shd w:val="clear" w:color="auto" w:fill="FFFFFF"/>
        </w:rPr>
        <w:t>]</w:t>
      </w:r>
      <w:r w:rsidR="00463339" w:rsidRPr="00ED2B0C">
        <w:rPr>
          <w:rFonts w:cs="Times New Roman"/>
          <w:shd w:val="clear" w:color="auto" w:fill="FFFFFF"/>
        </w:rPr>
        <w:tab/>
      </w:r>
      <w:hyperlink r:id="rId55" w:history="1">
        <w:r w:rsidR="00463339" w:rsidRPr="00ED2B0C">
          <w:rPr>
            <w:rStyle w:val="Hyperlink"/>
            <w:rFonts w:cs="Times New Roman"/>
            <w:shd w:val="clear" w:color="auto" w:fill="FFFFFF"/>
          </w:rPr>
          <w:t>http://www.aforgenet.com/framework/</w:t>
        </w:r>
      </w:hyperlink>
      <w:r w:rsidR="00463339" w:rsidRPr="00ED2B0C">
        <w:rPr>
          <w:rFonts w:cs="Times New Roman"/>
          <w:shd w:val="clear" w:color="auto" w:fill="FFFFFF"/>
        </w:rPr>
        <w:t>, pristupljeno 11.12.2016.</w:t>
      </w:r>
    </w:p>
    <w:p w14:paraId="70C79BDD" w14:textId="780DD75A" w:rsidR="00BC6C7C" w:rsidRDefault="004C1831" w:rsidP="003735B1">
      <w:pPr>
        <w:pStyle w:val="Tijelo"/>
        <w:rPr>
          <w:rFonts w:cs="Times New Roman"/>
          <w:shd w:val="clear" w:color="auto" w:fill="FFFFFF"/>
        </w:rPr>
      </w:pPr>
      <w:r>
        <w:rPr>
          <w:rFonts w:cs="Times New Roman"/>
          <w:shd w:val="clear" w:color="auto" w:fill="FFFFFF"/>
        </w:rPr>
        <w:t>[</w:t>
      </w:r>
      <w:r w:rsidR="00BF3EAD">
        <w:rPr>
          <w:rFonts w:cs="Times New Roman"/>
          <w:shd w:val="clear" w:color="auto" w:fill="FFFFFF"/>
        </w:rPr>
        <w:t>26</w:t>
      </w:r>
      <w:r w:rsidR="00BC6C7C" w:rsidRPr="00ED2B0C">
        <w:rPr>
          <w:rFonts w:cs="Times New Roman"/>
          <w:shd w:val="clear" w:color="auto" w:fill="FFFFFF"/>
        </w:rPr>
        <w:t>]</w:t>
      </w:r>
      <w:r w:rsidR="00BC6C7C" w:rsidRPr="00ED2B0C">
        <w:rPr>
          <w:rFonts w:cs="Times New Roman"/>
          <w:shd w:val="clear" w:color="auto" w:fill="FFFFFF"/>
        </w:rPr>
        <w:tab/>
        <w:t xml:space="preserve">M. Hall, E. Frank, G. Holmes, B. </w:t>
      </w:r>
      <w:proofErr w:type="spellStart"/>
      <w:r w:rsidR="00BC6C7C" w:rsidRPr="00ED2B0C">
        <w:rPr>
          <w:rFonts w:cs="Times New Roman"/>
          <w:shd w:val="clear" w:color="auto" w:fill="FFFFFF"/>
        </w:rPr>
        <w:t>Pfahringer</w:t>
      </w:r>
      <w:proofErr w:type="spellEnd"/>
      <w:r w:rsidR="00BC6C7C" w:rsidRPr="00ED2B0C">
        <w:rPr>
          <w:rFonts w:cs="Times New Roman"/>
          <w:shd w:val="clear" w:color="auto" w:fill="FFFFFF"/>
        </w:rPr>
        <w:t xml:space="preserve">, P. </w:t>
      </w:r>
      <w:proofErr w:type="spellStart"/>
      <w:r w:rsidR="00BC6C7C" w:rsidRPr="00ED2B0C">
        <w:rPr>
          <w:rFonts w:cs="Times New Roman"/>
          <w:shd w:val="clear" w:color="auto" w:fill="FFFFFF"/>
        </w:rPr>
        <w:t>Reutemann</w:t>
      </w:r>
      <w:proofErr w:type="spellEnd"/>
      <w:r w:rsidR="00BC6C7C" w:rsidRPr="00ED2B0C">
        <w:rPr>
          <w:rFonts w:cs="Times New Roman"/>
          <w:shd w:val="clear" w:color="auto" w:fill="FFFFFF"/>
        </w:rPr>
        <w:t xml:space="preserve"> i </w:t>
      </w:r>
      <w:proofErr w:type="spellStart"/>
      <w:r w:rsidR="00BC6C7C" w:rsidRPr="00ED2B0C">
        <w:rPr>
          <w:rFonts w:cs="Times New Roman"/>
          <w:shd w:val="clear" w:color="auto" w:fill="FFFFFF"/>
        </w:rPr>
        <w:t>I</w:t>
      </w:r>
      <w:proofErr w:type="spellEnd"/>
      <w:r w:rsidR="00BC6C7C" w:rsidRPr="00ED2B0C">
        <w:rPr>
          <w:rFonts w:cs="Times New Roman"/>
          <w:shd w:val="clear" w:color="auto" w:fill="FFFFFF"/>
        </w:rPr>
        <w:t xml:space="preserve">. H. </w:t>
      </w:r>
      <w:proofErr w:type="spellStart"/>
      <w:r w:rsidR="00BC6C7C" w:rsidRPr="00ED2B0C">
        <w:rPr>
          <w:rFonts w:cs="Times New Roman"/>
          <w:shd w:val="clear" w:color="auto" w:fill="FFFFFF"/>
        </w:rPr>
        <w:t>Witten</w:t>
      </w:r>
      <w:proofErr w:type="spellEnd"/>
      <w:r w:rsidR="00BC6C7C" w:rsidRPr="00ED2B0C">
        <w:rPr>
          <w:rFonts w:cs="Times New Roman"/>
          <w:shd w:val="clear" w:color="auto" w:fill="FFFFFF"/>
        </w:rPr>
        <w:t xml:space="preserve">, </w:t>
      </w:r>
      <w:proofErr w:type="spellStart"/>
      <w:r w:rsidR="00BC6C7C" w:rsidRPr="00ED2B0C">
        <w:rPr>
          <w:rFonts w:cs="Times New Roman"/>
          <w:shd w:val="clear" w:color="auto" w:fill="FFFFFF"/>
        </w:rPr>
        <w:t>The</w:t>
      </w:r>
      <w:proofErr w:type="spellEnd"/>
      <w:r w:rsidR="00BC6C7C" w:rsidRPr="00ED2B0C">
        <w:rPr>
          <w:rFonts w:cs="Times New Roman"/>
          <w:shd w:val="clear" w:color="auto" w:fill="FFFFFF"/>
        </w:rPr>
        <w:t xml:space="preserve"> WEKA Data </w:t>
      </w:r>
      <w:proofErr w:type="spellStart"/>
      <w:r w:rsidR="00BC6C7C" w:rsidRPr="00ED2B0C">
        <w:rPr>
          <w:rFonts w:cs="Times New Roman"/>
          <w:shd w:val="clear" w:color="auto" w:fill="FFFFFF"/>
        </w:rPr>
        <w:t>Mining</w:t>
      </w:r>
      <w:proofErr w:type="spellEnd"/>
      <w:r w:rsidR="00BC6C7C" w:rsidRPr="00ED2B0C">
        <w:rPr>
          <w:rFonts w:cs="Times New Roman"/>
          <w:shd w:val="clear" w:color="auto" w:fill="FFFFFF"/>
        </w:rPr>
        <w:t xml:space="preserve"> Software: </w:t>
      </w:r>
      <w:proofErr w:type="spellStart"/>
      <w:r w:rsidR="00BC6C7C" w:rsidRPr="00ED2B0C">
        <w:rPr>
          <w:rFonts w:cs="Times New Roman"/>
          <w:shd w:val="clear" w:color="auto" w:fill="FFFFFF"/>
        </w:rPr>
        <w:t>An</w:t>
      </w:r>
      <w:proofErr w:type="spellEnd"/>
      <w:r w:rsidR="00BC6C7C" w:rsidRPr="00ED2B0C">
        <w:rPr>
          <w:rFonts w:cs="Times New Roman"/>
          <w:shd w:val="clear" w:color="auto" w:fill="FFFFFF"/>
        </w:rPr>
        <w:t xml:space="preserve"> </w:t>
      </w:r>
      <w:proofErr w:type="spellStart"/>
      <w:r w:rsidR="00BC6C7C" w:rsidRPr="00ED2B0C">
        <w:rPr>
          <w:rFonts w:cs="Times New Roman"/>
          <w:shd w:val="clear" w:color="auto" w:fill="FFFFFF"/>
        </w:rPr>
        <w:t>Update</w:t>
      </w:r>
      <w:proofErr w:type="spellEnd"/>
      <w:r w:rsidR="00BC6C7C" w:rsidRPr="00ED2B0C">
        <w:rPr>
          <w:rFonts w:cs="Times New Roman"/>
          <w:shd w:val="clear" w:color="auto" w:fill="FFFFFF"/>
        </w:rPr>
        <w:t xml:space="preserve">, SIGKDD </w:t>
      </w:r>
      <w:proofErr w:type="spellStart"/>
      <w:r w:rsidR="00BC6C7C" w:rsidRPr="00ED2B0C">
        <w:rPr>
          <w:rFonts w:cs="Times New Roman"/>
          <w:shd w:val="clear" w:color="auto" w:fill="FFFFFF"/>
        </w:rPr>
        <w:t>Explorations</w:t>
      </w:r>
      <w:proofErr w:type="spellEnd"/>
      <w:r w:rsidR="00BC6C7C" w:rsidRPr="00ED2B0C">
        <w:rPr>
          <w:rFonts w:cs="Times New Roman"/>
          <w:shd w:val="clear" w:color="auto" w:fill="FFFFFF"/>
        </w:rPr>
        <w:t xml:space="preserve">, Vol. 11, </w:t>
      </w:r>
      <w:proofErr w:type="spellStart"/>
      <w:r w:rsidR="00BC6C7C" w:rsidRPr="00ED2B0C">
        <w:rPr>
          <w:rFonts w:cs="Times New Roman"/>
          <w:shd w:val="clear" w:color="auto" w:fill="FFFFFF"/>
        </w:rPr>
        <w:t>pp</w:t>
      </w:r>
      <w:proofErr w:type="spellEnd"/>
      <w:r w:rsidR="00BC6C7C" w:rsidRPr="00ED2B0C">
        <w:rPr>
          <w:rFonts w:cs="Times New Roman"/>
          <w:shd w:val="clear" w:color="auto" w:fill="FFFFFF"/>
        </w:rPr>
        <w:t>. 10-18, 2009</w:t>
      </w:r>
    </w:p>
    <w:p w14:paraId="34B35D87" w14:textId="083B0197" w:rsidR="00F91BA7" w:rsidRDefault="00BF3EAD" w:rsidP="003735B1">
      <w:pPr>
        <w:pStyle w:val="Tijelo"/>
        <w:rPr>
          <w:rFonts w:cs="Times New Roman"/>
          <w:shd w:val="clear" w:color="auto" w:fill="FFFFFF"/>
        </w:rPr>
      </w:pPr>
      <w:r>
        <w:rPr>
          <w:rFonts w:cs="Times New Roman"/>
          <w:shd w:val="clear" w:color="auto" w:fill="FFFFFF"/>
        </w:rPr>
        <w:t>[27</w:t>
      </w:r>
      <w:r w:rsidR="00F91BA7">
        <w:rPr>
          <w:rFonts w:cs="Times New Roman"/>
          <w:shd w:val="clear" w:color="auto" w:fill="FFFFFF"/>
        </w:rPr>
        <w:t>]</w:t>
      </w:r>
      <w:r w:rsidR="00F91BA7">
        <w:rPr>
          <w:rFonts w:cs="Times New Roman"/>
          <w:shd w:val="clear" w:color="auto" w:fill="FFFFFF"/>
        </w:rPr>
        <w:tab/>
      </w:r>
      <w:r w:rsidR="00F91BA7" w:rsidRPr="00F91BA7">
        <w:rPr>
          <w:rFonts w:cs="Times New Roman"/>
          <w:shd w:val="clear" w:color="auto" w:fill="FFFFFF"/>
        </w:rPr>
        <w:t xml:space="preserve">Kanade, T., </w:t>
      </w:r>
      <w:proofErr w:type="spellStart"/>
      <w:r w:rsidR="00F91BA7" w:rsidRPr="00F91BA7">
        <w:rPr>
          <w:rFonts w:cs="Times New Roman"/>
          <w:shd w:val="clear" w:color="auto" w:fill="FFFFFF"/>
        </w:rPr>
        <w:t>Cohn</w:t>
      </w:r>
      <w:proofErr w:type="spellEnd"/>
      <w:r w:rsidR="00F91BA7" w:rsidRPr="00F91BA7">
        <w:rPr>
          <w:rFonts w:cs="Times New Roman"/>
          <w:shd w:val="clear" w:color="auto" w:fill="FFFFFF"/>
        </w:rPr>
        <w:t xml:space="preserve">, J. F., &amp; </w:t>
      </w:r>
      <w:proofErr w:type="spellStart"/>
      <w:r w:rsidR="00F91BA7" w:rsidRPr="00F91BA7">
        <w:rPr>
          <w:rFonts w:cs="Times New Roman"/>
          <w:shd w:val="clear" w:color="auto" w:fill="FFFFFF"/>
        </w:rPr>
        <w:t>Tian</w:t>
      </w:r>
      <w:proofErr w:type="spellEnd"/>
      <w:r w:rsidR="00F91BA7" w:rsidRPr="00F91BA7">
        <w:rPr>
          <w:rFonts w:cs="Times New Roman"/>
          <w:shd w:val="clear" w:color="auto" w:fill="FFFFFF"/>
        </w:rPr>
        <w:t xml:space="preserve">, Y. (2000). </w:t>
      </w:r>
      <w:proofErr w:type="spellStart"/>
      <w:r w:rsidR="00F91BA7" w:rsidRPr="00F91BA7">
        <w:rPr>
          <w:rFonts w:cs="Times New Roman"/>
          <w:shd w:val="clear" w:color="auto" w:fill="FFFFFF"/>
        </w:rPr>
        <w:t>Comprehensive</w:t>
      </w:r>
      <w:proofErr w:type="spellEnd"/>
      <w:r w:rsidR="00F91BA7" w:rsidRPr="00F91BA7">
        <w:rPr>
          <w:rFonts w:cs="Times New Roman"/>
          <w:shd w:val="clear" w:color="auto" w:fill="FFFFFF"/>
        </w:rPr>
        <w:t xml:space="preserve"> </w:t>
      </w:r>
      <w:proofErr w:type="spellStart"/>
      <w:r w:rsidR="00F91BA7" w:rsidRPr="00F91BA7">
        <w:rPr>
          <w:rFonts w:cs="Times New Roman"/>
          <w:shd w:val="clear" w:color="auto" w:fill="FFFFFF"/>
        </w:rPr>
        <w:t>database</w:t>
      </w:r>
      <w:proofErr w:type="spellEnd"/>
      <w:r w:rsidR="00F91BA7" w:rsidRPr="00F91BA7">
        <w:rPr>
          <w:rFonts w:cs="Times New Roman"/>
          <w:shd w:val="clear" w:color="auto" w:fill="FFFFFF"/>
        </w:rPr>
        <w:t xml:space="preserve"> for </w:t>
      </w:r>
      <w:proofErr w:type="spellStart"/>
      <w:r w:rsidR="00F91BA7" w:rsidRPr="00F91BA7">
        <w:rPr>
          <w:rFonts w:cs="Times New Roman"/>
          <w:shd w:val="clear" w:color="auto" w:fill="FFFFFF"/>
        </w:rPr>
        <w:t>facial</w:t>
      </w:r>
      <w:proofErr w:type="spellEnd"/>
      <w:r w:rsidR="00F91BA7" w:rsidRPr="00F91BA7">
        <w:rPr>
          <w:rFonts w:cs="Times New Roman"/>
          <w:shd w:val="clear" w:color="auto" w:fill="FFFFFF"/>
        </w:rPr>
        <w:t xml:space="preserve"> </w:t>
      </w:r>
      <w:proofErr w:type="spellStart"/>
      <w:r w:rsidR="00F91BA7" w:rsidRPr="00F91BA7">
        <w:rPr>
          <w:rFonts w:cs="Times New Roman"/>
          <w:shd w:val="clear" w:color="auto" w:fill="FFFFFF"/>
        </w:rPr>
        <w:t>expression</w:t>
      </w:r>
      <w:proofErr w:type="spellEnd"/>
      <w:r w:rsidR="00F91BA7" w:rsidRPr="00F91BA7">
        <w:rPr>
          <w:rFonts w:cs="Times New Roman"/>
          <w:shd w:val="clear" w:color="auto" w:fill="FFFFFF"/>
        </w:rPr>
        <w:t xml:space="preserve"> </w:t>
      </w:r>
      <w:proofErr w:type="spellStart"/>
      <w:r w:rsidR="00F91BA7" w:rsidRPr="00F91BA7">
        <w:rPr>
          <w:rFonts w:cs="Times New Roman"/>
          <w:shd w:val="clear" w:color="auto" w:fill="FFFFFF"/>
        </w:rPr>
        <w:t>analysis</w:t>
      </w:r>
      <w:proofErr w:type="spellEnd"/>
      <w:r w:rsidR="00F91BA7" w:rsidRPr="00F91BA7">
        <w:rPr>
          <w:rFonts w:cs="Times New Roman"/>
          <w:shd w:val="clear" w:color="auto" w:fill="FFFFFF"/>
        </w:rPr>
        <w:t xml:space="preserve">. </w:t>
      </w:r>
      <w:proofErr w:type="spellStart"/>
      <w:r w:rsidR="00F91BA7" w:rsidRPr="00F91BA7">
        <w:rPr>
          <w:rFonts w:cs="Times New Roman"/>
          <w:shd w:val="clear" w:color="auto" w:fill="FFFFFF"/>
        </w:rPr>
        <w:t>Proceedings</w:t>
      </w:r>
      <w:proofErr w:type="spellEnd"/>
      <w:r w:rsidR="00F91BA7" w:rsidRPr="00F91BA7">
        <w:rPr>
          <w:rFonts w:cs="Times New Roman"/>
          <w:shd w:val="clear" w:color="auto" w:fill="FFFFFF"/>
        </w:rPr>
        <w:t xml:space="preserve"> </w:t>
      </w:r>
      <w:proofErr w:type="spellStart"/>
      <w:r w:rsidR="00F91BA7" w:rsidRPr="00F91BA7">
        <w:rPr>
          <w:rFonts w:cs="Times New Roman"/>
          <w:shd w:val="clear" w:color="auto" w:fill="FFFFFF"/>
        </w:rPr>
        <w:t>of</w:t>
      </w:r>
      <w:proofErr w:type="spellEnd"/>
      <w:r w:rsidR="00F91BA7" w:rsidRPr="00F91BA7">
        <w:rPr>
          <w:rFonts w:cs="Times New Roman"/>
          <w:shd w:val="clear" w:color="auto" w:fill="FFFFFF"/>
        </w:rPr>
        <w:t xml:space="preserve"> </w:t>
      </w:r>
      <w:proofErr w:type="spellStart"/>
      <w:r w:rsidR="00F91BA7" w:rsidRPr="00F91BA7">
        <w:rPr>
          <w:rFonts w:cs="Times New Roman"/>
          <w:shd w:val="clear" w:color="auto" w:fill="FFFFFF"/>
        </w:rPr>
        <w:t>the</w:t>
      </w:r>
      <w:proofErr w:type="spellEnd"/>
      <w:r w:rsidR="00F91BA7" w:rsidRPr="00F91BA7">
        <w:rPr>
          <w:rFonts w:cs="Times New Roman"/>
          <w:shd w:val="clear" w:color="auto" w:fill="FFFFFF"/>
        </w:rPr>
        <w:t xml:space="preserve"> </w:t>
      </w:r>
      <w:proofErr w:type="spellStart"/>
      <w:r w:rsidR="00F91BA7" w:rsidRPr="00F91BA7">
        <w:rPr>
          <w:rFonts w:cs="Times New Roman"/>
          <w:shd w:val="clear" w:color="auto" w:fill="FFFFFF"/>
        </w:rPr>
        <w:t>Fourth</w:t>
      </w:r>
      <w:proofErr w:type="spellEnd"/>
      <w:r w:rsidR="00F91BA7" w:rsidRPr="00F91BA7">
        <w:rPr>
          <w:rFonts w:cs="Times New Roman"/>
          <w:shd w:val="clear" w:color="auto" w:fill="FFFFFF"/>
        </w:rPr>
        <w:t xml:space="preserve"> IEEE International </w:t>
      </w:r>
      <w:proofErr w:type="spellStart"/>
      <w:r w:rsidR="00F91BA7" w:rsidRPr="00F91BA7">
        <w:rPr>
          <w:rFonts w:cs="Times New Roman"/>
          <w:shd w:val="clear" w:color="auto" w:fill="FFFFFF"/>
        </w:rPr>
        <w:t>Conference</w:t>
      </w:r>
      <w:proofErr w:type="spellEnd"/>
      <w:r w:rsidR="00F91BA7" w:rsidRPr="00F91BA7">
        <w:rPr>
          <w:rFonts w:cs="Times New Roman"/>
          <w:shd w:val="clear" w:color="auto" w:fill="FFFFFF"/>
        </w:rPr>
        <w:t xml:space="preserve"> on Automatic Face </w:t>
      </w:r>
      <w:proofErr w:type="spellStart"/>
      <w:r w:rsidR="00F91BA7" w:rsidRPr="00F91BA7">
        <w:rPr>
          <w:rFonts w:cs="Times New Roman"/>
          <w:shd w:val="clear" w:color="auto" w:fill="FFFFFF"/>
        </w:rPr>
        <w:t>and</w:t>
      </w:r>
      <w:proofErr w:type="spellEnd"/>
      <w:r w:rsidR="00F91BA7" w:rsidRPr="00F91BA7">
        <w:rPr>
          <w:rFonts w:cs="Times New Roman"/>
          <w:shd w:val="clear" w:color="auto" w:fill="FFFFFF"/>
        </w:rPr>
        <w:t xml:space="preserve"> </w:t>
      </w:r>
      <w:proofErr w:type="spellStart"/>
      <w:r w:rsidR="00F91BA7" w:rsidRPr="00F91BA7">
        <w:rPr>
          <w:rFonts w:cs="Times New Roman"/>
          <w:shd w:val="clear" w:color="auto" w:fill="FFFFFF"/>
        </w:rPr>
        <w:t>Gesture</w:t>
      </w:r>
      <w:proofErr w:type="spellEnd"/>
      <w:r w:rsidR="00F91BA7" w:rsidRPr="00F91BA7">
        <w:rPr>
          <w:rFonts w:cs="Times New Roman"/>
          <w:shd w:val="clear" w:color="auto" w:fill="FFFFFF"/>
        </w:rPr>
        <w:t xml:space="preserve"> </w:t>
      </w:r>
      <w:proofErr w:type="spellStart"/>
      <w:r w:rsidR="00F91BA7" w:rsidRPr="00F91BA7">
        <w:rPr>
          <w:rFonts w:cs="Times New Roman"/>
          <w:shd w:val="clear" w:color="auto" w:fill="FFFFFF"/>
        </w:rPr>
        <w:t>Recognition</w:t>
      </w:r>
      <w:proofErr w:type="spellEnd"/>
      <w:r w:rsidR="00F91BA7" w:rsidRPr="00F91BA7">
        <w:rPr>
          <w:rFonts w:cs="Times New Roman"/>
          <w:shd w:val="clear" w:color="auto" w:fill="FFFFFF"/>
        </w:rPr>
        <w:t xml:space="preserve"> (FG'00), </w:t>
      </w:r>
      <w:proofErr w:type="spellStart"/>
      <w:r w:rsidR="00F91BA7" w:rsidRPr="00F91BA7">
        <w:rPr>
          <w:rFonts w:cs="Times New Roman"/>
          <w:shd w:val="clear" w:color="auto" w:fill="FFFFFF"/>
        </w:rPr>
        <w:t>Grenoble</w:t>
      </w:r>
      <w:proofErr w:type="spellEnd"/>
      <w:r w:rsidR="00F91BA7" w:rsidRPr="00F91BA7">
        <w:rPr>
          <w:rFonts w:cs="Times New Roman"/>
          <w:shd w:val="clear" w:color="auto" w:fill="FFFFFF"/>
        </w:rPr>
        <w:t>, France, 46-53.</w:t>
      </w:r>
    </w:p>
    <w:p w14:paraId="02D36B1F" w14:textId="632BCA4F" w:rsidR="00312090" w:rsidRPr="00ED2B0C" w:rsidRDefault="00BF3EAD" w:rsidP="00312090">
      <w:pPr>
        <w:pStyle w:val="Tijelo"/>
        <w:rPr>
          <w:rFonts w:cs="Times New Roman"/>
          <w:shd w:val="clear" w:color="auto" w:fill="FFFFFF"/>
        </w:rPr>
      </w:pPr>
      <w:r>
        <w:rPr>
          <w:rFonts w:cs="Times New Roman"/>
          <w:shd w:val="clear" w:color="auto" w:fill="FFFFFF"/>
        </w:rPr>
        <w:t>[28</w:t>
      </w:r>
      <w:r w:rsidR="00F91BA7">
        <w:rPr>
          <w:rFonts w:cs="Times New Roman"/>
          <w:shd w:val="clear" w:color="auto" w:fill="FFFFFF"/>
        </w:rPr>
        <w:t>]</w:t>
      </w:r>
      <w:r w:rsidR="00F91BA7">
        <w:rPr>
          <w:rFonts w:cs="Times New Roman"/>
          <w:shd w:val="clear" w:color="auto" w:fill="FFFFFF"/>
        </w:rPr>
        <w:tab/>
      </w:r>
      <w:proofErr w:type="spellStart"/>
      <w:r w:rsidR="00F91BA7" w:rsidRPr="00F91BA7">
        <w:rPr>
          <w:rFonts w:cs="Times New Roman"/>
          <w:shd w:val="clear" w:color="auto" w:fill="FFFFFF"/>
        </w:rPr>
        <w:t>Lucey</w:t>
      </w:r>
      <w:proofErr w:type="spellEnd"/>
      <w:r w:rsidR="00F91BA7" w:rsidRPr="00F91BA7">
        <w:rPr>
          <w:rFonts w:cs="Times New Roman"/>
          <w:shd w:val="clear" w:color="auto" w:fill="FFFFFF"/>
        </w:rPr>
        <w:t xml:space="preserve">, P., Cohn, J. F., Kanade, T., Saragih, J., Ambadar, Z., &amp; Matthews, I. (2010). The Extended Cohn-Kanade Dataset (CK+): A complete expression dataset for action unit and </w:t>
      </w:r>
      <w:r w:rsidR="00F91BA7" w:rsidRPr="00F91BA7">
        <w:rPr>
          <w:rFonts w:cs="Times New Roman"/>
          <w:shd w:val="clear" w:color="auto" w:fill="FFFFFF"/>
        </w:rPr>
        <w:lastRenderedPageBreak/>
        <w:t>emotion-specified expression. Proceedings of the Third International Workshop on CVPR for Human Communicative Behavior Analysis (CVPR4HB 2010), San Francisco, USA, 94-101.</w:t>
      </w:r>
    </w:p>
    <w:p w14:paraId="3819EB73" w14:textId="77777777" w:rsidR="00312090" w:rsidRPr="00ED2B0C" w:rsidRDefault="00312090" w:rsidP="003735B1">
      <w:pPr>
        <w:pStyle w:val="Tijelo"/>
        <w:rPr>
          <w:rFonts w:cs="Times New Roman"/>
          <w:shd w:val="clear" w:color="auto" w:fill="FFFFFF"/>
        </w:rPr>
      </w:pPr>
    </w:p>
    <w:p w14:paraId="0F3D720D" w14:textId="77777777" w:rsidR="00831A50" w:rsidRPr="00ED2B0C" w:rsidRDefault="004534BF" w:rsidP="007D70EC">
      <w:pPr>
        <w:pStyle w:val="Naslovpoglavlja"/>
      </w:pPr>
      <w:bookmarkStart w:id="89" w:name="_Toc478939218"/>
      <w:r w:rsidRPr="00ED2B0C">
        <w:lastRenderedPageBreak/>
        <w:t>SAŽETAK</w:t>
      </w:r>
      <w:bookmarkEnd w:id="89"/>
    </w:p>
    <w:p w14:paraId="434D1FA2" w14:textId="77777777" w:rsidR="00C646B0" w:rsidRPr="00ED2B0C" w:rsidRDefault="003A5C43" w:rsidP="00C646B0">
      <w:pPr>
        <w:pStyle w:val="Tijelo"/>
        <w:rPr>
          <w:rFonts w:cs="Times New Roman"/>
        </w:rPr>
      </w:pPr>
      <w:r>
        <w:rPr>
          <w:rFonts w:cs="Times New Roman"/>
        </w:rPr>
        <w:t>U radu je implementirana metoda za prepoznavanje emocija na slikama lica. Korišteni su Gaborovi filteri kako bi se dobile crte</w:t>
      </w:r>
      <w:r w:rsidR="002E7CBC">
        <w:rPr>
          <w:rFonts w:cs="Times New Roman"/>
        </w:rPr>
        <w:t xml:space="preserve"> na licu</w:t>
      </w:r>
      <w:r>
        <w:rPr>
          <w:rFonts w:cs="Times New Roman"/>
        </w:rPr>
        <w:t xml:space="preserve"> i potom PCA kako bi se smanjila dimenzionalnost. Kao klasifikator koristi se SVM. U teorijskom dijelu objašnjeni su pojmovi kao što su emocija i afekt</w:t>
      </w:r>
      <w:r w:rsidR="00320292">
        <w:rPr>
          <w:rFonts w:cs="Times New Roman"/>
        </w:rPr>
        <w:t xml:space="preserve">. Opisan je klasifikator i korištene metode. Praktični dio se sastoji od programa za dohvaćanje značajki iz baze slike i od dijela koji koristi te značajke kako bi se istrenirao klasifikator te kasnije koristio prilikom prepoznavanja emocija, što s korisnikove kamere, što sa učitane slike. </w:t>
      </w:r>
      <w:r w:rsidR="002E7CBC">
        <w:rPr>
          <w:rFonts w:cs="Times New Roman"/>
        </w:rPr>
        <w:t>Ovakvo r</w:t>
      </w:r>
      <w:r w:rsidR="00320292">
        <w:rPr>
          <w:rFonts w:cs="Times New Roman"/>
        </w:rPr>
        <w:t>ješenje je dovoljno dobro za korištenje u osobne svrhe.</w:t>
      </w:r>
    </w:p>
    <w:p w14:paraId="00C36B90" w14:textId="77777777" w:rsidR="00C646B0" w:rsidRPr="00ED2B0C" w:rsidRDefault="00C646B0" w:rsidP="00A51F31">
      <w:pPr>
        <w:pStyle w:val="Tijelo"/>
        <w:rPr>
          <w:rFonts w:cs="Times New Roman"/>
        </w:rPr>
      </w:pPr>
      <w:r w:rsidRPr="00ED2B0C">
        <w:rPr>
          <w:rFonts w:cs="Times New Roman"/>
          <w:b/>
        </w:rPr>
        <w:t>Ključne riječi:</w:t>
      </w:r>
      <w:r w:rsidRPr="00ED2B0C">
        <w:rPr>
          <w:rFonts w:cs="Times New Roman"/>
        </w:rPr>
        <w:t xml:space="preserve"> </w:t>
      </w:r>
      <w:r w:rsidR="0086077B">
        <w:rPr>
          <w:rFonts w:cs="Times New Roman"/>
        </w:rPr>
        <w:t xml:space="preserve">Emocije, Gaborovi filteri, PCA, SVM, </w:t>
      </w:r>
      <w:r w:rsidR="00011F94">
        <w:rPr>
          <w:rFonts w:cs="Times New Roman"/>
        </w:rPr>
        <w:t>izrazi lica</w:t>
      </w:r>
    </w:p>
    <w:p w14:paraId="64022164" w14:textId="77777777" w:rsidR="00871DF0" w:rsidRPr="00ED2B0C" w:rsidRDefault="00871DF0" w:rsidP="00A51F31">
      <w:pPr>
        <w:pStyle w:val="Tijelo"/>
        <w:rPr>
          <w:rFonts w:cs="Times New Roman"/>
        </w:rPr>
      </w:pPr>
    </w:p>
    <w:p w14:paraId="40C7EE5E" w14:textId="77777777" w:rsidR="00C646B0" w:rsidRPr="00ED2B0C" w:rsidRDefault="00C646B0" w:rsidP="00A61CE8">
      <w:pPr>
        <w:pStyle w:val="Tijelo"/>
        <w:spacing w:before="240" w:after="240"/>
        <w:rPr>
          <w:rFonts w:cs="Times New Roman"/>
          <w:b/>
          <w:sz w:val="28"/>
        </w:rPr>
      </w:pPr>
      <w:r w:rsidRPr="00ED2B0C">
        <w:rPr>
          <w:rFonts w:cs="Times New Roman"/>
          <w:b/>
          <w:sz w:val="28"/>
        </w:rPr>
        <w:t>ABSTRACT</w:t>
      </w:r>
    </w:p>
    <w:p w14:paraId="511066D0" w14:textId="77777777" w:rsidR="00C646B0" w:rsidRPr="00FD0241" w:rsidRDefault="00DC7E36" w:rsidP="00A51F31">
      <w:pPr>
        <w:pStyle w:val="Tijelo"/>
        <w:rPr>
          <w:rFonts w:cs="Times New Roman"/>
          <w:lang w:val="en-US"/>
        </w:rPr>
      </w:pPr>
      <w:r w:rsidRPr="00FD0241">
        <w:rPr>
          <w:rFonts w:cs="Times New Roman"/>
          <w:lang w:val="en-US"/>
        </w:rPr>
        <w:t xml:space="preserve">A method for recognizing emotions in images of faces is implemented in the paper. Gabor filters are used in order to </w:t>
      </w:r>
      <w:r w:rsidR="00FD0241" w:rsidRPr="00FD0241">
        <w:rPr>
          <w:rFonts w:cs="Times New Roman"/>
          <w:lang w:val="en-US"/>
        </w:rPr>
        <w:t>extract</w:t>
      </w:r>
      <w:r w:rsidRPr="00FD0241">
        <w:rPr>
          <w:rFonts w:cs="Times New Roman"/>
          <w:lang w:val="en-US"/>
        </w:rPr>
        <w:t xml:space="preserve"> facial features and then PCA afterwards</w:t>
      </w:r>
      <w:r w:rsidR="00FD0241" w:rsidRPr="00FD0241">
        <w:rPr>
          <w:rFonts w:cs="Times New Roman"/>
          <w:lang w:val="en-US"/>
        </w:rPr>
        <w:t xml:space="preserve"> is applied</w:t>
      </w:r>
      <w:r w:rsidRPr="00FD0241">
        <w:rPr>
          <w:rFonts w:cs="Times New Roman"/>
          <w:lang w:val="en-US"/>
        </w:rPr>
        <w:t xml:space="preserve"> in order to reduce dimensionality. SVM is used as a classifier. In the theoretical part, terms such as emotion and affect are explained. The classifier is described, as well as the applied methods. The practical part consists of an application which </w:t>
      </w:r>
      <w:r w:rsidR="00FD0241">
        <w:rPr>
          <w:rFonts w:cs="Times New Roman"/>
          <w:lang w:val="en-US"/>
        </w:rPr>
        <w:t>extracts</w:t>
      </w:r>
      <w:r w:rsidRPr="00FD0241">
        <w:rPr>
          <w:rFonts w:cs="Times New Roman"/>
          <w:lang w:val="en-US"/>
        </w:rPr>
        <w:t xml:space="preserve"> features from a base of images and from a part which is using those features to train the classifier in order to use it later on when recognizing emotions in an image from a personal camera or from an uploaded one. </w:t>
      </w:r>
      <w:r w:rsidR="002E7CBC">
        <w:rPr>
          <w:rFonts w:cs="Times New Roman"/>
          <w:lang w:val="en-US"/>
        </w:rPr>
        <w:t>This sort of</w:t>
      </w:r>
      <w:r w:rsidRPr="00FD0241">
        <w:rPr>
          <w:rFonts w:cs="Times New Roman"/>
          <w:lang w:val="en-US"/>
        </w:rPr>
        <w:t xml:space="preserve"> solution is good enough for personal use.</w:t>
      </w:r>
    </w:p>
    <w:p w14:paraId="7D450B28" w14:textId="77777777" w:rsidR="00C646B0" w:rsidRPr="00FD0241" w:rsidRDefault="00C646B0" w:rsidP="00C646B0">
      <w:pPr>
        <w:pStyle w:val="Tijelo"/>
        <w:rPr>
          <w:rFonts w:cs="Times New Roman"/>
          <w:lang w:val="en-US"/>
        </w:rPr>
      </w:pPr>
      <w:r w:rsidRPr="00FD0241">
        <w:rPr>
          <w:rFonts w:cs="Times New Roman"/>
          <w:b/>
          <w:lang w:val="en-US"/>
        </w:rPr>
        <w:t>Key words:</w:t>
      </w:r>
      <w:r w:rsidRPr="00FD0241">
        <w:rPr>
          <w:rFonts w:cs="Times New Roman"/>
          <w:lang w:val="en-US"/>
        </w:rPr>
        <w:t xml:space="preserve"> </w:t>
      </w:r>
      <w:r w:rsidR="00011F94" w:rsidRPr="00FD0241">
        <w:rPr>
          <w:rFonts w:cs="Times New Roman"/>
          <w:lang w:val="en-US"/>
        </w:rPr>
        <w:t>Emotions, Gabor filters, PCA, SVM, facial expression</w:t>
      </w:r>
    </w:p>
    <w:p w14:paraId="5CC9F650" w14:textId="77777777" w:rsidR="00831A50" w:rsidRPr="00ED2B0C" w:rsidRDefault="00AE7349" w:rsidP="007D70EC">
      <w:pPr>
        <w:pStyle w:val="Naslovpoglavlja"/>
      </w:pPr>
      <w:bookmarkStart w:id="90" w:name="_Toc478939219"/>
      <w:r w:rsidRPr="00ED2B0C">
        <w:lastRenderedPageBreak/>
        <w:t>ŽIVOTOPIS</w:t>
      </w:r>
      <w:bookmarkEnd w:id="90"/>
    </w:p>
    <w:p w14:paraId="4AFB53C6" w14:textId="77777777" w:rsidR="009E042C" w:rsidRPr="00ED2B0C" w:rsidRDefault="009E042C" w:rsidP="009E042C">
      <w:pPr>
        <w:pStyle w:val="Tijelo"/>
        <w:rPr>
          <w:rFonts w:cs="Times New Roman"/>
        </w:rPr>
      </w:pPr>
      <w:r w:rsidRPr="00ED2B0C">
        <w:rPr>
          <w:rFonts w:cs="Times New Roman"/>
        </w:rPr>
        <w:t>Josip Baketarić, rođen u Požegi 10. kolovoza 1993. Osnovnu školu završio u Pleternici u razdoblju od 2000. do 2008. godine. 2008. godine upisuje srednju tehničku školu u Požegi, smjer tehničar za računalstvo koju završava 2012. godine. Nakon toga upisuje Elektrotehnički fakultet u Osijeku, preddiplomski studij, smjer računarstvo kojega završava 2015. godine. 2016. godine upisuje diplomski studij na prijašnje spomenutom fakultetu</w:t>
      </w:r>
      <w:r w:rsidR="009B401E" w:rsidRPr="00ED2B0C">
        <w:rPr>
          <w:rFonts w:cs="Times New Roman"/>
        </w:rPr>
        <w:t>, sada Fakultet elektrotehnike, računarstva i informacijskih tehnologija</w:t>
      </w:r>
      <w:r w:rsidRPr="00ED2B0C">
        <w:rPr>
          <w:rFonts w:cs="Times New Roman"/>
        </w:rPr>
        <w:t>, smjer računarstvo, izborn</w:t>
      </w:r>
      <w:r w:rsidR="004D6C6F" w:rsidRPr="00ED2B0C">
        <w:rPr>
          <w:rFonts w:cs="Times New Roman"/>
        </w:rPr>
        <w:t>i blok programsko inženjerstvo kojega trenutno pohađa.</w:t>
      </w:r>
    </w:p>
    <w:p w14:paraId="26C99E4F" w14:textId="77777777" w:rsidR="00831A50" w:rsidRPr="00ED2B0C" w:rsidRDefault="004819C9" w:rsidP="007D70EC">
      <w:pPr>
        <w:pStyle w:val="Naslovpoglavlja"/>
      </w:pPr>
      <w:bookmarkStart w:id="91" w:name="_Toc478939220"/>
      <w:r w:rsidRPr="00ED2B0C">
        <w:lastRenderedPageBreak/>
        <w:t>PRILOZI</w:t>
      </w:r>
      <w:bookmarkEnd w:id="91"/>
    </w:p>
    <w:p w14:paraId="1FCB0C33" w14:textId="77777777" w:rsidR="00351B6F" w:rsidRPr="00ED2B0C" w:rsidRDefault="00351B6F" w:rsidP="00351B6F">
      <w:pPr>
        <w:pStyle w:val="Tijelo"/>
        <w:rPr>
          <w:rFonts w:cs="Times New Roman"/>
        </w:rPr>
      </w:pPr>
      <w:r w:rsidRPr="00ED2B0C">
        <w:rPr>
          <w:rFonts w:cs="Times New Roman"/>
        </w:rPr>
        <w:t>Na CD-u:</w:t>
      </w:r>
    </w:p>
    <w:p w14:paraId="4B9FCFA7" w14:textId="77777777" w:rsidR="000C4B56" w:rsidRPr="00ED2B0C" w:rsidRDefault="000C4B56" w:rsidP="000C4B56">
      <w:pPr>
        <w:pStyle w:val="Tijelo"/>
        <w:numPr>
          <w:ilvl w:val="0"/>
          <w:numId w:val="23"/>
        </w:numPr>
        <w:rPr>
          <w:rFonts w:cs="Times New Roman"/>
        </w:rPr>
      </w:pPr>
      <w:r w:rsidRPr="00ED2B0C">
        <w:rPr>
          <w:rFonts w:cs="Times New Roman"/>
        </w:rPr>
        <w:t>Diplomski rad „</w:t>
      </w:r>
      <w:r w:rsidR="00A46BE8">
        <w:rPr>
          <w:rFonts w:cs="Times New Roman"/>
        </w:rPr>
        <w:t>Klasifikacija emocija na osnovi slike lica</w:t>
      </w:r>
      <w:r w:rsidRPr="00ED2B0C">
        <w:rPr>
          <w:rFonts w:cs="Times New Roman"/>
        </w:rPr>
        <w:t>.docx“</w:t>
      </w:r>
    </w:p>
    <w:p w14:paraId="4CEE0C50" w14:textId="77777777" w:rsidR="000C4B56" w:rsidRDefault="000C4B56" w:rsidP="000C4B56">
      <w:pPr>
        <w:pStyle w:val="Tijelo"/>
        <w:numPr>
          <w:ilvl w:val="0"/>
          <w:numId w:val="23"/>
        </w:numPr>
        <w:rPr>
          <w:rFonts w:cs="Times New Roman"/>
        </w:rPr>
      </w:pPr>
      <w:r w:rsidRPr="00ED2B0C">
        <w:rPr>
          <w:rFonts w:cs="Times New Roman"/>
        </w:rPr>
        <w:t>Diplomski rad „</w:t>
      </w:r>
      <w:r w:rsidR="00A46BE8">
        <w:rPr>
          <w:rFonts w:cs="Times New Roman"/>
        </w:rPr>
        <w:t>Klasifikacija emocija na osnovi slike lica</w:t>
      </w:r>
      <w:r w:rsidRPr="00ED2B0C">
        <w:rPr>
          <w:rFonts w:cs="Times New Roman"/>
        </w:rPr>
        <w:t>.pdf“</w:t>
      </w:r>
    </w:p>
    <w:p w14:paraId="635B4050" w14:textId="77777777" w:rsidR="004C0137" w:rsidRDefault="004C0137" w:rsidP="000C4B56">
      <w:pPr>
        <w:pStyle w:val="Tijelo"/>
        <w:numPr>
          <w:ilvl w:val="0"/>
          <w:numId w:val="23"/>
        </w:numPr>
        <w:rPr>
          <w:rFonts w:cs="Times New Roman"/>
        </w:rPr>
      </w:pPr>
      <w:r>
        <w:rPr>
          <w:rFonts w:cs="Times New Roman"/>
        </w:rPr>
        <w:t>Izvorni kod programa</w:t>
      </w:r>
    </w:p>
    <w:p w14:paraId="3EBF2271" w14:textId="77777777" w:rsidR="004C0137" w:rsidRPr="00DC6674" w:rsidRDefault="004C0137" w:rsidP="00DC6674">
      <w:pPr>
        <w:pStyle w:val="Tijelo"/>
        <w:numPr>
          <w:ilvl w:val="0"/>
          <w:numId w:val="23"/>
        </w:numPr>
        <w:rPr>
          <w:rFonts w:cs="Times New Roman"/>
        </w:rPr>
      </w:pPr>
      <w:r>
        <w:rPr>
          <w:rFonts w:cs="Times New Roman"/>
        </w:rPr>
        <w:t>Instalacija programa</w:t>
      </w:r>
    </w:p>
    <w:sectPr w:rsidR="004C0137" w:rsidRPr="00DC6674" w:rsidSect="00991472">
      <w:footerReference w:type="default" r:id="rId56"/>
      <w:pgSz w:w="11906" w:h="16838"/>
      <w:pgMar w:top="1418" w:right="1134" w:bottom="1418" w:left="1418" w:header="709" w:footer="709" w:gutter="0"/>
      <w:pgNumType w:start="1"/>
      <w:cols w:space="708"/>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25" w:author="Zoric" w:date="2017-03-22T08:34:00Z" w:initials="Z">
    <w:p w14:paraId="3007B466" w14:textId="77777777" w:rsidR="005F2E99" w:rsidRDefault="005F2E99">
      <w:pPr>
        <w:pStyle w:val="CommentText"/>
      </w:pPr>
      <w:r>
        <w:rPr>
          <w:rStyle w:val="CommentReference"/>
        </w:rPr>
        <w:annotationRef/>
      </w:r>
      <w:r>
        <w:t xml:space="preserve">Navesti što aplikacija omogućuje, koji je rezultat. Preformulirati ostalo. </w:t>
      </w:r>
    </w:p>
  </w:comment>
  <w:comment w:id="30" w:author="Zoric" w:date="2017-03-22T08:35:00Z" w:initials="Z">
    <w:p w14:paraId="32A07D61" w14:textId="77777777" w:rsidR="005F2E99" w:rsidRDefault="005F2E99">
      <w:pPr>
        <w:pStyle w:val="CommentText"/>
      </w:pPr>
      <w:r>
        <w:rPr>
          <w:rStyle w:val="CommentReference"/>
        </w:rPr>
        <w:annotationRef/>
      </w:r>
      <w:r>
        <w:t xml:space="preserve">Navedite listu zahtjeva u obliku nekih use </w:t>
      </w:r>
      <w:proofErr w:type="spellStart"/>
      <w:r>
        <w:t>caseova</w:t>
      </w:r>
      <w:proofErr w:type="spellEnd"/>
      <w:r>
        <w:t xml:space="preserve"> da se vidi što Vaša aplikacija treba raditi. Ova podjela nije bitna, barem ne ovako detaljno razložena klasu po klasu. To uklonite, možete eventualno zamijeniti grafom komponenti i zavisnosti. Ostavite dijagram toka.</w:t>
      </w:r>
    </w:p>
  </w:comment>
  <w:comment w:id="32" w:author="Zoric" w:date="2017-03-22T08:37:00Z" w:initials="Z">
    <w:p w14:paraId="51F6C149" w14:textId="77777777" w:rsidR="005F2E99" w:rsidRDefault="005F2E99">
      <w:pPr>
        <w:pStyle w:val="CommentText"/>
      </w:pPr>
      <w:r>
        <w:rPr>
          <w:rStyle w:val="CommentReference"/>
        </w:rPr>
        <w:annotationRef/>
      </w:r>
      <w:r>
        <w:t xml:space="preserve">Ovo sve su biblioteke, a ako trebate pojam </w:t>
      </w:r>
      <w:proofErr w:type="spellStart"/>
      <w:r>
        <w:t>framework</w:t>
      </w:r>
      <w:proofErr w:type="spellEnd"/>
      <w:r>
        <w:t xml:space="preserve"> onda razvojni okvir</w:t>
      </w:r>
    </w:p>
  </w:comment>
  <w:comment w:id="36" w:author="Zoric" w:date="2017-03-22T08:38:00Z" w:initials="Z">
    <w:p w14:paraId="0261FF91" w14:textId="77777777" w:rsidR="005F2E99" w:rsidRDefault="005F2E99">
      <w:pPr>
        <w:pStyle w:val="CommentText"/>
      </w:pPr>
      <w:r>
        <w:rPr>
          <w:rStyle w:val="CommentReference"/>
        </w:rPr>
        <w:annotationRef/>
      </w:r>
      <w:r>
        <w:t>Uvijek ovako</w:t>
      </w:r>
    </w:p>
  </w:comment>
  <w:comment w:id="38" w:author="Zoric" w:date="2017-03-22T08:38:00Z" w:initials="Z">
    <w:p w14:paraId="0495FC53" w14:textId="77777777" w:rsidR="005F2E99" w:rsidRDefault="005F2E99">
      <w:pPr>
        <w:pStyle w:val="CommentText"/>
      </w:pPr>
      <w:r>
        <w:rPr>
          <w:rStyle w:val="CommentReference"/>
        </w:rPr>
        <w:annotationRef/>
      </w:r>
      <w:r>
        <w:t xml:space="preserve">Doslovce ste u zagradi naveli da je biblioteka </w:t>
      </w:r>
      <w:r>
        <w:sym w:font="Wingdings" w:char="F04A"/>
      </w:r>
      <w:r>
        <w:t xml:space="preserve"> </w:t>
      </w:r>
    </w:p>
  </w:comment>
  <w:comment w:id="45" w:author="Zoric" w:date="2017-03-22T08:39:00Z" w:initials="Z">
    <w:p w14:paraId="08FDBACC" w14:textId="77777777" w:rsidR="005F2E99" w:rsidRDefault="005F2E99">
      <w:pPr>
        <w:pStyle w:val="CommentText"/>
      </w:pPr>
      <w:r>
        <w:rPr>
          <w:rStyle w:val="CommentReference"/>
        </w:rPr>
        <w:annotationRef/>
      </w:r>
      <w:r>
        <w:t>Izbjegnite ... koristite itd. ili i dr.</w:t>
      </w:r>
    </w:p>
  </w:comment>
  <w:comment w:id="53" w:author="Zoric" w:date="2017-03-22T08:42:00Z" w:initials="Z">
    <w:p w14:paraId="103A0D4F" w14:textId="77777777" w:rsidR="005F2E99" w:rsidRDefault="005F2E99">
      <w:pPr>
        <w:pStyle w:val="CommentText"/>
      </w:pPr>
      <w:r>
        <w:rPr>
          <w:rStyle w:val="CommentReference"/>
        </w:rPr>
        <w:annotationRef/>
      </w:r>
      <w:proofErr w:type="spellStart"/>
      <w:r>
        <w:t>Teks</w:t>
      </w:r>
      <w:proofErr w:type="spellEnd"/>
      <w:r>
        <w:t xml:space="preserve"> je </w:t>
      </w:r>
      <w:proofErr w:type="spellStart"/>
      <w:r>
        <w:t>pre</w:t>
      </w:r>
      <w:proofErr w:type="spellEnd"/>
      <w:r>
        <w:t xml:space="preserve"> sitan, a kod svakako nemojte dodavati na ovaj način. Napravite tablicu s jednom ćelijom i u nju dodajte objekt </w:t>
      </w:r>
      <w:proofErr w:type="spellStart"/>
      <w:r>
        <w:t>open</w:t>
      </w:r>
      <w:proofErr w:type="spellEnd"/>
      <w:r>
        <w:t xml:space="preserve"> </w:t>
      </w:r>
      <w:proofErr w:type="spellStart"/>
      <w:r>
        <w:t>document</w:t>
      </w:r>
      <w:proofErr w:type="spellEnd"/>
      <w:r>
        <w:t xml:space="preserve">. U taj objekt izravno zalijepite kod iz editora. Ne treba vam prikaz </w:t>
      </w:r>
      <w:proofErr w:type="spellStart"/>
      <w:r>
        <w:t>getobject</w:t>
      </w:r>
      <w:proofErr w:type="spellEnd"/>
      <w:r>
        <w:t xml:space="preserve"> metode ovdje. Imate primjer niže.</w:t>
      </w:r>
    </w:p>
  </w:comment>
  <w:comment w:id="67" w:author="Zoric" w:date="2017-03-22T08:51:00Z" w:initials="Z">
    <w:p w14:paraId="1E1D4F28" w14:textId="77777777" w:rsidR="005F2E99" w:rsidRDefault="005F2E99">
      <w:pPr>
        <w:pStyle w:val="CommentText"/>
      </w:pPr>
      <w:r>
        <w:rPr>
          <w:rStyle w:val="CommentReference"/>
        </w:rPr>
        <w:annotationRef/>
      </w:r>
      <w:r>
        <w:t xml:space="preserve">Previše detaljno o </w:t>
      </w:r>
      <w:proofErr w:type="spellStart"/>
      <w:r>
        <w:t>singletonu</w:t>
      </w:r>
      <w:proofErr w:type="spellEnd"/>
      <w:r>
        <w:t xml:space="preserve">. Zašto ste koristili </w:t>
      </w:r>
      <w:proofErr w:type="spellStart"/>
      <w:r>
        <w:t>singleton</w:t>
      </w:r>
      <w:proofErr w:type="spellEnd"/>
      <w:r>
        <w:t xml:space="preserve"> uopće?</w:t>
      </w:r>
    </w:p>
  </w:comment>
  <w:comment w:id="68" w:author="Zoric" w:date="2017-03-22T08:51:00Z" w:initials="Z">
    <w:p w14:paraId="6572765A" w14:textId="77777777" w:rsidR="005F2E99" w:rsidRDefault="005F2E99">
      <w:pPr>
        <w:pStyle w:val="CommentText"/>
      </w:pPr>
      <w:r>
        <w:rPr>
          <w:rStyle w:val="CommentReference"/>
        </w:rPr>
        <w:annotationRef/>
      </w:r>
      <w:r>
        <w:t>Ovo nije baš algoritam, više način testiranja.</w:t>
      </w:r>
    </w:p>
  </w:comment>
  <w:comment w:id="69" w:author="Zoric" w:date="2017-03-22T08:52:00Z" w:initials="Z">
    <w:p w14:paraId="73334175" w14:textId="77777777" w:rsidR="005F2E99" w:rsidRDefault="005F2E99">
      <w:pPr>
        <w:pStyle w:val="CommentText"/>
      </w:pPr>
      <w:r>
        <w:rPr>
          <w:rStyle w:val="CommentReference"/>
        </w:rPr>
        <w:annotationRef/>
      </w:r>
      <w:r>
        <w:t xml:space="preserve">Niste komentirali ništa o parametrima SVM (c). Zašto baš k=10? Zašto imate 10 </w:t>
      </w:r>
      <w:proofErr w:type="spellStart"/>
      <w:r>
        <w:t>runova</w:t>
      </w:r>
      <w:proofErr w:type="spellEnd"/>
      <w:r>
        <w:t xml:space="preserve"> koji se ne koriste?</w:t>
      </w:r>
    </w:p>
  </w:comment>
  <w:comment w:id="71" w:author="Zoric" w:date="2017-03-22T08:53:00Z" w:initials="Z">
    <w:p w14:paraId="10631719" w14:textId="77777777" w:rsidR="005F2E99" w:rsidRDefault="005F2E99">
      <w:pPr>
        <w:pStyle w:val="CommentText"/>
      </w:pPr>
      <w:r>
        <w:rPr>
          <w:rStyle w:val="CommentReference"/>
        </w:rPr>
        <w:annotationRef/>
      </w:r>
      <w:r>
        <w:t>skup</w:t>
      </w:r>
    </w:p>
  </w:comment>
  <w:comment w:id="72" w:author="Zoric" w:date="2017-03-22T08:53:00Z" w:initials="Z">
    <w:p w14:paraId="4479DBA5" w14:textId="77777777" w:rsidR="005F2E99" w:rsidRDefault="005F2E99">
      <w:pPr>
        <w:pStyle w:val="CommentText"/>
      </w:pPr>
      <w:r>
        <w:rPr>
          <w:rStyle w:val="CommentReference"/>
        </w:rPr>
        <w:annotationRef/>
      </w:r>
      <w:r>
        <w:t>Ovo je apsolutno nepotrebno, jako velika slika prazne konzole.</w:t>
      </w:r>
    </w:p>
  </w:comment>
  <w:comment w:id="73" w:author="Zoric" w:date="2017-03-22T08:53:00Z" w:initials="Z">
    <w:p w14:paraId="11EC2050" w14:textId="77777777" w:rsidR="005F2E99" w:rsidRDefault="005F2E99">
      <w:pPr>
        <w:pStyle w:val="CommentText"/>
      </w:pPr>
      <w:r>
        <w:rPr>
          <w:rStyle w:val="CommentReference"/>
        </w:rPr>
        <w:annotationRef/>
      </w:r>
      <w:r>
        <w:t>Također, ako imate kasnije s učitanom slikom – to je dovoljno, ne treba vam duplikat.</w:t>
      </w:r>
    </w:p>
  </w:comment>
  <w:comment w:id="74" w:author="Zoric" w:date="2017-03-22T08:54:00Z" w:initials="Z">
    <w:p w14:paraId="2AA04899" w14:textId="77777777" w:rsidR="005F2E99" w:rsidRDefault="005F2E99">
      <w:pPr>
        <w:pStyle w:val="CommentText"/>
      </w:pPr>
      <w:r>
        <w:rPr>
          <w:rStyle w:val="CommentReference"/>
        </w:rPr>
        <w:annotationRef/>
      </w:r>
      <w:r>
        <w:t xml:space="preserve">Ovo ste mogli i trebali srediti </w:t>
      </w:r>
      <w:r>
        <w:sym w:font="Wingdings" w:char="F04A"/>
      </w:r>
      <w:r>
        <w:t xml:space="preserve"> </w:t>
      </w:r>
    </w:p>
  </w:comment>
  <w:comment w:id="77" w:author="Zoric" w:date="2017-03-22T08:56:00Z" w:initials="Z">
    <w:p w14:paraId="48F7D2D1" w14:textId="77777777" w:rsidR="005F2E99" w:rsidRDefault="005F2E99">
      <w:pPr>
        <w:pStyle w:val="CommentText"/>
      </w:pPr>
      <w:r>
        <w:rPr>
          <w:rStyle w:val="CommentReference"/>
        </w:rPr>
        <w:annotationRef/>
      </w:r>
      <w:r>
        <w:t>Ovdje proširite, više na konzultacijama</w:t>
      </w:r>
    </w:p>
  </w:comment>
  <w:comment w:id="79" w:author="Zoric" w:date="2017-03-22T08:56:00Z" w:initials="Z">
    <w:p w14:paraId="665F68CD" w14:textId="77777777" w:rsidR="005F2E99" w:rsidRDefault="005F2E99">
      <w:pPr>
        <w:pStyle w:val="CommentText"/>
      </w:pPr>
      <w:r>
        <w:rPr>
          <w:rStyle w:val="CommentReference"/>
        </w:rPr>
        <w:annotationRef/>
      </w:r>
      <w:r>
        <w:t>Na kojoj bazi, niste nigdje opisali slike, ni koliko ih ima, ni distribuciju po emocijama...</w:t>
      </w:r>
    </w:p>
  </w:comment>
  <w:comment w:id="80" w:author="Zoric" w:date="2017-03-22T08:57:00Z" w:initials="Z">
    <w:p w14:paraId="7544683F" w14:textId="77777777" w:rsidR="005F2E99" w:rsidRDefault="005F2E99">
      <w:pPr>
        <w:pStyle w:val="CommentText"/>
      </w:pPr>
      <w:r>
        <w:rPr>
          <w:rStyle w:val="CommentReference"/>
        </w:rPr>
        <w:annotationRef/>
      </w:r>
      <w:r>
        <w:t xml:space="preserve">Ne može biti možda. </w:t>
      </w:r>
      <w:r>
        <w:sym w:font="Wingdings" w:char="F04A"/>
      </w:r>
      <w:r>
        <w:t xml:space="preserve"> Kako mislite da emocije odstupaju od drugih?</w:t>
      </w:r>
    </w:p>
  </w:comment>
  <w:comment w:id="84" w:author="Zoric" w:date="2017-03-22T08:58:00Z" w:initials="Z">
    <w:p w14:paraId="5C6028AE" w14:textId="77777777" w:rsidR="005F2E99" w:rsidRDefault="005F2E99">
      <w:pPr>
        <w:pStyle w:val="CommentText"/>
      </w:pPr>
      <w:r>
        <w:rPr>
          <w:rStyle w:val="CommentReference"/>
        </w:rPr>
        <w:annotationRef/>
      </w:r>
      <w:r>
        <w:t>???</w:t>
      </w:r>
    </w:p>
  </w:comment>
  <w:comment w:id="87" w:author="Zoric" w:date="2017-03-22T08:58:00Z" w:initials="Z">
    <w:p w14:paraId="70057559" w14:textId="77777777" w:rsidR="005F2E99" w:rsidRDefault="005F2E99">
      <w:pPr>
        <w:pStyle w:val="CommentText"/>
      </w:pPr>
      <w:r>
        <w:rPr>
          <w:rStyle w:val="CommentReference"/>
        </w:rPr>
        <w:annotationRef/>
      </w:r>
      <w:r>
        <w:t>Definitivno proširiti zaključak.</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3007B466" w15:done="0"/>
  <w15:commentEx w15:paraId="32A07D61" w15:done="0"/>
  <w15:commentEx w15:paraId="51F6C149" w15:done="0"/>
  <w15:commentEx w15:paraId="0261FF91" w15:done="0"/>
  <w15:commentEx w15:paraId="0495FC53" w15:done="0"/>
  <w15:commentEx w15:paraId="08FDBACC" w15:done="0"/>
  <w15:commentEx w15:paraId="103A0D4F" w15:done="0"/>
  <w15:commentEx w15:paraId="1E1D4F28" w15:done="0"/>
  <w15:commentEx w15:paraId="6572765A" w15:done="0"/>
  <w15:commentEx w15:paraId="73334175" w15:done="0"/>
  <w15:commentEx w15:paraId="10631719" w15:done="0"/>
  <w15:commentEx w15:paraId="4479DBA5" w15:done="0"/>
  <w15:commentEx w15:paraId="11EC2050" w15:done="0"/>
  <w15:commentEx w15:paraId="2AA04899" w15:done="0"/>
  <w15:commentEx w15:paraId="48F7D2D1" w15:done="0"/>
  <w15:commentEx w15:paraId="665F68CD" w15:done="0"/>
  <w15:commentEx w15:paraId="7544683F" w15:done="0"/>
  <w15:commentEx w15:paraId="5C6028AE" w15:done="0"/>
  <w15:commentEx w15:paraId="70057559"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7CD7CA1" w14:textId="77777777" w:rsidR="00BD3C35" w:rsidRDefault="00BD3C35" w:rsidP="007F6E4D">
      <w:pPr>
        <w:spacing w:after="0" w:line="240" w:lineRule="auto"/>
      </w:pPr>
      <w:r>
        <w:separator/>
      </w:r>
    </w:p>
  </w:endnote>
  <w:endnote w:type="continuationSeparator" w:id="0">
    <w:p w14:paraId="1DDCD24F" w14:textId="77777777" w:rsidR="00BD3C35" w:rsidRDefault="00BD3C35" w:rsidP="007F6E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AFF" w:usb1="C000247B" w:usb2="00000009" w:usb3="00000000" w:csb0="000001FF" w:csb1="00000000"/>
  </w:font>
  <w:font w:name="Calibri Light">
    <w:panose1 w:val="020F0302020204030204"/>
    <w:charset w:val="EE"/>
    <w:family w:val="swiss"/>
    <w:pitch w:val="variable"/>
    <w:sig w:usb0="E0002AFF" w:usb1="C000247B" w:usb2="00000009" w:usb3="00000000" w:csb0="000001FF" w:csb1="00000000"/>
  </w:font>
  <w:font w:name="Arial">
    <w:panose1 w:val="020B0604020202020204"/>
    <w:charset w:val="EE"/>
    <w:family w:val="swiss"/>
    <w:pitch w:val="variable"/>
    <w:sig w:usb0="E0002EFF" w:usb1="C0007843" w:usb2="00000009" w:usb3="00000000" w:csb0="000001FF" w:csb1="00000000"/>
  </w:font>
  <w:font w:name="Segoe UI">
    <w:panose1 w:val="020B0502040204020203"/>
    <w:charset w:val="EE"/>
    <w:family w:val="swiss"/>
    <w:pitch w:val="variable"/>
    <w:sig w:usb0="E4002EFF" w:usb1="C000E47F" w:usb2="00000009" w:usb3="00000000" w:csb0="000001FF" w:csb1="00000000"/>
  </w:font>
  <w:font w:name="Cambria Math">
    <w:panose1 w:val="02040503050406030204"/>
    <w:charset w:val="EE"/>
    <w:family w:val="roman"/>
    <w:pitch w:val="variable"/>
    <w:sig w:usb0="E00002FF" w:usb1="420024FF" w:usb2="00000000" w:usb3="00000000" w:csb0="0000019F" w:csb1="00000000"/>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30188095"/>
      <w:docPartObj>
        <w:docPartGallery w:val="Page Numbers (Bottom of Page)"/>
        <w:docPartUnique/>
      </w:docPartObj>
    </w:sdtPr>
    <w:sdtEndPr>
      <w:rPr>
        <w:noProof/>
      </w:rPr>
    </w:sdtEndPr>
    <w:sdtContent>
      <w:p w14:paraId="5DA12514" w14:textId="77777777" w:rsidR="005F2E99" w:rsidRDefault="005F2E99">
        <w:pPr>
          <w:pStyle w:val="Footer"/>
          <w:jc w:val="right"/>
        </w:pPr>
        <w:r>
          <w:fldChar w:fldCharType="begin"/>
        </w:r>
        <w:r>
          <w:instrText xml:space="preserve"> PAGE   \* MERGEFORMAT </w:instrText>
        </w:r>
        <w:r>
          <w:fldChar w:fldCharType="separate"/>
        </w:r>
        <w:r w:rsidR="008C6446">
          <w:rPr>
            <w:noProof/>
          </w:rPr>
          <w:t>18</w:t>
        </w:r>
        <w:r>
          <w:rPr>
            <w:noProof/>
          </w:rPr>
          <w:fldChar w:fldCharType="end"/>
        </w:r>
      </w:p>
    </w:sdtContent>
  </w:sdt>
  <w:p w14:paraId="0A186AC7" w14:textId="77777777" w:rsidR="005F2E99" w:rsidRDefault="005F2E99">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DC68A8D" w14:textId="77777777" w:rsidR="00BD3C35" w:rsidRDefault="00BD3C35" w:rsidP="007F6E4D">
      <w:pPr>
        <w:spacing w:after="0" w:line="240" w:lineRule="auto"/>
      </w:pPr>
      <w:r>
        <w:separator/>
      </w:r>
    </w:p>
  </w:footnote>
  <w:footnote w:type="continuationSeparator" w:id="0">
    <w:p w14:paraId="53D6EB34" w14:textId="77777777" w:rsidR="00BD3C35" w:rsidRDefault="00BD3C35" w:rsidP="007F6E4D">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A31055"/>
    <w:multiLevelType w:val="hybridMultilevel"/>
    <w:tmpl w:val="21BA49AA"/>
    <w:lvl w:ilvl="0" w:tplc="041A0001">
      <w:start w:val="1"/>
      <w:numFmt w:val="bullet"/>
      <w:lvlText w:val=""/>
      <w:lvlJc w:val="left"/>
      <w:pPr>
        <w:ind w:left="720" w:hanging="360"/>
      </w:pPr>
      <w:rPr>
        <w:rFonts w:ascii="Symbol" w:hAnsi="Symbol" w:hint="default"/>
      </w:rPr>
    </w:lvl>
    <w:lvl w:ilvl="1" w:tplc="041A0003">
      <w:start w:val="1"/>
      <w:numFmt w:val="bullet"/>
      <w:lvlText w:val="o"/>
      <w:lvlJc w:val="left"/>
      <w:pPr>
        <w:ind w:left="1440" w:hanging="360"/>
      </w:pPr>
      <w:rPr>
        <w:rFonts w:ascii="Courier New" w:hAnsi="Courier New" w:cs="Courier New" w:hint="default"/>
      </w:rPr>
    </w:lvl>
    <w:lvl w:ilvl="2" w:tplc="041A0005">
      <w:start w:val="1"/>
      <w:numFmt w:val="bullet"/>
      <w:lvlText w:val=""/>
      <w:lvlJc w:val="left"/>
      <w:pPr>
        <w:ind w:left="2160" w:hanging="360"/>
      </w:pPr>
      <w:rPr>
        <w:rFonts w:ascii="Wingdings" w:hAnsi="Wingdings" w:hint="default"/>
      </w:rPr>
    </w:lvl>
    <w:lvl w:ilvl="3" w:tplc="041A0001">
      <w:start w:val="1"/>
      <w:numFmt w:val="bullet"/>
      <w:lvlText w:val=""/>
      <w:lvlJc w:val="left"/>
      <w:pPr>
        <w:ind w:left="2880" w:hanging="360"/>
      </w:pPr>
      <w:rPr>
        <w:rFonts w:ascii="Symbol" w:hAnsi="Symbol" w:hint="default"/>
      </w:rPr>
    </w:lvl>
    <w:lvl w:ilvl="4" w:tplc="041A0003">
      <w:start w:val="1"/>
      <w:numFmt w:val="bullet"/>
      <w:lvlText w:val="o"/>
      <w:lvlJc w:val="left"/>
      <w:pPr>
        <w:ind w:left="3600" w:hanging="360"/>
      </w:pPr>
      <w:rPr>
        <w:rFonts w:ascii="Courier New" w:hAnsi="Courier New" w:cs="Courier New" w:hint="default"/>
      </w:rPr>
    </w:lvl>
    <w:lvl w:ilvl="5" w:tplc="041A0005">
      <w:start w:val="1"/>
      <w:numFmt w:val="bullet"/>
      <w:lvlText w:val=""/>
      <w:lvlJc w:val="left"/>
      <w:pPr>
        <w:ind w:left="4320" w:hanging="360"/>
      </w:pPr>
      <w:rPr>
        <w:rFonts w:ascii="Wingdings" w:hAnsi="Wingdings" w:hint="default"/>
      </w:rPr>
    </w:lvl>
    <w:lvl w:ilvl="6" w:tplc="041A0001">
      <w:start w:val="1"/>
      <w:numFmt w:val="bullet"/>
      <w:lvlText w:val=""/>
      <w:lvlJc w:val="left"/>
      <w:pPr>
        <w:ind w:left="5040" w:hanging="360"/>
      </w:pPr>
      <w:rPr>
        <w:rFonts w:ascii="Symbol" w:hAnsi="Symbol" w:hint="default"/>
      </w:rPr>
    </w:lvl>
    <w:lvl w:ilvl="7" w:tplc="041A0003">
      <w:start w:val="1"/>
      <w:numFmt w:val="bullet"/>
      <w:lvlText w:val="o"/>
      <w:lvlJc w:val="left"/>
      <w:pPr>
        <w:ind w:left="5760" w:hanging="360"/>
      </w:pPr>
      <w:rPr>
        <w:rFonts w:ascii="Courier New" w:hAnsi="Courier New" w:cs="Courier New" w:hint="default"/>
      </w:rPr>
    </w:lvl>
    <w:lvl w:ilvl="8" w:tplc="041A0005">
      <w:start w:val="1"/>
      <w:numFmt w:val="bullet"/>
      <w:lvlText w:val=""/>
      <w:lvlJc w:val="left"/>
      <w:pPr>
        <w:ind w:left="6480" w:hanging="360"/>
      </w:pPr>
      <w:rPr>
        <w:rFonts w:ascii="Wingdings" w:hAnsi="Wingdings" w:hint="default"/>
      </w:rPr>
    </w:lvl>
  </w:abstractNum>
  <w:abstractNum w:abstractNumId="1" w15:restartNumberingAfterBreak="0">
    <w:nsid w:val="021102AA"/>
    <w:multiLevelType w:val="multilevel"/>
    <w:tmpl w:val="101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2E003A4"/>
    <w:multiLevelType w:val="hybridMultilevel"/>
    <w:tmpl w:val="B44A2B68"/>
    <w:lvl w:ilvl="0" w:tplc="F1062202">
      <w:start w:val="1"/>
      <w:numFmt w:val="bullet"/>
      <w:lvlText w:val=""/>
      <w:lvlJc w:val="left"/>
      <w:pPr>
        <w:ind w:left="720" w:hanging="360"/>
      </w:pPr>
      <w:rPr>
        <w:rFonts w:ascii="Symbol" w:hAnsi="Symbol" w:hint="default"/>
      </w:rPr>
    </w:lvl>
    <w:lvl w:ilvl="1" w:tplc="101A0003" w:tentative="1">
      <w:start w:val="1"/>
      <w:numFmt w:val="bullet"/>
      <w:lvlText w:val="o"/>
      <w:lvlJc w:val="left"/>
      <w:pPr>
        <w:ind w:left="1440" w:hanging="360"/>
      </w:pPr>
      <w:rPr>
        <w:rFonts w:ascii="Courier New" w:hAnsi="Courier New" w:cs="Courier New" w:hint="default"/>
      </w:rPr>
    </w:lvl>
    <w:lvl w:ilvl="2" w:tplc="101A0005" w:tentative="1">
      <w:start w:val="1"/>
      <w:numFmt w:val="bullet"/>
      <w:lvlText w:val=""/>
      <w:lvlJc w:val="left"/>
      <w:pPr>
        <w:ind w:left="2160" w:hanging="360"/>
      </w:pPr>
      <w:rPr>
        <w:rFonts w:ascii="Wingdings" w:hAnsi="Wingdings" w:hint="default"/>
      </w:rPr>
    </w:lvl>
    <w:lvl w:ilvl="3" w:tplc="101A0001" w:tentative="1">
      <w:start w:val="1"/>
      <w:numFmt w:val="bullet"/>
      <w:lvlText w:val=""/>
      <w:lvlJc w:val="left"/>
      <w:pPr>
        <w:ind w:left="2880" w:hanging="360"/>
      </w:pPr>
      <w:rPr>
        <w:rFonts w:ascii="Symbol" w:hAnsi="Symbol" w:hint="default"/>
      </w:rPr>
    </w:lvl>
    <w:lvl w:ilvl="4" w:tplc="101A0003" w:tentative="1">
      <w:start w:val="1"/>
      <w:numFmt w:val="bullet"/>
      <w:lvlText w:val="o"/>
      <w:lvlJc w:val="left"/>
      <w:pPr>
        <w:ind w:left="3600" w:hanging="360"/>
      </w:pPr>
      <w:rPr>
        <w:rFonts w:ascii="Courier New" w:hAnsi="Courier New" w:cs="Courier New" w:hint="default"/>
      </w:rPr>
    </w:lvl>
    <w:lvl w:ilvl="5" w:tplc="101A0005" w:tentative="1">
      <w:start w:val="1"/>
      <w:numFmt w:val="bullet"/>
      <w:lvlText w:val=""/>
      <w:lvlJc w:val="left"/>
      <w:pPr>
        <w:ind w:left="4320" w:hanging="360"/>
      </w:pPr>
      <w:rPr>
        <w:rFonts w:ascii="Wingdings" w:hAnsi="Wingdings" w:hint="default"/>
      </w:rPr>
    </w:lvl>
    <w:lvl w:ilvl="6" w:tplc="101A0001" w:tentative="1">
      <w:start w:val="1"/>
      <w:numFmt w:val="bullet"/>
      <w:lvlText w:val=""/>
      <w:lvlJc w:val="left"/>
      <w:pPr>
        <w:ind w:left="5040" w:hanging="360"/>
      </w:pPr>
      <w:rPr>
        <w:rFonts w:ascii="Symbol" w:hAnsi="Symbol" w:hint="default"/>
      </w:rPr>
    </w:lvl>
    <w:lvl w:ilvl="7" w:tplc="101A0003" w:tentative="1">
      <w:start w:val="1"/>
      <w:numFmt w:val="bullet"/>
      <w:lvlText w:val="o"/>
      <w:lvlJc w:val="left"/>
      <w:pPr>
        <w:ind w:left="5760" w:hanging="360"/>
      </w:pPr>
      <w:rPr>
        <w:rFonts w:ascii="Courier New" w:hAnsi="Courier New" w:cs="Courier New" w:hint="default"/>
      </w:rPr>
    </w:lvl>
    <w:lvl w:ilvl="8" w:tplc="101A0005" w:tentative="1">
      <w:start w:val="1"/>
      <w:numFmt w:val="bullet"/>
      <w:lvlText w:val=""/>
      <w:lvlJc w:val="left"/>
      <w:pPr>
        <w:ind w:left="6480" w:hanging="360"/>
      </w:pPr>
      <w:rPr>
        <w:rFonts w:ascii="Wingdings" w:hAnsi="Wingdings" w:hint="default"/>
      </w:rPr>
    </w:lvl>
  </w:abstractNum>
  <w:abstractNum w:abstractNumId="3" w15:restartNumberingAfterBreak="0">
    <w:nsid w:val="0F4633CE"/>
    <w:multiLevelType w:val="hybridMultilevel"/>
    <w:tmpl w:val="6526B9B6"/>
    <w:lvl w:ilvl="0" w:tplc="101A000F">
      <w:start w:val="1"/>
      <w:numFmt w:val="decimal"/>
      <w:lvlText w:val="%1."/>
      <w:lvlJc w:val="left"/>
      <w:pPr>
        <w:ind w:left="720" w:hanging="360"/>
      </w:pPr>
    </w:lvl>
    <w:lvl w:ilvl="1" w:tplc="101A0019" w:tentative="1">
      <w:start w:val="1"/>
      <w:numFmt w:val="lowerLetter"/>
      <w:lvlText w:val="%2."/>
      <w:lvlJc w:val="left"/>
      <w:pPr>
        <w:ind w:left="1440" w:hanging="360"/>
      </w:pPr>
    </w:lvl>
    <w:lvl w:ilvl="2" w:tplc="101A001B" w:tentative="1">
      <w:start w:val="1"/>
      <w:numFmt w:val="lowerRoman"/>
      <w:lvlText w:val="%3."/>
      <w:lvlJc w:val="right"/>
      <w:pPr>
        <w:ind w:left="2160" w:hanging="180"/>
      </w:pPr>
    </w:lvl>
    <w:lvl w:ilvl="3" w:tplc="101A000F" w:tentative="1">
      <w:start w:val="1"/>
      <w:numFmt w:val="decimal"/>
      <w:lvlText w:val="%4."/>
      <w:lvlJc w:val="left"/>
      <w:pPr>
        <w:ind w:left="2880" w:hanging="360"/>
      </w:pPr>
    </w:lvl>
    <w:lvl w:ilvl="4" w:tplc="101A0019" w:tentative="1">
      <w:start w:val="1"/>
      <w:numFmt w:val="lowerLetter"/>
      <w:lvlText w:val="%5."/>
      <w:lvlJc w:val="left"/>
      <w:pPr>
        <w:ind w:left="3600" w:hanging="360"/>
      </w:pPr>
    </w:lvl>
    <w:lvl w:ilvl="5" w:tplc="101A001B" w:tentative="1">
      <w:start w:val="1"/>
      <w:numFmt w:val="lowerRoman"/>
      <w:lvlText w:val="%6."/>
      <w:lvlJc w:val="right"/>
      <w:pPr>
        <w:ind w:left="4320" w:hanging="180"/>
      </w:pPr>
    </w:lvl>
    <w:lvl w:ilvl="6" w:tplc="101A000F" w:tentative="1">
      <w:start w:val="1"/>
      <w:numFmt w:val="decimal"/>
      <w:lvlText w:val="%7."/>
      <w:lvlJc w:val="left"/>
      <w:pPr>
        <w:ind w:left="5040" w:hanging="360"/>
      </w:pPr>
    </w:lvl>
    <w:lvl w:ilvl="7" w:tplc="101A0019" w:tentative="1">
      <w:start w:val="1"/>
      <w:numFmt w:val="lowerLetter"/>
      <w:lvlText w:val="%8."/>
      <w:lvlJc w:val="left"/>
      <w:pPr>
        <w:ind w:left="5760" w:hanging="360"/>
      </w:pPr>
    </w:lvl>
    <w:lvl w:ilvl="8" w:tplc="101A001B" w:tentative="1">
      <w:start w:val="1"/>
      <w:numFmt w:val="lowerRoman"/>
      <w:lvlText w:val="%9."/>
      <w:lvlJc w:val="right"/>
      <w:pPr>
        <w:ind w:left="6480" w:hanging="180"/>
      </w:pPr>
    </w:lvl>
  </w:abstractNum>
  <w:abstractNum w:abstractNumId="4" w15:restartNumberingAfterBreak="0">
    <w:nsid w:val="1B3C7CCD"/>
    <w:multiLevelType w:val="hybridMultilevel"/>
    <w:tmpl w:val="305EFB84"/>
    <w:lvl w:ilvl="0" w:tplc="101A0001">
      <w:start w:val="1"/>
      <w:numFmt w:val="bullet"/>
      <w:lvlText w:val=""/>
      <w:lvlJc w:val="left"/>
      <w:pPr>
        <w:ind w:left="720" w:hanging="360"/>
      </w:pPr>
      <w:rPr>
        <w:rFonts w:ascii="Symbol" w:hAnsi="Symbol" w:hint="default"/>
      </w:rPr>
    </w:lvl>
    <w:lvl w:ilvl="1" w:tplc="101A0003" w:tentative="1">
      <w:start w:val="1"/>
      <w:numFmt w:val="bullet"/>
      <w:lvlText w:val="o"/>
      <w:lvlJc w:val="left"/>
      <w:pPr>
        <w:ind w:left="1440" w:hanging="360"/>
      </w:pPr>
      <w:rPr>
        <w:rFonts w:ascii="Courier New" w:hAnsi="Courier New" w:cs="Courier New" w:hint="default"/>
      </w:rPr>
    </w:lvl>
    <w:lvl w:ilvl="2" w:tplc="101A0005" w:tentative="1">
      <w:start w:val="1"/>
      <w:numFmt w:val="bullet"/>
      <w:lvlText w:val=""/>
      <w:lvlJc w:val="left"/>
      <w:pPr>
        <w:ind w:left="2160" w:hanging="360"/>
      </w:pPr>
      <w:rPr>
        <w:rFonts w:ascii="Wingdings" w:hAnsi="Wingdings" w:hint="default"/>
      </w:rPr>
    </w:lvl>
    <w:lvl w:ilvl="3" w:tplc="101A0001" w:tentative="1">
      <w:start w:val="1"/>
      <w:numFmt w:val="bullet"/>
      <w:lvlText w:val=""/>
      <w:lvlJc w:val="left"/>
      <w:pPr>
        <w:ind w:left="2880" w:hanging="360"/>
      </w:pPr>
      <w:rPr>
        <w:rFonts w:ascii="Symbol" w:hAnsi="Symbol" w:hint="default"/>
      </w:rPr>
    </w:lvl>
    <w:lvl w:ilvl="4" w:tplc="101A0003" w:tentative="1">
      <w:start w:val="1"/>
      <w:numFmt w:val="bullet"/>
      <w:lvlText w:val="o"/>
      <w:lvlJc w:val="left"/>
      <w:pPr>
        <w:ind w:left="3600" w:hanging="360"/>
      </w:pPr>
      <w:rPr>
        <w:rFonts w:ascii="Courier New" w:hAnsi="Courier New" w:cs="Courier New" w:hint="default"/>
      </w:rPr>
    </w:lvl>
    <w:lvl w:ilvl="5" w:tplc="101A0005" w:tentative="1">
      <w:start w:val="1"/>
      <w:numFmt w:val="bullet"/>
      <w:lvlText w:val=""/>
      <w:lvlJc w:val="left"/>
      <w:pPr>
        <w:ind w:left="4320" w:hanging="360"/>
      </w:pPr>
      <w:rPr>
        <w:rFonts w:ascii="Wingdings" w:hAnsi="Wingdings" w:hint="default"/>
      </w:rPr>
    </w:lvl>
    <w:lvl w:ilvl="6" w:tplc="101A0001" w:tentative="1">
      <w:start w:val="1"/>
      <w:numFmt w:val="bullet"/>
      <w:lvlText w:val=""/>
      <w:lvlJc w:val="left"/>
      <w:pPr>
        <w:ind w:left="5040" w:hanging="360"/>
      </w:pPr>
      <w:rPr>
        <w:rFonts w:ascii="Symbol" w:hAnsi="Symbol" w:hint="default"/>
      </w:rPr>
    </w:lvl>
    <w:lvl w:ilvl="7" w:tplc="101A0003" w:tentative="1">
      <w:start w:val="1"/>
      <w:numFmt w:val="bullet"/>
      <w:lvlText w:val="o"/>
      <w:lvlJc w:val="left"/>
      <w:pPr>
        <w:ind w:left="5760" w:hanging="360"/>
      </w:pPr>
      <w:rPr>
        <w:rFonts w:ascii="Courier New" w:hAnsi="Courier New" w:cs="Courier New" w:hint="default"/>
      </w:rPr>
    </w:lvl>
    <w:lvl w:ilvl="8" w:tplc="101A0005" w:tentative="1">
      <w:start w:val="1"/>
      <w:numFmt w:val="bullet"/>
      <w:lvlText w:val=""/>
      <w:lvlJc w:val="left"/>
      <w:pPr>
        <w:ind w:left="6480" w:hanging="360"/>
      </w:pPr>
      <w:rPr>
        <w:rFonts w:ascii="Wingdings" w:hAnsi="Wingdings" w:hint="default"/>
      </w:rPr>
    </w:lvl>
  </w:abstractNum>
  <w:abstractNum w:abstractNumId="5" w15:restartNumberingAfterBreak="0">
    <w:nsid w:val="1C1226E6"/>
    <w:multiLevelType w:val="hybridMultilevel"/>
    <w:tmpl w:val="09DCA590"/>
    <w:lvl w:ilvl="0" w:tplc="101A000F">
      <w:start w:val="1"/>
      <w:numFmt w:val="decimal"/>
      <w:lvlText w:val="%1."/>
      <w:lvlJc w:val="left"/>
      <w:pPr>
        <w:ind w:left="1296" w:hanging="360"/>
      </w:pPr>
    </w:lvl>
    <w:lvl w:ilvl="1" w:tplc="101A0019" w:tentative="1">
      <w:start w:val="1"/>
      <w:numFmt w:val="lowerLetter"/>
      <w:lvlText w:val="%2."/>
      <w:lvlJc w:val="left"/>
      <w:pPr>
        <w:ind w:left="2016" w:hanging="360"/>
      </w:pPr>
    </w:lvl>
    <w:lvl w:ilvl="2" w:tplc="101A001B" w:tentative="1">
      <w:start w:val="1"/>
      <w:numFmt w:val="lowerRoman"/>
      <w:lvlText w:val="%3."/>
      <w:lvlJc w:val="right"/>
      <w:pPr>
        <w:ind w:left="2736" w:hanging="180"/>
      </w:pPr>
    </w:lvl>
    <w:lvl w:ilvl="3" w:tplc="101A000F" w:tentative="1">
      <w:start w:val="1"/>
      <w:numFmt w:val="decimal"/>
      <w:lvlText w:val="%4."/>
      <w:lvlJc w:val="left"/>
      <w:pPr>
        <w:ind w:left="3456" w:hanging="360"/>
      </w:pPr>
    </w:lvl>
    <w:lvl w:ilvl="4" w:tplc="101A0019" w:tentative="1">
      <w:start w:val="1"/>
      <w:numFmt w:val="lowerLetter"/>
      <w:lvlText w:val="%5."/>
      <w:lvlJc w:val="left"/>
      <w:pPr>
        <w:ind w:left="4176" w:hanging="360"/>
      </w:pPr>
    </w:lvl>
    <w:lvl w:ilvl="5" w:tplc="101A001B" w:tentative="1">
      <w:start w:val="1"/>
      <w:numFmt w:val="lowerRoman"/>
      <w:lvlText w:val="%6."/>
      <w:lvlJc w:val="right"/>
      <w:pPr>
        <w:ind w:left="4896" w:hanging="180"/>
      </w:pPr>
    </w:lvl>
    <w:lvl w:ilvl="6" w:tplc="101A000F" w:tentative="1">
      <w:start w:val="1"/>
      <w:numFmt w:val="decimal"/>
      <w:lvlText w:val="%7."/>
      <w:lvlJc w:val="left"/>
      <w:pPr>
        <w:ind w:left="5616" w:hanging="360"/>
      </w:pPr>
    </w:lvl>
    <w:lvl w:ilvl="7" w:tplc="101A0019" w:tentative="1">
      <w:start w:val="1"/>
      <w:numFmt w:val="lowerLetter"/>
      <w:lvlText w:val="%8."/>
      <w:lvlJc w:val="left"/>
      <w:pPr>
        <w:ind w:left="6336" w:hanging="360"/>
      </w:pPr>
    </w:lvl>
    <w:lvl w:ilvl="8" w:tplc="101A001B" w:tentative="1">
      <w:start w:val="1"/>
      <w:numFmt w:val="lowerRoman"/>
      <w:lvlText w:val="%9."/>
      <w:lvlJc w:val="right"/>
      <w:pPr>
        <w:ind w:left="7056" w:hanging="180"/>
      </w:pPr>
    </w:lvl>
  </w:abstractNum>
  <w:abstractNum w:abstractNumId="6" w15:restartNumberingAfterBreak="0">
    <w:nsid w:val="1FB34D82"/>
    <w:multiLevelType w:val="hybridMultilevel"/>
    <w:tmpl w:val="0BB0AA58"/>
    <w:lvl w:ilvl="0" w:tplc="F7066B26">
      <w:start w:val="1"/>
      <w:numFmt w:val="lowerLetter"/>
      <w:lvlText w:val="%1."/>
      <w:lvlJc w:val="left"/>
      <w:pPr>
        <w:ind w:left="1440" w:hanging="360"/>
      </w:pPr>
      <w:rPr>
        <w:rFonts w:hint="default"/>
      </w:rPr>
    </w:lvl>
    <w:lvl w:ilvl="1" w:tplc="101A0019" w:tentative="1">
      <w:start w:val="1"/>
      <w:numFmt w:val="lowerLetter"/>
      <w:lvlText w:val="%2."/>
      <w:lvlJc w:val="left"/>
      <w:pPr>
        <w:ind w:left="2160" w:hanging="360"/>
      </w:pPr>
    </w:lvl>
    <w:lvl w:ilvl="2" w:tplc="101A001B" w:tentative="1">
      <w:start w:val="1"/>
      <w:numFmt w:val="lowerRoman"/>
      <w:lvlText w:val="%3."/>
      <w:lvlJc w:val="right"/>
      <w:pPr>
        <w:ind w:left="2880" w:hanging="180"/>
      </w:pPr>
    </w:lvl>
    <w:lvl w:ilvl="3" w:tplc="101A000F" w:tentative="1">
      <w:start w:val="1"/>
      <w:numFmt w:val="decimal"/>
      <w:lvlText w:val="%4."/>
      <w:lvlJc w:val="left"/>
      <w:pPr>
        <w:ind w:left="3600" w:hanging="360"/>
      </w:pPr>
    </w:lvl>
    <w:lvl w:ilvl="4" w:tplc="101A0019" w:tentative="1">
      <w:start w:val="1"/>
      <w:numFmt w:val="lowerLetter"/>
      <w:lvlText w:val="%5."/>
      <w:lvlJc w:val="left"/>
      <w:pPr>
        <w:ind w:left="4320" w:hanging="360"/>
      </w:pPr>
    </w:lvl>
    <w:lvl w:ilvl="5" w:tplc="101A001B" w:tentative="1">
      <w:start w:val="1"/>
      <w:numFmt w:val="lowerRoman"/>
      <w:lvlText w:val="%6."/>
      <w:lvlJc w:val="right"/>
      <w:pPr>
        <w:ind w:left="5040" w:hanging="180"/>
      </w:pPr>
    </w:lvl>
    <w:lvl w:ilvl="6" w:tplc="101A000F" w:tentative="1">
      <w:start w:val="1"/>
      <w:numFmt w:val="decimal"/>
      <w:lvlText w:val="%7."/>
      <w:lvlJc w:val="left"/>
      <w:pPr>
        <w:ind w:left="5760" w:hanging="360"/>
      </w:pPr>
    </w:lvl>
    <w:lvl w:ilvl="7" w:tplc="101A0019" w:tentative="1">
      <w:start w:val="1"/>
      <w:numFmt w:val="lowerLetter"/>
      <w:lvlText w:val="%8."/>
      <w:lvlJc w:val="left"/>
      <w:pPr>
        <w:ind w:left="6480" w:hanging="360"/>
      </w:pPr>
    </w:lvl>
    <w:lvl w:ilvl="8" w:tplc="101A001B" w:tentative="1">
      <w:start w:val="1"/>
      <w:numFmt w:val="lowerRoman"/>
      <w:lvlText w:val="%9."/>
      <w:lvlJc w:val="right"/>
      <w:pPr>
        <w:ind w:left="7200" w:hanging="180"/>
      </w:pPr>
    </w:lvl>
  </w:abstractNum>
  <w:abstractNum w:abstractNumId="7" w15:restartNumberingAfterBreak="0">
    <w:nsid w:val="244D4F88"/>
    <w:multiLevelType w:val="hybridMultilevel"/>
    <w:tmpl w:val="B8702008"/>
    <w:lvl w:ilvl="0" w:tplc="E7D6A8DA">
      <w:start w:val="1"/>
      <w:numFmt w:val="decimal"/>
      <w:lvlText w:val="%1."/>
      <w:lvlJc w:val="left"/>
      <w:pPr>
        <w:ind w:left="720" w:hanging="360"/>
      </w:pPr>
    </w:lvl>
    <w:lvl w:ilvl="1" w:tplc="101A0019" w:tentative="1">
      <w:start w:val="1"/>
      <w:numFmt w:val="lowerLetter"/>
      <w:lvlText w:val="%2."/>
      <w:lvlJc w:val="left"/>
      <w:pPr>
        <w:ind w:left="1440" w:hanging="360"/>
      </w:pPr>
    </w:lvl>
    <w:lvl w:ilvl="2" w:tplc="101A001B" w:tentative="1">
      <w:start w:val="1"/>
      <w:numFmt w:val="lowerRoman"/>
      <w:lvlText w:val="%3."/>
      <w:lvlJc w:val="right"/>
      <w:pPr>
        <w:ind w:left="2160" w:hanging="180"/>
      </w:pPr>
    </w:lvl>
    <w:lvl w:ilvl="3" w:tplc="101A000F" w:tentative="1">
      <w:start w:val="1"/>
      <w:numFmt w:val="decimal"/>
      <w:lvlText w:val="%4."/>
      <w:lvlJc w:val="left"/>
      <w:pPr>
        <w:ind w:left="2880" w:hanging="360"/>
      </w:pPr>
    </w:lvl>
    <w:lvl w:ilvl="4" w:tplc="101A0019" w:tentative="1">
      <w:start w:val="1"/>
      <w:numFmt w:val="lowerLetter"/>
      <w:lvlText w:val="%5."/>
      <w:lvlJc w:val="left"/>
      <w:pPr>
        <w:ind w:left="3600" w:hanging="360"/>
      </w:pPr>
    </w:lvl>
    <w:lvl w:ilvl="5" w:tplc="101A001B" w:tentative="1">
      <w:start w:val="1"/>
      <w:numFmt w:val="lowerRoman"/>
      <w:lvlText w:val="%6."/>
      <w:lvlJc w:val="right"/>
      <w:pPr>
        <w:ind w:left="4320" w:hanging="180"/>
      </w:pPr>
    </w:lvl>
    <w:lvl w:ilvl="6" w:tplc="101A000F" w:tentative="1">
      <w:start w:val="1"/>
      <w:numFmt w:val="decimal"/>
      <w:lvlText w:val="%7."/>
      <w:lvlJc w:val="left"/>
      <w:pPr>
        <w:ind w:left="5040" w:hanging="360"/>
      </w:pPr>
    </w:lvl>
    <w:lvl w:ilvl="7" w:tplc="101A0019" w:tentative="1">
      <w:start w:val="1"/>
      <w:numFmt w:val="lowerLetter"/>
      <w:lvlText w:val="%8."/>
      <w:lvlJc w:val="left"/>
      <w:pPr>
        <w:ind w:left="5760" w:hanging="360"/>
      </w:pPr>
    </w:lvl>
    <w:lvl w:ilvl="8" w:tplc="101A001B" w:tentative="1">
      <w:start w:val="1"/>
      <w:numFmt w:val="lowerRoman"/>
      <w:lvlText w:val="%9."/>
      <w:lvlJc w:val="right"/>
      <w:pPr>
        <w:ind w:left="6480" w:hanging="180"/>
      </w:pPr>
    </w:lvl>
  </w:abstractNum>
  <w:abstractNum w:abstractNumId="8" w15:restartNumberingAfterBreak="0">
    <w:nsid w:val="27A87FCB"/>
    <w:multiLevelType w:val="multilevel"/>
    <w:tmpl w:val="53624C78"/>
    <w:lvl w:ilvl="0">
      <w:start w:val="1"/>
      <w:numFmt w:val="decimal"/>
      <w:pStyle w:val="Naslovpoglavlja"/>
      <w:lvlText w:val="%1."/>
      <w:lvlJc w:val="left"/>
      <w:pPr>
        <w:ind w:left="360" w:hanging="360"/>
      </w:pPr>
      <w:rPr>
        <w:rFonts w:hint="default"/>
      </w:rPr>
    </w:lvl>
    <w:lvl w:ilvl="1">
      <w:start w:val="1"/>
      <w:numFmt w:val="decimal"/>
      <w:pStyle w:val="Naslovpotpoglavlja"/>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9" w15:restartNumberingAfterBreak="0">
    <w:nsid w:val="2A0E0A8A"/>
    <w:multiLevelType w:val="hybridMultilevel"/>
    <w:tmpl w:val="A4AE3B58"/>
    <w:lvl w:ilvl="0" w:tplc="B61CDF42">
      <w:start w:val="1"/>
      <w:numFmt w:val="decimal"/>
      <w:lvlText w:val="1.%1."/>
      <w:lvlJc w:val="left"/>
      <w:pPr>
        <w:ind w:left="1074" w:hanging="360"/>
      </w:pPr>
      <w:rPr>
        <w:rFonts w:hint="default"/>
      </w:rPr>
    </w:lvl>
    <w:lvl w:ilvl="1" w:tplc="101A0019" w:tentative="1">
      <w:start w:val="1"/>
      <w:numFmt w:val="lowerLetter"/>
      <w:lvlText w:val="%2."/>
      <w:lvlJc w:val="left"/>
      <w:pPr>
        <w:ind w:left="1797" w:hanging="360"/>
      </w:pPr>
    </w:lvl>
    <w:lvl w:ilvl="2" w:tplc="101A001B" w:tentative="1">
      <w:start w:val="1"/>
      <w:numFmt w:val="lowerRoman"/>
      <w:lvlText w:val="%3."/>
      <w:lvlJc w:val="right"/>
      <w:pPr>
        <w:ind w:left="2517" w:hanging="180"/>
      </w:pPr>
    </w:lvl>
    <w:lvl w:ilvl="3" w:tplc="101A000F" w:tentative="1">
      <w:start w:val="1"/>
      <w:numFmt w:val="decimal"/>
      <w:lvlText w:val="%4."/>
      <w:lvlJc w:val="left"/>
      <w:pPr>
        <w:ind w:left="3237" w:hanging="360"/>
      </w:pPr>
    </w:lvl>
    <w:lvl w:ilvl="4" w:tplc="101A0019" w:tentative="1">
      <w:start w:val="1"/>
      <w:numFmt w:val="lowerLetter"/>
      <w:lvlText w:val="%5."/>
      <w:lvlJc w:val="left"/>
      <w:pPr>
        <w:ind w:left="3957" w:hanging="360"/>
      </w:pPr>
    </w:lvl>
    <w:lvl w:ilvl="5" w:tplc="101A001B" w:tentative="1">
      <w:start w:val="1"/>
      <w:numFmt w:val="lowerRoman"/>
      <w:lvlText w:val="%6."/>
      <w:lvlJc w:val="right"/>
      <w:pPr>
        <w:ind w:left="4677" w:hanging="180"/>
      </w:pPr>
    </w:lvl>
    <w:lvl w:ilvl="6" w:tplc="101A000F" w:tentative="1">
      <w:start w:val="1"/>
      <w:numFmt w:val="decimal"/>
      <w:lvlText w:val="%7."/>
      <w:lvlJc w:val="left"/>
      <w:pPr>
        <w:ind w:left="5397" w:hanging="360"/>
      </w:pPr>
    </w:lvl>
    <w:lvl w:ilvl="7" w:tplc="101A0019" w:tentative="1">
      <w:start w:val="1"/>
      <w:numFmt w:val="lowerLetter"/>
      <w:lvlText w:val="%8."/>
      <w:lvlJc w:val="left"/>
      <w:pPr>
        <w:ind w:left="6117" w:hanging="360"/>
      </w:pPr>
    </w:lvl>
    <w:lvl w:ilvl="8" w:tplc="101A001B" w:tentative="1">
      <w:start w:val="1"/>
      <w:numFmt w:val="lowerRoman"/>
      <w:lvlText w:val="%9."/>
      <w:lvlJc w:val="right"/>
      <w:pPr>
        <w:ind w:left="6837" w:hanging="180"/>
      </w:pPr>
    </w:lvl>
  </w:abstractNum>
  <w:abstractNum w:abstractNumId="10" w15:restartNumberingAfterBreak="0">
    <w:nsid w:val="30E04075"/>
    <w:multiLevelType w:val="hybridMultilevel"/>
    <w:tmpl w:val="7784A8BE"/>
    <w:lvl w:ilvl="0" w:tplc="64F8FC9C">
      <w:start w:val="1"/>
      <w:numFmt w:val="lowerLetter"/>
      <w:lvlText w:val="%1."/>
      <w:lvlJc w:val="left"/>
      <w:pPr>
        <w:ind w:left="1800" w:hanging="360"/>
      </w:pPr>
      <w:rPr>
        <w:rFonts w:hint="default"/>
      </w:rPr>
    </w:lvl>
    <w:lvl w:ilvl="1" w:tplc="101A0019" w:tentative="1">
      <w:start w:val="1"/>
      <w:numFmt w:val="lowerLetter"/>
      <w:lvlText w:val="%2."/>
      <w:lvlJc w:val="left"/>
      <w:pPr>
        <w:ind w:left="2520" w:hanging="360"/>
      </w:pPr>
    </w:lvl>
    <w:lvl w:ilvl="2" w:tplc="101A001B" w:tentative="1">
      <w:start w:val="1"/>
      <w:numFmt w:val="lowerRoman"/>
      <w:lvlText w:val="%3."/>
      <w:lvlJc w:val="right"/>
      <w:pPr>
        <w:ind w:left="3240" w:hanging="180"/>
      </w:pPr>
    </w:lvl>
    <w:lvl w:ilvl="3" w:tplc="101A000F" w:tentative="1">
      <w:start w:val="1"/>
      <w:numFmt w:val="decimal"/>
      <w:lvlText w:val="%4."/>
      <w:lvlJc w:val="left"/>
      <w:pPr>
        <w:ind w:left="3960" w:hanging="360"/>
      </w:pPr>
    </w:lvl>
    <w:lvl w:ilvl="4" w:tplc="101A0019" w:tentative="1">
      <w:start w:val="1"/>
      <w:numFmt w:val="lowerLetter"/>
      <w:lvlText w:val="%5."/>
      <w:lvlJc w:val="left"/>
      <w:pPr>
        <w:ind w:left="4680" w:hanging="360"/>
      </w:pPr>
    </w:lvl>
    <w:lvl w:ilvl="5" w:tplc="101A001B" w:tentative="1">
      <w:start w:val="1"/>
      <w:numFmt w:val="lowerRoman"/>
      <w:lvlText w:val="%6."/>
      <w:lvlJc w:val="right"/>
      <w:pPr>
        <w:ind w:left="5400" w:hanging="180"/>
      </w:pPr>
    </w:lvl>
    <w:lvl w:ilvl="6" w:tplc="101A000F" w:tentative="1">
      <w:start w:val="1"/>
      <w:numFmt w:val="decimal"/>
      <w:lvlText w:val="%7."/>
      <w:lvlJc w:val="left"/>
      <w:pPr>
        <w:ind w:left="6120" w:hanging="360"/>
      </w:pPr>
    </w:lvl>
    <w:lvl w:ilvl="7" w:tplc="101A0019" w:tentative="1">
      <w:start w:val="1"/>
      <w:numFmt w:val="lowerLetter"/>
      <w:lvlText w:val="%8."/>
      <w:lvlJc w:val="left"/>
      <w:pPr>
        <w:ind w:left="6840" w:hanging="360"/>
      </w:pPr>
    </w:lvl>
    <w:lvl w:ilvl="8" w:tplc="101A001B" w:tentative="1">
      <w:start w:val="1"/>
      <w:numFmt w:val="lowerRoman"/>
      <w:lvlText w:val="%9."/>
      <w:lvlJc w:val="right"/>
      <w:pPr>
        <w:ind w:left="7560" w:hanging="180"/>
      </w:pPr>
    </w:lvl>
  </w:abstractNum>
  <w:abstractNum w:abstractNumId="11" w15:restartNumberingAfterBreak="0">
    <w:nsid w:val="341A116A"/>
    <w:multiLevelType w:val="hybridMultilevel"/>
    <w:tmpl w:val="73E69E52"/>
    <w:lvl w:ilvl="0" w:tplc="FDDA5050">
      <w:start w:val="1"/>
      <w:numFmt w:val="lowerLetter"/>
      <w:lvlText w:val="%1."/>
      <w:lvlJc w:val="left"/>
      <w:pPr>
        <w:ind w:left="1080" w:hanging="360"/>
      </w:pPr>
      <w:rPr>
        <w:rFonts w:hint="default"/>
      </w:rPr>
    </w:lvl>
    <w:lvl w:ilvl="1" w:tplc="101A0019" w:tentative="1">
      <w:start w:val="1"/>
      <w:numFmt w:val="lowerLetter"/>
      <w:lvlText w:val="%2."/>
      <w:lvlJc w:val="left"/>
      <w:pPr>
        <w:ind w:left="1800" w:hanging="360"/>
      </w:pPr>
    </w:lvl>
    <w:lvl w:ilvl="2" w:tplc="101A001B" w:tentative="1">
      <w:start w:val="1"/>
      <w:numFmt w:val="lowerRoman"/>
      <w:lvlText w:val="%3."/>
      <w:lvlJc w:val="right"/>
      <w:pPr>
        <w:ind w:left="2520" w:hanging="180"/>
      </w:pPr>
    </w:lvl>
    <w:lvl w:ilvl="3" w:tplc="101A000F" w:tentative="1">
      <w:start w:val="1"/>
      <w:numFmt w:val="decimal"/>
      <w:lvlText w:val="%4."/>
      <w:lvlJc w:val="left"/>
      <w:pPr>
        <w:ind w:left="3240" w:hanging="360"/>
      </w:pPr>
    </w:lvl>
    <w:lvl w:ilvl="4" w:tplc="101A0019" w:tentative="1">
      <w:start w:val="1"/>
      <w:numFmt w:val="lowerLetter"/>
      <w:lvlText w:val="%5."/>
      <w:lvlJc w:val="left"/>
      <w:pPr>
        <w:ind w:left="3960" w:hanging="360"/>
      </w:pPr>
    </w:lvl>
    <w:lvl w:ilvl="5" w:tplc="101A001B" w:tentative="1">
      <w:start w:val="1"/>
      <w:numFmt w:val="lowerRoman"/>
      <w:lvlText w:val="%6."/>
      <w:lvlJc w:val="right"/>
      <w:pPr>
        <w:ind w:left="4680" w:hanging="180"/>
      </w:pPr>
    </w:lvl>
    <w:lvl w:ilvl="6" w:tplc="101A000F" w:tentative="1">
      <w:start w:val="1"/>
      <w:numFmt w:val="decimal"/>
      <w:lvlText w:val="%7."/>
      <w:lvlJc w:val="left"/>
      <w:pPr>
        <w:ind w:left="5400" w:hanging="360"/>
      </w:pPr>
    </w:lvl>
    <w:lvl w:ilvl="7" w:tplc="101A0019" w:tentative="1">
      <w:start w:val="1"/>
      <w:numFmt w:val="lowerLetter"/>
      <w:lvlText w:val="%8."/>
      <w:lvlJc w:val="left"/>
      <w:pPr>
        <w:ind w:left="6120" w:hanging="360"/>
      </w:pPr>
    </w:lvl>
    <w:lvl w:ilvl="8" w:tplc="101A001B" w:tentative="1">
      <w:start w:val="1"/>
      <w:numFmt w:val="lowerRoman"/>
      <w:lvlText w:val="%9."/>
      <w:lvlJc w:val="right"/>
      <w:pPr>
        <w:ind w:left="6840" w:hanging="180"/>
      </w:pPr>
    </w:lvl>
  </w:abstractNum>
  <w:abstractNum w:abstractNumId="12" w15:restartNumberingAfterBreak="0">
    <w:nsid w:val="36187BFD"/>
    <w:multiLevelType w:val="hybridMultilevel"/>
    <w:tmpl w:val="D55E277C"/>
    <w:lvl w:ilvl="0" w:tplc="101A000F">
      <w:start w:val="1"/>
      <w:numFmt w:val="decimal"/>
      <w:lvlText w:val="%1."/>
      <w:lvlJc w:val="left"/>
      <w:pPr>
        <w:ind w:left="720" w:hanging="360"/>
      </w:pPr>
    </w:lvl>
    <w:lvl w:ilvl="1" w:tplc="101A0019" w:tentative="1">
      <w:start w:val="1"/>
      <w:numFmt w:val="lowerLetter"/>
      <w:lvlText w:val="%2."/>
      <w:lvlJc w:val="left"/>
      <w:pPr>
        <w:ind w:left="1440" w:hanging="360"/>
      </w:pPr>
    </w:lvl>
    <w:lvl w:ilvl="2" w:tplc="101A001B" w:tentative="1">
      <w:start w:val="1"/>
      <w:numFmt w:val="lowerRoman"/>
      <w:lvlText w:val="%3."/>
      <w:lvlJc w:val="right"/>
      <w:pPr>
        <w:ind w:left="2160" w:hanging="180"/>
      </w:pPr>
    </w:lvl>
    <w:lvl w:ilvl="3" w:tplc="101A000F" w:tentative="1">
      <w:start w:val="1"/>
      <w:numFmt w:val="decimal"/>
      <w:lvlText w:val="%4."/>
      <w:lvlJc w:val="left"/>
      <w:pPr>
        <w:ind w:left="2880" w:hanging="360"/>
      </w:pPr>
    </w:lvl>
    <w:lvl w:ilvl="4" w:tplc="101A0019" w:tentative="1">
      <w:start w:val="1"/>
      <w:numFmt w:val="lowerLetter"/>
      <w:lvlText w:val="%5."/>
      <w:lvlJc w:val="left"/>
      <w:pPr>
        <w:ind w:left="3600" w:hanging="360"/>
      </w:pPr>
    </w:lvl>
    <w:lvl w:ilvl="5" w:tplc="101A001B" w:tentative="1">
      <w:start w:val="1"/>
      <w:numFmt w:val="lowerRoman"/>
      <w:lvlText w:val="%6."/>
      <w:lvlJc w:val="right"/>
      <w:pPr>
        <w:ind w:left="4320" w:hanging="180"/>
      </w:pPr>
    </w:lvl>
    <w:lvl w:ilvl="6" w:tplc="101A000F" w:tentative="1">
      <w:start w:val="1"/>
      <w:numFmt w:val="decimal"/>
      <w:lvlText w:val="%7."/>
      <w:lvlJc w:val="left"/>
      <w:pPr>
        <w:ind w:left="5040" w:hanging="360"/>
      </w:pPr>
    </w:lvl>
    <w:lvl w:ilvl="7" w:tplc="101A0019" w:tentative="1">
      <w:start w:val="1"/>
      <w:numFmt w:val="lowerLetter"/>
      <w:lvlText w:val="%8."/>
      <w:lvlJc w:val="left"/>
      <w:pPr>
        <w:ind w:left="5760" w:hanging="360"/>
      </w:pPr>
    </w:lvl>
    <w:lvl w:ilvl="8" w:tplc="101A001B" w:tentative="1">
      <w:start w:val="1"/>
      <w:numFmt w:val="lowerRoman"/>
      <w:lvlText w:val="%9."/>
      <w:lvlJc w:val="right"/>
      <w:pPr>
        <w:ind w:left="6480" w:hanging="180"/>
      </w:pPr>
    </w:lvl>
  </w:abstractNum>
  <w:abstractNum w:abstractNumId="13" w15:restartNumberingAfterBreak="0">
    <w:nsid w:val="3E7D7E6C"/>
    <w:multiLevelType w:val="hybridMultilevel"/>
    <w:tmpl w:val="6CF2F690"/>
    <w:lvl w:ilvl="0" w:tplc="101A000F">
      <w:start w:val="1"/>
      <w:numFmt w:val="decimal"/>
      <w:lvlText w:val="%1."/>
      <w:lvlJc w:val="left"/>
      <w:pPr>
        <w:ind w:left="720" w:hanging="360"/>
      </w:pPr>
    </w:lvl>
    <w:lvl w:ilvl="1" w:tplc="101A0019" w:tentative="1">
      <w:start w:val="1"/>
      <w:numFmt w:val="lowerLetter"/>
      <w:lvlText w:val="%2."/>
      <w:lvlJc w:val="left"/>
      <w:pPr>
        <w:ind w:left="1440" w:hanging="360"/>
      </w:pPr>
    </w:lvl>
    <w:lvl w:ilvl="2" w:tplc="101A001B" w:tentative="1">
      <w:start w:val="1"/>
      <w:numFmt w:val="lowerRoman"/>
      <w:lvlText w:val="%3."/>
      <w:lvlJc w:val="right"/>
      <w:pPr>
        <w:ind w:left="2160" w:hanging="180"/>
      </w:pPr>
    </w:lvl>
    <w:lvl w:ilvl="3" w:tplc="101A000F" w:tentative="1">
      <w:start w:val="1"/>
      <w:numFmt w:val="decimal"/>
      <w:lvlText w:val="%4."/>
      <w:lvlJc w:val="left"/>
      <w:pPr>
        <w:ind w:left="2880" w:hanging="360"/>
      </w:pPr>
    </w:lvl>
    <w:lvl w:ilvl="4" w:tplc="101A0019" w:tentative="1">
      <w:start w:val="1"/>
      <w:numFmt w:val="lowerLetter"/>
      <w:lvlText w:val="%5."/>
      <w:lvlJc w:val="left"/>
      <w:pPr>
        <w:ind w:left="3600" w:hanging="360"/>
      </w:pPr>
    </w:lvl>
    <w:lvl w:ilvl="5" w:tplc="101A001B" w:tentative="1">
      <w:start w:val="1"/>
      <w:numFmt w:val="lowerRoman"/>
      <w:lvlText w:val="%6."/>
      <w:lvlJc w:val="right"/>
      <w:pPr>
        <w:ind w:left="4320" w:hanging="180"/>
      </w:pPr>
    </w:lvl>
    <w:lvl w:ilvl="6" w:tplc="101A000F" w:tentative="1">
      <w:start w:val="1"/>
      <w:numFmt w:val="decimal"/>
      <w:lvlText w:val="%7."/>
      <w:lvlJc w:val="left"/>
      <w:pPr>
        <w:ind w:left="5040" w:hanging="360"/>
      </w:pPr>
    </w:lvl>
    <w:lvl w:ilvl="7" w:tplc="101A0019" w:tentative="1">
      <w:start w:val="1"/>
      <w:numFmt w:val="lowerLetter"/>
      <w:lvlText w:val="%8."/>
      <w:lvlJc w:val="left"/>
      <w:pPr>
        <w:ind w:left="5760" w:hanging="360"/>
      </w:pPr>
    </w:lvl>
    <w:lvl w:ilvl="8" w:tplc="101A001B" w:tentative="1">
      <w:start w:val="1"/>
      <w:numFmt w:val="lowerRoman"/>
      <w:lvlText w:val="%9."/>
      <w:lvlJc w:val="right"/>
      <w:pPr>
        <w:ind w:left="6480" w:hanging="180"/>
      </w:pPr>
    </w:lvl>
  </w:abstractNum>
  <w:abstractNum w:abstractNumId="14" w15:restartNumberingAfterBreak="0">
    <w:nsid w:val="3FC94A2E"/>
    <w:multiLevelType w:val="hybridMultilevel"/>
    <w:tmpl w:val="8DBCD82E"/>
    <w:lvl w:ilvl="0" w:tplc="84AC2DAC">
      <w:start w:val="1"/>
      <w:numFmt w:val="lowerLetter"/>
      <w:lvlText w:val="%1."/>
      <w:lvlJc w:val="left"/>
      <w:pPr>
        <w:ind w:left="1776" w:hanging="360"/>
      </w:pPr>
      <w:rPr>
        <w:rFonts w:hint="default"/>
      </w:rPr>
    </w:lvl>
    <w:lvl w:ilvl="1" w:tplc="101A0019" w:tentative="1">
      <w:start w:val="1"/>
      <w:numFmt w:val="lowerLetter"/>
      <w:lvlText w:val="%2."/>
      <w:lvlJc w:val="left"/>
      <w:pPr>
        <w:ind w:left="2496" w:hanging="360"/>
      </w:pPr>
    </w:lvl>
    <w:lvl w:ilvl="2" w:tplc="101A001B" w:tentative="1">
      <w:start w:val="1"/>
      <w:numFmt w:val="lowerRoman"/>
      <w:lvlText w:val="%3."/>
      <w:lvlJc w:val="right"/>
      <w:pPr>
        <w:ind w:left="3216" w:hanging="180"/>
      </w:pPr>
    </w:lvl>
    <w:lvl w:ilvl="3" w:tplc="101A000F" w:tentative="1">
      <w:start w:val="1"/>
      <w:numFmt w:val="decimal"/>
      <w:lvlText w:val="%4."/>
      <w:lvlJc w:val="left"/>
      <w:pPr>
        <w:ind w:left="3936" w:hanging="360"/>
      </w:pPr>
    </w:lvl>
    <w:lvl w:ilvl="4" w:tplc="101A0019" w:tentative="1">
      <w:start w:val="1"/>
      <w:numFmt w:val="lowerLetter"/>
      <w:lvlText w:val="%5."/>
      <w:lvlJc w:val="left"/>
      <w:pPr>
        <w:ind w:left="4656" w:hanging="360"/>
      </w:pPr>
    </w:lvl>
    <w:lvl w:ilvl="5" w:tplc="101A001B" w:tentative="1">
      <w:start w:val="1"/>
      <w:numFmt w:val="lowerRoman"/>
      <w:lvlText w:val="%6."/>
      <w:lvlJc w:val="right"/>
      <w:pPr>
        <w:ind w:left="5376" w:hanging="180"/>
      </w:pPr>
    </w:lvl>
    <w:lvl w:ilvl="6" w:tplc="101A000F" w:tentative="1">
      <w:start w:val="1"/>
      <w:numFmt w:val="decimal"/>
      <w:lvlText w:val="%7."/>
      <w:lvlJc w:val="left"/>
      <w:pPr>
        <w:ind w:left="6096" w:hanging="360"/>
      </w:pPr>
    </w:lvl>
    <w:lvl w:ilvl="7" w:tplc="101A0019" w:tentative="1">
      <w:start w:val="1"/>
      <w:numFmt w:val="lowerLetter"/>
      <w:lvlText w:val="%8."/>
      <w:lvlJc w:val="left"/>
      <w:pPr>
        <w:ind w:left="6816" w:hanging="360"/>
      </w:pPr>
    </w:lvl>
    <w:lvl w:ilvl="8" w:tplc="101A001B" w:tentative="1">
      <w:start w:val="1"/>
      <w:numFmt w:val="lowerRoman"/>
      <w:lvlText w:val="%9."/>
      <w:lvlJc w:val="right"/>
      <w:pPr>
        <w:ind w:left="7536" w:hanging="180"/>
      </w:pPr>
    </w:lvl>
  </w:abstractNum>
  <w:abstractNum w:abstractNumId="15" w15:restartNumberingAfterBreak="0">
    <w:nsid w:val="412D1168"/>
    <w:multiLevelType w:val="hybridMultilevel"/>
    <w:tmpl w:val="F0A0D46E"/>
    <w:lvl w:ilvl="0" w:tplc="39B66B58">
      <w:start w:val="1"/>
      <w:numFmt w:val="decimal"/>
      <w:lvlText w:val="%1."/>
      <w:lvlJc w:val="left"/>
      <w:pPr>
        <w:ind w:left="1080" w:hanging="360"/>
      </w:pPr>
    </w:lvl>
    <w:lvl w:ilvl="1" w:tplc="101A0019" w:tentative="1">
      <w:start w:val="1"/>
      <w:numFmt w:val="lowerLetter"/>
      <w:lvlText w:val="%2."/>
      <w:lvlJc w:val="left"/>
      <w:pPr>
        <w:ind w:left="1800" w:hanging="360"/>
      </w:pPr>
    </w:lvl>
    <w:lvl w:ilvl="2" w:tplc="101A001B" w:tentative="1">
      <w:start w:val="1"/>
      <w:numFmt w:val="lowerRoman"/>
      <w:lvlText w:val="%3."/>
      <w:lvlJc w:val="right"/>
      <w:pPr>
        <w:ind w:left="2520" w:hanging="180"/>
      </w:pPr>
    </w:lvl>
    <w:lvl w:ilvl="3" w:tplc="101A000F" w:tentative="1">
      <w:start w:val="1"/>
      <w:numFmt w:val="decimal"/>
      <w:lvlText w:val="%4."/>
      <w:lvlJc w:val="left"/>
      <w:pPr>
        <w:ind w:left="3240" w:hanging="360"/>
      </w:pPr>
    </w:lvl>
    <w:lvl w:ilvl="4" w:tplc="101A0019" w:tentative="1">
      <w:start w:val="1"/>
      <w:numFmt w:val="lowerLetter"/>
      <w:lvlText w:val="%5."/>
      <w:lvlJc w:val="left"/>
      <w:pPr>
        <w:ind w:left="3960" w:hanging="360"/>
      </w:pPr>
    </w:lvl>
    <w:lvl w:ilvl="5" w:tplc="101A001B" w:tentative="1">
      <w:start w:val="1"/>
      <w:numFmt w:val="lowerRoman"/>
      <w:lvlText w:val="%6."/>
      <w:lvlJc w:val="right"/>
      <w:pPr>
        <w:ind w:left="4680" w:hanging="180"/>
      </w:pPr>
    </w:lvl>
    <w:lvl w:ilvl="6" w:tplc="101A000F" w:tentative="1">
      <w:start w:val="1"/>
      <w:numFmt w:val="decimal"/>
      <w:lvlText w:val="%7."/>
      <w:lvlJc w:val="left"/>
      <w:pPr>
        <w:ind w:left="5400" w:hanging="360"/>
      </w:pPr>
    </w:lvl>
    <w:lvl w:ilvl="7" w:tplc="101A0019" w:tentative="1">
      <w:start w:val="1"/>
      <w:numFmt w:val="lowerLetter"/>
      <w:lvlText w:val="%8."/>
      <w:lvlJc w:val="left"/>
      <w:pPr>
        <w:ind w:left="6120" w:hanging="360"/>
      </w:pPr>
    </w:lvl>
    <w:lvl w:ilvl="8" w:tplc="101A001B" w:tentative="1">
      <w:start w:val="1"/>
      <w:numFmt w:val="lowerRoman"/>
      <w:lvlText w:val="%9."/>
      <w:lvlJc w:val="right"/>
      <w:pPr>
        <w:ind w:left="6840" w:hanging="180"/>
      </w:pPr>
    </w:lvl>
  </w:abstractNum>
  <w:abstractNum w:abstractNumId="16" w15:restartNumberingAfterBreak="0">
    <w:nsid w:val="4BF536B7"/>
    <w:multiLevelType w:val="hybridMultilevel"/>
    <w:tmpl w:val="8B301820"/>
    <w:lvl w:ilvl="0" w:tplc="F1062202">
      <w:start w:val="1"/>
      <w:numFmt w:val="bullet"/>
      <w:lvlText w:val=""/>
      <w:lvlJc w:val="left"/>
      <w:pPr>
        <w:ind w:left="720" w:hanging="360"/>
      </w:pPr>
      <w:rPr>
        <w:rFonts w:ascii="Symbol" w:hAnsi="Symbol" w:hint="default"/>
      </w:rPr>
    </w:lvl>
    <w:lvl w:ilvl="1" w:tplc="101A0003">
      <w:start w:val="1"/>
      <w:numFmt w:val="bullet"/>
      <w:lvlText w:val="o"/>
      <w:lvlJc w:val="left"/>
      <w:pPr>
        <w:ind w:left="1440" w:hanging="360"/>
      </w:pPr>
      <w:rPr>
        <w:rFonts w:ascii="Courier New" w:hAnsi="Courier New" w:cs="Courier New" w:hint="default"/>
      </w:rPr>
    </w:lvl>
    <w:lvl w:ilvl="2" w:tplc="101A0005" w:tentative="1">
      <w:start w:val="1"/>
      <w:numFmt w:val="bullet"/>
      <w:lvlText w:val=""/>
      <w:lvlJc w:val="left"/>
      <w:pPr>
        <w:ind w:left="2160" w:hanging="360"/>
      </w:pPr>
      <w:rPr>
        <w:rFonts w:ascii="Wingdings" w:hAnsi="Wingdings" w:hint="default"/>
      </w:rPr>
    </w:lvl>
    <w:lvl w:ilvl="3" w:tplc="101A0001" w:tentative="1">
      <w:start w:val="1"/>
      <w:numFmt w:val="bullet"/>
      <w:lvlText w:val=""/>
      <w:lvlJc w:val="left"/>
      <w:pPr>
        <w:ind w:left="2880" w:hanging="360"/>
      </w:pPr>
      <w:rPr>
        <w:rFonts w:ascii="Symbol" w:hAnsi="Symbol" w:hint="default"/>
      </w:rPr>
    </w:lvl>
    <w:lvl w:ilvl="4" w:tplc="101A0003" w:tentative="1">
      <w:start w:val="1"/>
      <w:numFmt w:val="bullet"/>
      <w:lvlText w:val="o"/>
      <w:lvlJc w:val="left"/>
      <w:pPr>
        <w:ind w:left="3600" w:hanging="360"/>
      </w:pPr>
      <w:rPr>
        <w:rFonts w:ascii="Courier New" w:hAnsi="Courier New" w:cs="Courier New" w:hint="default"/>
      </w:rPr>
    </w:lvl>
    <w:lvl w:ilvl="5" w:tplc="101A0005" w:tentative="1">
      <w:start w:val="1"/>
      <w:numFmt w:val="bullet"/>
      <w:lvlText w:val=""/>
      <w:lvlJc w:val="left"/>
      <w:pPr>
        <w:ind w:left="4320" w:hanging="360"/>
      </w:pPr>
      <w:rPr>
        <w:rFonts w:ascii="Wingdings" w:hAnsi="Wingdings" w:hint="default"/>
      </w:rPr>
    </w:lvl>
    <w:lvl w:ilvl="6" w:tplc="101A0001" w:tentative="1">
      <w:start w:val="1"/>
      <w:numFmt w:val="bullet"/>
      <w:lvlText w:val=""/>
      <w:lvlJc w:val="left"/>
      <w:pPr>
        <w:ind w:left="5040" w:hanging="360"/>
      </w:pPr>
      <w:rPr>
        <w:rFonts w:ascii="Symbol" w:hAnsi="Symbol" w:hint="default"/>
      </w:rPr>
    </w:lvl>
    <w:lvl w:ilvl="7" w:tplc="101A0003" w:tentative="1">
      <w:start w:val="1"/>
      <w:numFmt w:val="bullet"/>
      <w:lvlText w:val="o"/>
      <w:lvlJc w:val="left"/>
      <w:pPr>
        <w:ind w:left="5760" w:hanging="360"/>
      </w:pPr>
      <w:rPr>
        <w:rFonts w:ascii="Courier New" w:hAnsi="Courier New" w:cs="Courier New" w:hint="default"/>
      </w:rPr>
    </w:lvl>
    <w:lvl w:ilvl="8" w:tplc="101A0005" w:tentative="1">
      <w:start w:val="1"/>
      <w:numFmt w:val="bullet"/>
      <w:lvlText w:val=""/>
      <w:lvlJc w:val="left"/>
      <w:pPr>
        <w:ind w:left="6480" w:hanging="360"/>
      </w:pPr>
      <w:rPr>
        <w:rFonts w:ascii="Wingdings" w:hAnsi="Wingdings" w:hint="default"/>
      </w:rPr>
    </w:lvl>
  </w:abstractNum>
  <w:abstractNum w:abstractNumId="17" w15:restartNumberingAfterBreak="0">
    <w:nsid w:val="4C7315C0"/>
    <w:multiLevelType w:val="hybridMultilevel"/>
    <w:tmpl w:val="0CD80F6A"/>
    <w:lvl w:ilvl="0" w:tplc="03483844">
      <w:start w:val="1"/>
      <w:numFmt w:val="bullet"/>
      <w:lvlText w:val="-"/>
      <w:lvlJc w:val="left"/>
      <w:pPr>
        <w:ind w:left="720" w:hanging="360"/>
      </w:pPr>
      <w:rPr>
        <w:rFonts w:ascii="Times New Roman" w:eastAsiaTheme="minorHAnsi" w:hAnsi="Times New Roman" w:cs="Times New Roman" w:hint="default"/>
      </w:rPr>
    </w:lvl>
    <w:lvl w:ilvl="1" w:tplc="101A0003" w:tentative="1">
      <w:start w:val="1"/>
      <w:numFmt w:val="bullet"/>
      <w:lvlText w:val="o"/>
      <w:lvlJc w:val="left"/>
      <w:pPr>
        <w:ind w:left="1440" w:hanging="360"/>
      </w:pPr>
      <w:rPr>
        <w:rFonts w:ascii="Courier New" w:hAnsi="Courier New" w:cs="Courier New" w:hint="default"/>
      </w:rPr>
    </w:lvl>
    <w:lvl w:ilvl="2" w:tplc="101A0005" w:tentative="1">
      <w:start w:val="1"/>
      <w:numFmt w:val="bullet"/>
      <w:lvlText w:val=""/>
      <w:lvlJc w:val="left"/>
      <w:pPr>
        <w:ind w:left="2160" w:hanging="360"/>
      </w:pPr>
      <w:rPr>
        <w:rFonts w:ascii="Wingdings" w:hAnsi="Wingdings" w:hint="default"/>
      </w:rPr>
    </w:lvl>
    <w:lvl w:ilvl="3" w:tplc="101A0001" w:tentative="1">
      <w:start w:val="1"/>
      <w:numFmt w:val="bullet"/>
      <w:lvlText w:val=""/>
      <w:lvlJc w:val="left"/>
      <w:pPr>
        <w:ind w:left="2880" w:hanging="360"/>
      </w:pPr>
      <w:rPr>
        <w:rFonts w:ascii="Symbol" w:hAnsi="Symbol" w:hint="default"/>
      </w:rPr>
    </w:lvl>
    <w:lvl w:ilvl="4" w:tplc="101A0003" w:tentative="1">
      <w:start w:val="1"/>
      <w:numFmt w:val="bullet"/>
      <w:lvlText w:val="o"/>
      <w:lvlJc w:val="left"/>
      <w:pPr>
        <w:ind w:left="3600" w:hanging="360"/>
      </w:pPr>
      <w:rPr>
        <w:rFonts w:ascii="Courier New" w:hAnsi="Courier New" w:cs="Courier New" w:hint="default"/>
      </w:rPr>
    </w:lvl>
    <w:lvl w:ilvl="5" w:tplc="101A0005" w:tentative="1">
      <w:start w:val="1"/>
      <w:numFmt w:val="bullet"/>
      <w:lvlText w:val=""/>
      <w:lvlJc w:val="left"/>
      <w:pPr>
        <w:ind w:left="4320" w:hanging="360"/>
      </w:pPr>
      <w:rPr>
        <w:rFonts w:ascii="Wingdings" w:hAnsi="Wingdings" w:hint="default"/>
      </w:rPr>
    </w:lvl>
    <w:lvl w:ilvl="6" w:tplc="101A0001" w:tentative="1">
      <w:start w:val="1"/>
      <w:numFmt w:val="bullet"/>
      <w:lvlText w:val=""/>
      <w:lvlJc w:val="left"/>
      <w:pPr>
        <w:ind w:left="5040" w:hanging="360"/>
      </w:pPr>
      <w:rPr>
        <w:rFonts w:ascii="Symbol" w:hAnsi="Symbol" w:hint="default"/>
      </w:rPr>
    </w:lvl>
    <w:lvl w:ilvl="7" w:tplc="101A0003" w:tentative="1">
      <w:start w:val="1"/>
      <w:numFmt w:val="bullet"/>
      <w:lvlText w:val="o"/>
      <w:lvlJc w:val="left"/>
      <w:pPr>
        <w:ind w:left="5760" w:hanging="360"/>
      </w:pPr>
      <w:rPr>
        <w:rFonts w:ascii="Courier New" w:hAnsi="Courier New" w:cs="Courier New" w:hint="default"/>
      </w:rPr>
    </w:lvl>
    <w:lvl w:ilvl="8" w:tplc="101A0005" w:tentative="1">
      <w:start w:val="1"/>
      <w:numFmt w:val="bullet"/>
      <w:lvlText w:val=""/>
      <w:lvlJc w:val="left"/>
      <w:pPr>
        <w:ind w:left="6480" w:hanging="360"/>
      </w:pPr>
      <w:rPr>
        <w:rFonts w:ascii="Wingdings" w:hAnsi="Wingdings" w:hint="default"/>
      </w:rPr>
    </w:lvl>
  </w:abstractNum>
  <w:abstractNum w:abstractNumId="18" w15:restartNumberingAfterBreak="0">
    <w:nsid w:val="52880132"/>
    <w:multiLevelType w:val="hybridMultilevel"/>
    <w:tmpl w:val="F3F234A4"/>
    <w:lvl w:ilvl="0" w:tplc="531CED4E">
      <w:start w:val="1"/>
      <w:numFmt w:val="lowerLetter"/>
      <w:lvlText w:val="%1."/>
      <w:lvlJc w:val="left"/>
      <w:pPr>
        <w:ind w:left="2136" w:hanging="360"/>
      </w:pPr>
      <w:rPr>
        <w:rFonts w:hint="default"/>
      </w:rPr>
    </w:lvl>
    <w:lvl w:ilvl="1" w:tplc="101A0019" w:tentative="1">
      <w:start w:val="1"/>
      <w:numFmt w:val="lowerLetter"/>
      <w:lvlText w:val="%2."/>
      <w:lvlJc w:val="left"/>
      <w:pPr>
        <w:ind w:left="2856" w:hanging="360"/>
      </w:pPr>
    </w:lvl>
    <w:lvl w:ilvl="2" w:tplc="101A001B" w:tentative="1">
      <w:start w:val="1"/>
      <w:numFmt w:val="lowerRoman"/>
      <w:lvlText w:val="%3."/>
      <w:lvlJc w:val="right"/>
      <w:pPr>
        <w:ind w:left="3576" w:hanging="180"/>
      </w:pPr>
    </w:lvl>
    <w:lvl w:ilvl="3" w:tplc="101A000F" w:tentative="1">
      <w:start w:val="1"/>
      <w:numFmt w:val="decimal"/>
      <w:lvlText w:val="%4."/>
      <w:lvlJc w:val="left"/>
      <w:pPr>
        <w:ind w:left="4296" w:hanging="360"/>
      </w:pPr>
    </w:lvl>
    <w:lvl w:ilvl="4" w:tplc="101A0019" w:tentative="1">
      <w:start w:val="1"/>
      <w:numFmt w:val="lowerLetter"/>
      <w:lvlText w:val="%5."/>
      <w:lvlJc w:val="left"/>
      <w:pPr>
        <w:ind w:left="5016" w:hanging="360"/>
      </w:pPr>
    </w:lvl>
    <w:lvl w:ilvl="5" w:tplc="101A001B" w:tentative="1">
      <w:start w:val="1"/>
      <w:numFmt w:val="lowerRoman"/>
      <w:lvlText w:val="%6."/>
      <w:lvlJc w:val="right"/>
      <w:pPr>
        <w:ind w:left="5736" w:hanging="180"/>
      </w:pPr>
    </w:lvl>
    <w:lvl w:ilvl="6" w:tplc="101A000F" w:tentative="1">
      <w:start w:val="1"/>
      <w:numFmt w:val="decimal"/>
      <w:lvlText w:val="%7."/>
      <w:lvlJc w:val="left"/>
      <w:pPr>
        <w:ind w:left="6456" w:hanging="360"/>
      </w:pPr>
    </w:lvl>
    <w:lvl w:ilvl="7" w:tplc="101A0019" w:tentative="1">
      <w:start w:val="1"/>
      <w:numFmt w:val="lowerLetter"/>
      <w:lvlText w:val="%8."/>
      <w:lvlJc w:val="left"/>
      <w:pPr>
        <w:ind w:left="7176" w:hanging="360"/>
      </w:pPr>
    </w:lvl>
    <w:lvl w:ilvl="8" w:tplc="101A001B" w:tentative="1">
      <w:start w:val="1"/>
      <w:numFmt w:val="lowerRoman"/>
      <w:lvlText w:val="%9."/>
      <w:lvlJc w:val="right"/>
      <w:pPr>
        <w:ind w:left="7896" w:hanging="180"/>
      </w:pPr>
    </w:lvl>
  </w:abstractNum>
  <w:abstractNum w:abstractNumId="19" w15:restartNumberingAfterBreak="0">
    <w:nsid w:val="53D4215A"/>
    <w:multiLevelType w:val="hybridMultilevel"/>
    <w:tmpl w:val="59CA0E28"/>
    <w:lvl w:ilvl="0" w:tplc="101A000F">
      <w:start w:val="1"/>
      <w:numFmt w:val="decimal"/>
      <w:lvlText w:val="%1."/>
      <w:lvlJc w:val="left"/>
      <w:pPr>
        <w:ind w:left="720" w:hanging="360"/>
      </w:pPr>
    </w:lvl>
    <w:lvl w:ilvl="1" w:tplc="101A0019" w:tentative="1">
      <w:start w:val="1"/>
      <w:numFmt w:val="lowerLetter"/>
      <w:lvlText w:val="%2."/>
      <w:lvlJc w:val="left"/>
      <w:pPr>
        <w:ind w:left="1440" w:hanging="360"/>
      </w:pPr>
    </w:lvl>
    <w:lvl w:ilvl="2" w:tplc="101A001B" w:tentative="1">
      <w:start w:val="1"/>
      <w:numFmt w:val="lowerRoman"/>
      <w:lvlText w:val="%3."/>
      <w:lvlJc w:val="right"/>
      <w:pPr>
        <w:ind w:left="2160" w:hanging="180"/>
      </w:pPr>
    </w:lvl>
    <w:lvl w:ilvl="3" w:tplc="101A000F" w:tentative="1">
      <w:start w:val="1"/>
      <w:numFmt w:val="decimal"/>
      <w:lvlText w:val="%4."/>
      <w:lvlJc w:val="left"/>
      <w:pPr>
        <w:ind w:left="2880" w:hanging="360"/>
      </w:pPr>
    </w:lvl>
    <w:lvl w:ilvl="4" w:tplc="101A0019" w:tentative="1">
      <w:start w:val="1"/>
      <w:numFmt w:val="lowerLetter"/>
      <w:lvlText w:val="%5."/>
      <w:lvlJc w:val="left"/>
      <w:pPr>
        <w:ind w:left="3600" w:hanging="360"/>
      </w:pPr>
    </w:lvl>
    <w:lvl w:ilvl="5" w:tplc="101A001B" w:tentative="1">
      <w:start w:val="1"/>
      <w:numFmt w:val="lowerRoman"/>
      <w:lvlText w:val="%6."/>
      <w:lvlJc w:val="right"/>
      <w:pPr>
        <w:ind w:left="4320" w:hanging="180"/>
      </w:pPr>
    </w:lvl>
    <w:lvl w:ilvl="6" w:tplc="101A000F" w:tentative="1">
      <w:start w:val="1"/>
      <w:numFmt w:val="decimal"/>
      <w:lvlText w:val="%7."/>
      <w:lvlJc w:val="left"/>
      <w:pPr>
        <w:ind w:left="5040" w:hanging="360"/>
      </w:pPr>
    </w:lvl>
    <w:lvl w:ilvl="7" w:tplc="101A0019" w:tentative="1">
      <w:start w:val="1"/>
      <w:numFmt w:val="lowerLetter"/>
      <w:lvlText w:val="%8."/>
      <w:lvlJc w:val="left"/>
      <w:pPr>
        <w:ind w:left="5760" w:hanging="360"/>
      </w:pPr>
    </w:lvl>
    <w:lvl w:ilvl="8" w:tplc="101A001B" w:tentative="1">
      <w:start w:val="1"/>
      <w:numFmt w:val="lowerRoman"/>
      <w:lvlText w:val="%9."/>
      <w:lvlJc w:val="right"/>
      <w:pPr>
        <w:ind w:left="6480" w:hanging="180"/>
      </w:pPr>
    </w:lvl>
  </w:abstractNum>
  <w:abstractNum w:abstractNumId="20" w15:restartNumberingAfterBreak="0">
    <w:nsid w:val="5FB73E33"/>
    <w:multiLevelType w:val="multilevel"/>
    <w:tmpl w:val="8F02C592"/>
    <w:lvl w:ilvl="0">
      <w:start w:val="1"/>
      <w:numFmt w:val="decimal"/>
      <w:lvlText w:val="%1."/>
      <w:lvlJc w:val="left"/>
      <w:pPr>
        <w:ind w:left="360" w:hanging="360"/>
      </w:pPr>
      <w:rPr>
        <w:rFonts w:hint="default"/>
        <w14:numForm w14:val="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15:restartNumberingAfterBreak="0">
    <w:nsid w:val="63D941D2"/>
    <w:multiLevelType w:val="hybridMultilevel"/>
    <w:tmpl w:val="94FC34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45D1B63"/>
    <w:multiLevelType w:val="hybridMultilevel"/>
    <w:tmpl w:val="846EE17A"/>
    <w:lvl w:ilvl="0" w:tplc="0184868E">
      <w:start w:val="1"/>
      <w:numFmt w:val="lowerLetter"/>
      <w:lvlText w:val="%1."/>
      <w:lvlJc w:val="left"/>
      <w:pPr>
        <w:ind w:left="1080" w:hanging="360"/>
      </w:pPr>
      <w:rPr>
        <w:rFonts w:hint="default"/>
      </w:rPr>
    </w:lvl>
    <w:lvl w:ilvl="1" w:tplc="101A0019" w:tentative="1">
      <w:start w:val="1"/>
      <w:numFmt w:val="lowerLetter"/>
      <w:lvlText w:val="%2."/>
      <w:lvlJc w:val="left"/>
      <w:pPr>
        <w:ind w:left="1800" w:hanging="360"/>
      </w:pPr>
    </w:lvl>
    <w:lvl w:ilvl="2" w:tplc="101A001B" w:tentative="1">
      <w:start w:val="1"/>
      <w:numFmt w:val="lowerRoman"/>
      <w:lvlText w:val="%3."/>
      <w:lvlJc w:val="right"/>
      <w:pPr>
        <w:ind w:left="2520" w:hanging="180"/>
      </w:pPr>
    </w:lvl>
    <w:lvl w:ilvl="3" w:tplc="101A000F" w:tentative="1">
      <w:start w:val="1"/>
      <w:numFmt w:val="decimal"/>
      <w:lvlText w:val="%4."/>
      <w:lvlJc w:val="left"/>
      <w:pPr>
        <w:ind w:left="3240" w:hanging="360"/>
      </w:pPr>
    </w:lvl>
    <w:lvl w:ilvl="4" w:tplc="101A0019" w:tentative="1">
      <w:start w:val="1"/>
      <w:numFmt w:val="lowerLetter"/>
      <w:lvlText w:val="%5."/>
      <w:lvlJc w:val="left"/>
      <w:pPr>
        <w:ind w:left="3960" w:hanging="360"/>
      </w:pPr>
    </w:lvl>
    <w:lvl w:ilvl="5" w:tplc="101A001B" w:tentative="1">
      <w:start w:val="1"/>
      <w:numFmt w:val="lowerRoman"/>
      <w:lvlText w:val="%6."/>
      <w:lvlJc w:val="right"/>
      <w:pPr>
        <w:ind w:left="4680" w:hanging="180"/>
      </w:pPr>
    </w:lvl>
    <w:lvl w:ilvl="6" w:tplc="101A000F" w:tentative="1">
      <w:start w:val="1"/>
      <w:numFmt w:val="decimal"/>
      <w:lvlText w:val="%7."/>
      <w:lvlJc w:val="left"/>
      <w:pPr>
        <w:ind w:left="5400" w:hanging="360"/>
      </w:pPr>
    </w:lvl>
    <w:lvl w:ilvl="7" w:tplc="101A0019" w:tentative="1">
      <w:start w:val="1"/>
      <w:numFmt w:val="lowerLetter"/>
      <w:lvlText w:val="%8."/>
      <w:lvlJc w:val="left"/>
      <w:pPr>
        <w:ind w:left="6120" w:hanging="360"/>
      </w:pPr>
    </w:lvl>
    <w:lvl w:ilvl="8" w:tplc="101A001B" w:tentative="1">
      <w:start w:val="1"/>
      <w:numFmt w:val="lowerRoman"/>
      <w:lvlText w:val="%9."/>
      <w:lvlJc w:val="right"/>
      <w:pPr>
        <w:ind w:left="6840" w:hanging="180"/>
      </w:pPr>
    </w:lvl>
  </w:abstractNum>
  <w:abstractNum w:abstractNumId="23" w15:restartNumberingAfterBreak="0">
    <w:nsid w:val="7562732F"/>
    <w:multiLevelType w:val="hybridMultilevel"/>
    <w:tmpl w:val="F9BC4CBC"/>
    <w:lvl w:ilvl="0" w:tplc="101A000F">
      <w:start w:val="1"/>
      <w:numFmt w:val="decimal"/>
      <w:lvlText w:val="%1."/>
      <w:lvlJc w:val="left"/>
      <w:pPr>
        <w:ind w:left="720" w:hanging="360"/>
      </w:pPr>
      <w:rPr>
        <w:rFonts w:hint="default"/>
      </w:rPr>
    </w:lvl>
    <w:lvl w:ilvl="1" w:tplc="101A0019" w:tentative="1">
      <w:start w:val="1"/>
      <w:numFmt w:val="lowerLetter"/>
      <w:lvlText w:val="%2."/>
      <w:lvlJc w:val="left"/>
      <w:pPr>
        <w:ind w:left="1440" w:hanging="360"/>
      </w:pPr>
    </w:lvl>
    <w:lvl w:ilvl="2" w:tplc="101A001B" w:tentative="1">
      <w:start w:val="1"/>
      <w:numFmt w:val="lowerRoman"/>
      <w:lvlText w:val="%3."/>
      <w:lvlJc w:val="right"/>
      <w:pPr>
        <w:ind w:left="2160" w:hanging="180"/>
      </w:pPr>
    </w:lvl>
    <w:lvl w:ilvl="3" w:tplc="101A000F" w:tentative="1">
      <w:start w:val="1"/>
      <w:numFmt w:val="decimal"/>
      <w:lvlText w:val="%4."/>
      <w:lvlJc w:val="left"/>
      <w:pPr>
        <w:ind w:left="2880" w:hanging="360"/>
      </w:pPr>
    </w:lvl>
    <w:lvl w:ilvl="4" w:tplc="101A0019" w:tentative="1">
      <w:start w:val="1"/>
      <w:numFmt w:val="lowerLetter"/>
      <w:lvlText w:val="%5."/>
      <w:lvlJc w:val="left"/>
      <w:pPr>
        <w:ind w:left="3600" w:hanging="360"/>
      </w:pPr>
    </w:lvl>
    <w:lvl w:ilvl="5" w:tplc="101A001B" w:tentative="1">
      <w:start w:val="1"/>
      <w:numFmt w:val="lowerRoman"/>
      <w:lvlText w:val="%6."/>
      <w:lvlJc w:val="right"/>
      <w:pPr>
        <w:ind w:left="4320" w:hanging="180"/>
      </w:pPr>
    </w:lvl>
    <w:lvl w:ilvl="6" w:tplc="101A000F" w:tentative="1">
      <w:start w:val="1"/>
      <w:numFmt w:val="decimal"/>
      <w:lvlText w:val="%7."/>
      <w:lvlJc w:val="left"/>
      <w:pPr>
        <w:ind w:left="5040" w:hanging="360"/>
      </w:pPr>
    </w:lvl>
    <w:lvl w:ilvl="7" w:tplc="101A0019" w:tentative="1">
      <w:start w:val="1"/>
      <w:numFmt w:val="lowerLetter"/>
      <w:lvlText w:val="%8."/>
      <w:lvlJc w:val="left"/>
      <w:pPr>
        <w:ind w:left="5760" w:hanging="360"/>
      </w:pPr>
    </w:lvl>
    <w:lvl w:ilvl="8" w:tplc="101A001B" w:tentative="1">
      <w:start w:val="1"/>
      <w:numFmt w:val="lowerRoman"/>
      <w:lvlText w:val="%9."/>
      <w:lvlJc w:val="right"/>
      <w:pPr>
        <w:ind w:left="6480" w:hanging="180"/>
      </w:pPr>
    </w:lvl>
  </w:abstractNum>
  <w:abstractNum w:abstractNumId="24" w15:restartNumberingAfterBreak="0">
    <w:nsid w:val="77124B7C"/>
    <w:multiLevelType w:val="hybridMultilevel"/>
    <w:tmpl w:val="32F0807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77D27859"/>
    <w:multiLevelType w:val="hybridMultilevel"/>
    <w:tmpl w:val="CE8C5B6C"/>
    <w:lvl w:ilvl="0" w:tplc="101A000F">
      <w:start w:val="1"/>
      <w:numFmt w:val="decimal"/>
      <w:lvlText w:val="%1."/>
      <w:lvlJc w:val="left"/>
      <w:pPr>
        <w:ind w:left="1776" w:hanging="360"/>
      </w:pPr>
      <w:rPr>
        <w:rFonts w:hint="default"/>
      </w:rPr>
    </w:lvl>
    <w:lvl w:ilvl="1" w:tplc="101A0019" w:tentative="1">
      <w:start w:val="1"/>
      <w:numFmt w:val="lowerLetter"/>
      <w:lvlText w:val="%2."/>
      <w:lvlJc w:val="left"/>
      <w:pPr>
        <w:ind w:left="1440" w:hanging="360"/>
      </w:pPr>
    </w:lvl>
    <w:lvl w:ilvl="2" w:tplc="101A001B" w:tentative="1">
      <w:start w:val="1"/>
      <w:numFmt w:val="lowerRoman"/>
      <w:lvlText w:val="%3."/>
      <w:lvlJc w:val="right"/>
      <w:pPr>
        <w:ind w:left="2160" w:hanging="180"/>
      </w:pPr>
    </w:lvl>
    <w:lvl w:ilvl="3" w:tplc="101A000F" w:tentative="1">
      <w:start w:val="1"/>
      <w:numFmt w:val="decimal"/>
      <w:lvlText w:val="%4."/>
      <w:lvlJc w:val="left"/>
      <w:pPr>
        <w:ind w:left="2880" w:hanging="360"/>
      </w:pPr>
    </w:lvl>
    <w:lvl w:ilvl="4" w:tplc="101A0019" w:tentative="1">
      <w:start w:val="1"/>
      <w:numFmt w:val="lowerLetter"/>
      <w:lvlText w:val="%5."/>
      <w:lvlJc w:val="left"/>
      <w:pPr>
        <w:ind w:left="3600" w:hanging="360"/>
      </w:pPr>
    </w:lvl>
    <w:lvl w:ilvl="5" w:tplc="101A001B" w:tentative="1">
      <w:start w:val="1"/>
      <w:numFmt w:val="lowerRoman"/>
      <w:lvlText w:val="%6."/>
      <w:lvlJc w:val="right"/>
      <w:pPr>
        <w:ind w:left="4320" w:hanging="180"/>
      </w:pPr>
    </w:lvl>
    <w:lvl w:ilvl="6" w:tplc="101A000F" w:tentative="1">
      <w:start w:val="1"/>
      <w:numFmt w:val="decimal"/>
      <w:lvlText w:val="%7."/>
      <w:lvlJc w:val="left"/>
      <w:pPr>
        <w:ind w:left="5040" w:hanging="360"/>
      </w:pPr>
    </w:lvl>
    <w:lvl w:ilvl="7" w:tplc="101A0019" w:tentative="1">
      <w:start w:val="1"/>
      <w:numFmt w:val="lowerLetter"/>
      <w:lvlText w:val="%8."/>
      <w:lvlJc w:val="left"/>
      <w:pPr>
        <w:ind w:left="5760" w:hanging="360"/>
      </w:pPr>
    </w:lvl>
    <w:lvl w:ilvl="8" w:tplc="101A001B" w:tentative="1">
      <w:start w:val="1"/>
      <w:numFmt w:val="lowerRoman"/>
      <w:lvlText w:val="%9."/>
      <w:lvlJc w:val="right"/>
      <w:pPr>
        <w:ind w:left="6480" w:hanging="180"/>
      </w:pPr>
    </w:lvl>
  </w:abstractNum>
  <w:num w:numId="1">
    <w:abstractNumId w:val="7"/>
  </w:num>
  <w:num w:numId="2">
    <w:abstractNumId w:val="9"/>
  </w:num>
  <w:num w:numId="3">
    <w:abstractNumId w:val="20"/>
  </w:num>
  <w:num w:numId="4">
    <w:abstractNumId w:val="1"/>
  </w:num>
  <w:num w:numId="5">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5"/>
  </w:num>
  <w:num w:numId="7">
    <w:abstractNumId w:val="8"/>
  </w:num>
  <w:num w:numId="8">
    <w:abstractNumId w:val="0"/>
  </w:num>
  <w:num w:numId="9">
    <w:abstractNumId w:val="13"/>
  </w:num>
  <w:num w:numId="10">
    <w:abstractNumId w:val="3"/>
  </w:num>
  <w:num w:numId="11">
    <w:abstractNumId w:val="4"/>
  </w:num>
  <w:num w:numId="12">
    <w:abstractNumId w:val="2"/>
  </w:num>
  <w:num w:numId="13">
    <w:abstractNumId w:val="11"/>
  </w:num>
  <w:num w:numId="14">
    <w:abstractNumId w:val="6"/>
  </w:num>
  <w:num w:numId="15">
    <w:abstractNumId w:val="17"/>
  </w:num>
  <w:num w:numId="16">
    <w:abstractNumId w:val="16"/>
  </w:num>
  <w:num w:numId="17">
    <w:abstractNumId w:val="10"/>
  </w:num>
  <w:num w:numId="18">
    <w:abstractNumId w:val="22"/>
  </w:num>
  <w:num w:numId="19">
    <w:abstractNumId w:val="14"/>
  </w:num>
  <w:num w:numId="20">
    <w:abstractNumId w:val="25"/>
  </w:num>
  <w:num w:numId="21">
    <w:abstractNumId w:val="18"/>
  </w:num>
  <w:num w:numId="22">
    <w:abstractNumId w:val="19"/>
  </w:num>
  <w:num w:numId="23">
    <w:abstractNumId w:val="23"/>
  </w:num>
  <w:num w:numId="24">
    <w:abstractNumId w:val="12"/>
  </w:num>
  <w:num w:numId="25">
    <w:abstractNumId w:val="5"/>
  </w:num>
  <w:num w:numId="26">
    <w:abstractNumId w:val="24"/>
  </w:num>
  <w:num w:numId="27">
    <w:abstractNumId w:val="21"/>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Zoric">
    <w15:presenceInfo w15:providerId="None" w15:userId="Zori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B5B91"/>
    <w:rsid w:val="00003BFC"/>
    <w:rsid w:val="000057D3"/>
    <w:rsid w:val="00011F94"/>
    <w:rsid w:val="0001219B"/>
    <w:rsid w:val="00017AC6"/>
    <w:rsid w:val="0002322F"/>
    <w:rsid w:val="00026787"/>
    <w:rsid w:val="00027B8A"/>
    <w:rsid w:val="00032439"/>
    <w:rsid w:val="00033940"/>
    <w:rsid w:val="00036EFA"/>
    <w:rsid w:val="00037437"/>
    <w:rsid w:val="00037CB8"/>
    <w:rsid w:val="000440C0"/>
    <w:rsid w:val="0004748F"/>
    <w:rsid w:val="000533D3"/>
    <w:rsid w:val="00053A2A"/>
    <w:rsid w:val="0005743C"/>
    <w:rsid w:val="000611C1"/>
    <w:rsid w:val="00067392"/>
    <w:rsid w:val="000679BE"/>
    <w:rsid w:val="00067D39"/>
    <w:rsid w:val="00070A41"/>
    <w:rsid w:val="00075CFA"/>
    <w:rsid w:val="0008196F"/>
    <w:rsid w:val="0009119A"/>
    <w:rsid w:val="00091FFE"/>
    <w:rsid w:val="00092E99"/>
    <w:rsid w:val="00096B3E"/>
    <w:rsid w:val="00097935"/>
    <w:rsid w:val="000A02ED"/>
    <w:rsid w:val="000A031E"/>
    <w:rsid w:val="000A4BFD"/>
    <w:rsid w:val="000A5F3C"/>
    <w:rsid w:val="000B009B"/>
    <w:rsid w:val="000B0338"/>
    <w:rsid w:val="000C0C6A"/>
    <w:rsid w:val="000C4B56"/>
    <w:rsid w:val="000C5D99"/>
    <w:rsid w:val="000C7D8A"/>
    <w:rsid w:val="000D1C3A"/>
    <w:rsid w:val="000D22DB"/>
    <w:rsid w:val="000E4A68"/>
    <w:rsid w:val="000E4E0B"/>
    <w:rsid w:val="000E6F6D"/>
    <w:rsid w:val="000E7635"/>
    <w:rsid w:val="000F0CA8"/>
    <w:rsid w:val="000F2E7C"/>
    <w:rsid w:val="00102600"/>
    <w:rsid w:val="00107CB0"/>
    <w:rsid w:val="00110B3A"/>
    <w:rsid w:val="00121B42"/>
    <w:rsid w:val="0012246D"/>
    <w:rsid w:val="001306BB"/>
    <w:rsid w:val="001317C4"/>
    <w:rsid w:val="0013401E"/>
    <w:rsid w:val="00140701"/>
    <w:rsid w:val="0014197F"/>
    <w:rsid w:val="001471F1"/>
    <w:rsid w:val="00151E1F"/>
    <w:rsid w:val="0015667D"/>
    <w:rsid w:val="0015703C"/>
    <w:rsid w:val="001647B5"/>
    <w:rsid w:val="001652C1"/>
    <w:rsid w:val="00170AB7"/>
    <w:rsid w:val="00176307"/>
    <w:rsid w:val="00176B7A"/>
    <w:rsid w:val="00181DB9"/>
    <w:rsid w:val="00181F3B"/>
    <w:rsid w:val="00183797"/>
    <w:rsid w:val="00185E66"/>
    <w:rsid w:val="001A5BEB"/>
    <w:rsid w:val="001C63D1"/>
    <w:rsid w:val="001E2165"/>
    <w:rsid w:val="001E411C"/>
    <w:rsid w:val="001E589F"/>
    <w:rsid w:val="001F64C0"/>
    <w:rsid w:val="00213986"/>
    <w:rsid w:val="00213AAA"/>
    <w:rsid w:val="0021691C"/>
    <w:rsid w:val="002209F8"/>
    <w:rsid w:val="00222449"/>
    <w:rsid w:val="00225919"/>
    <w:rsid w:val="00226DA6"/>
    <w:rsid w:val="002279C4"/>
    <w:rsid w:val="00227DA0"/>
    <w:rsid w:val="0023109C"/>
    <w:rsid w:val="00245B08"/>
    <w:rsid w:val="00246EB8"/>
    <w:rsid w:val="0025236E"/>
    <w:rsid w:val="00254148"/>
    <w:rsid w:val="0025620E"/>
    <w:rsid w:val="0026003B"/>
    <w:rsid w:val="00263FD6"/>
    <w:rsid w:val="00264D99"/>
    <w:rsid w:val="00265C82"/>
    <w:rsid w:val="0027511C"/>
    <w:rsid w:val="00276771"/>
    <w:rsid w:val="00286197"/>
    <w:rsid w:val="0028665F"/>
    <w:rsid w:val="002939F7"/>
    <w:rsid w:val="00295576"/>
    <w:rsid w:val="002977EC"/>
    <w:rsid w:val="002B1042"/>
    <w:rsid w:val="002B1D3D"/>
    <w:rsid w:val="002B6364"/>
    <w:rsid w:val="002B64C9"/>
    <w:rsid w:val="002C2B2C"/>
    <w:rsid w:val="002C57BE"/>
    <w:rsid w:val="002C637B"/>
    <w:rsid w:val="002D348D"/>
    <w:rsid w:val="002D57B4"/>
    <w:rsid w:val="002D6D61"/>
    <w:rsid w:val="002D76D5"/>
    <w:rsid w:val="002D78A8"/>
    <w:rsid w:val="002E01D7"/>
    <w:rsid w:val="002E4A6C"/>
    <w:rsid w:val="002E65E6"/>
    <w:rsid w:val="002E7CBC"/>
    <w:rsid w:val="002F18B2"/>
    <w:rsid w:val="00301D4F"/>
    <w:rsid w:val="00312090"/>
    <w:rsid w:val="00316C7C"/>
    <w:rsid w:val="00320283"/>
    <w:rsid w:val="00320292"/>
    <w:rsid w:val="003237EF"/>
    <w:rsid w:val="0032547F"/>
    <w:rsid w:val="00336537"/>
    <w:rsid w:val="00337A80"/>
    <w:rsid w:val="0034247C"/>
    <w:rsid w:val="003452E6"/>
    <w:rsid w:val="00351B6F"/>
    <w:rsid w:val="00352865"/>
    <w:rsid w:val="00361E37"/>
    <w:rsid w:val="00363EE8"/>
    <w:rsid w:val="00364CE8"/>
    <w:rsid w:val="00364DB9"/>
    <w:rsid w:val="0037049C"/>
    <w:rsid w:val="0037245A"/>
    <w:rsid w:val="003735B1"/>
    <w:rsid w:val="00374377"/>
    <w:rsid w:val="00374E1B"/>
    <w:rsid w:val="00375C96"/>
    <w:rsid w:val="0038372E"/>
    <w:rsid w:val="003877E4"/>
    <w:rsid w:val="0039327A"/>
    <w:rsid w:val="00397A39"/>
    <w:rsid w:val="003A5C43"/>
    <w:rsid w:val="003B4F01"/>
    <w:rsid w:val="003C2B10"/>
    <w:rsid w:val="003C4ACD"/>
    <w:rsid w:val="003C6755"/>
    <w:rsid w:val="003E017D"/>
    <w:rsid w:val="003E1497"/>
    <w:rsid w:val="003E1AE2"/>
    <w:rsid w:val="003E3D16"/>
    <w:rsid w:val="003F70B0"/>
    <w:rsid w:val="00400DCA"/>
    <w:rsid w:val="004034D7"/>
    <w:rsid w:val="00404983"/>
    <w:rsid w:val="0040686D"/>
    <w:rsid w:val="0040765D"/>
    <w:rsid w:val="00410D47"/>
    <w:rsid w:val="004111A0"/>
    <w:rsid w:val="004163EF"/>
    <w:rsid w:val="0042025C"/>
    <w:rsid w:val="00421A8C"/>
    <w:rsid w:val="00425F6E"/>
    <w:rsid w:val="00431148"/>
    <w:rsid w:val="0043262F"/>
    <w:rsid w:val="00442B0C"/>
    <w:rsid w:val="00443EFA"/>
    <w:rsid w:val="00446851"/>
    <w:rsid w:val="0045075B"/>
    <w:rsid w:val="004514AE"/>
    <w:rsid w:val="004534BF"/>
    <w:rsid w:val="00453856"/>
    <w:rsid w:val="0045608D"/>
    <w:rsid w:val="004579BB"/>
    <w:rsid w:val="004630BC"/>
    <w:rsid w:val="00463339"/>
    <w:rsid w:val="004666A2"/>
    <w:rsid w:val="0047667A"/>
    <w:rsid w:val="004819C9"/>
    <w:rsid w:val="0048459D"/>
    <w:rsid w:val="00487A5C"/>
    <w:rsid w:val="0049186E"/>
    <w:rsid w:val="00493297"/>
    <w:rsid w:val="0049506E"/>
    <w:rsid w:val="00495F35"/>
    <w:rsid w:val="0049784D"/>
    <w:rsid w:val="004A27CC"/>
    <w:rsid w:val="004A2FC0"/>
    <w:rsid w:val="004A4294"/>
    <w:rsid w:val="004A5B59"/>
    <w:rsid w:val="004B1FCF"/>
    <w:rsid w:val="004B2DB8"/>
    <w:rsid w:val="004B45C4"/>
    <w:rsid w:val="004B5EAA"/>
    <w:rsid w:val="004C0137"/>
    <w:rsid w:val="004C1831"/>
    <w:rsid w:val="004C7B5C"/>
    <w:rsid w:val="004D0350"/>
    <w:rsid w:val="004D11A1"/>
    <w:rsid w:val="004D6C6F"/>
    <w:rsid w:val="004D7EB6"/>
    <w:rsid w:val="004E35A3"/>
    <w:rsid w:val="004E5818"/>
    <w:rsid w:val="004E5EDA"/>
    <w:rsid w:val="004F632F"/>
    <w:rsid w:val="004F633E"/>
    <w:rsid w:val="004F7D7A"/>
    <w:rsid w:val="005021B6"/>
    <w:rsid w:val="0051213E"/>
    <w:rsid w:val="005121DF"/>
    <w:rsid w:val="00513174"/>
    <w:rsid w:val="00517EE6"/>
    <w:rsid w:val="00521CF1"/>
    <w:rsid w:val="005302A4"/>
    <w:rsid w:val="005324AC"/>
    <w:rsid w:val="00534240"/>
    <w:rsid w:val="00534D5F"/>
    <w:rsid w:val="00535352"/>
    <w:rsid w:val="00536345"/>
    <w:rsid w:val="00562466"/>
    <w:rsid w:val="00571DD0"/>
    <w:rsid w:val="00574B71"/>
    <w:rsid w:val="00574D52"/>
    <w:rsid w:val="00576BB4"/>
    <w:rsid w:val="00580F32"/>
    <w:rsid w:val="00585EFE"/>
    <w:rsid w:val="00592560"/>
    <w:rsid w:val="00594C3D"/>
    <w:rsid w:val="005A194D"/>
    <w:rsid w:val="005A4F4D"/>
    <w:rsid w:val="005A5746"/>
    <w:rsid w:val="005C4011"/>
    <w:rsid w:val="005D4A9A"/>
    <w:rsid w:val="005E3BF6"/>
    <w:rsid w:val="005F2E99"/>
    <w:rsid w:val="005F6FDB"/>
    <w:rsid w:val="005F7A78"/>
    <w:rsid w:val="00602211"/>
    <w:rsid w:val="006028DD"/>
    <w:rsid w:val="0060377C"/>
    <w:rsid w:val="006057AB"/>
    <w:rsid w:val="0061112F"/>
    <w:rsid w:val="0061626E"/>
    <w:rsid w:val="00617B67"/>
    <w:rsid w:val="006320A4"/>
    <w:rsid w:val="00637327"/>
    <w:rsid w:val="0064149F"/>
    <w:rsid w:val="00641DD9"/>
    <w:rsid w:val="006472C0"/>
    <w:rsid w:val="0064779F"/>
    <w:rsid w:val="0065074C"/>
    <w:rsid w:val="00651913"/>
    <w:rsid w:val="00662C52"/>
    <w:rsid w:val="00664E03"/>
    <w:rsid w:val="00667041"/>
    <w:rsid w:val="00671F42"/>
    <w:rsid w:val="0067206E"/>
    <w:rsid w:val="00677714"/>
    <w:rsid w:val="00682FA9"/>
    <w:rsid w:val="00683631"/>
    <w:rsid w:val="00684C5A"/>
    <w:rsid w:val="006867F3"/>
    <w:rsid w:val="006903A0"/>
    <w:rsid w:val="0069218E"/>
    <w:rsid w:val="00695477"/>
    <w:rsid w:val="006A1CE6"/>
    <w:rsid w:val="006A570C"/>
    <w:rsid w:val="006B2808"/>
    <w:rsid w:val="006C0015"/>
    <w:rsid w:val="006D23C7"/>
    <w:rsid w:val="006D3967"/>
    <w:rsid w:val="006D5D9E"/>
    <w:rsid w:val="006E1357"/>
    <w:rsid w:val="006E27EE"/>
    <w:rsid w:val="006E3E0A"/>
    <w:rsid w:val="006E6DA3"/>
    <w:rsid w:val="006E7391"/>
    <w:rsid w:val="006F0EE6"/>
    <w:rsid w:val="006F2523"/>
    <w:rsid w:val="006F4A07"/>
    <w:rsid w:val="006F4A3C"/>
    <w:rsid w:val="007120E5"/>
    <w:rsid w:val="00712BE7"/>
    <w:rsid w:val="00714E52"/>
    <w:rsid w:val="0072176B"/>
    <w:rsid w:val="00725F5A"/>
    <w:rsid w:val="00727151"/>
    <w:rsid w:val="007306CA"/>
    <w:rsid w:val="00730C2F"/>
    <w:rsid w:val="00733FF3"/>
    <w:rsid w:val="00734FF0"/>
    <w:rsid w:val="007404DD"/>
    <w:rsid w:val="00742125"/>
    <w:rsid w:val="0074730B"/>
    <w:rsid w:val="0075047B"/>
    <w:rsid w:val="007522F1"/>
    <w:rsid w:val="00754F8B"/>
    <w:rsid w:val="007616CF"/>
    <w:rsid w:val="00771B31"/>
    <w:rsid w:val="007749F6"/>
    <w:rsid w:val="007767FA"/>
    <w:rsid w:val="00777FB8"/>
    <w:rsid w:val="00781CA5"/>
    <w:rsid w:val="00786C17"/>
    <w:rsid w:val="00791232"/>
    <w:rsid w:val="00794359"/>
    <w:rsid w:val="007964E0"/>
    <w:rsid w:val="007976D1"/>
    <w:rsid w:val="007A1B9C"/>
    <w:rsid w:val="007A23B0"/>
    <w:rsid w:val="007A2F53"/>
    <w:rsid w:val="007A43D8"/>
    <w:rsid w:val="007A498E"/>
    <w:rsid w:val="007A63DB"/>
    <w:rsid w:val="007B3070"/>
    <w:rsid w:val="007B42DA"/>
    <w:rsid w:val="007B62EA"/>
    <w:rsid w:val="007C14A9"/>
    <w:rsid w:val="007C2CB5"/>
    <w:rsid w:val="007C3571"/>
    <w:rsid w:val="007C3B27"/>
    <w:rsid w:val="007D1938"/>
    <w:rsid w:val="007D70EC"/>
    <w:rsid w:val="007E3BAA"/>
    <w:rsid w:val="007E4410"/>
    <w:rsid w:val="007E7B93"/>
    <w:rsid w:val="007F305D"/>
    <w:rsid w:val="007F6E4D"/>
    <w:rsid w:val="00801A33"/>
    <w:rsid w:val="008031C5"/>
    <w:rsid w:val="00811012"/>
    <w:rsid w:val="00812392"/>
    <w:rsid w:val="008132F7"/>
    <w:rsid w:val="008143AC"/>
    <w:rsid w:val="0081668D"/>
    <w:rsid w:val="00823F1F"/>
    <w:rsid w:val="00831A50"/>
    <w:rsid w:val="0083443F"/>
    <w:rsid w:val="008365A6"/>
    <w:rsid w:val="008377F3"/>
    <w:rsid w:val="0084151B"/>
    <w:rsid w:val="00846832"/>
    <w:rsid w:val="00847FDB"/>
    <w:rsid w:val="00852B88"/>
    <w:rsid w:val="0085703C"/>
    <w:rsid w:val="00857CF8"/>
    <w:rsid w:val="0086077B"/>
    <w:rsid w:val="0086147F"/>
    <w:rsid w:val="008650AD"/>
    <w:rsid w:val="00871DF0"/>
    <w:rsid w:val="008815B0"/>
    <w:rsid w:val="00894CC3"/>
    <w:rsid w:val="008A6DAD"/>
    <w:rsid w:val="008B120B"/>
    <w:rsid w:val="008B3072"/>
    <w:rsid w:val="008B6E0F"/>
    <w:rsid w:val="008C40F1"/>
    <w:rsid w:val="008C6446"/>
    <w:rsid w:val="008C73BA"/>
    <w:rsid w:val="008D0D5E"/>
    <w:rsid w:val="008D4B0A"/>
    <w:rsid w:val="008D6020"/>
    <w:rsid w:val="008F0362"/>
    <w:rsid w:val="008F25C0"/>
    <w:rsid w:val="008F5E33"/>
    <w:rsid w:val="008F6308"/>
    <w:rsid w:val="0090292E"/>
    <w:rsid w:val="00912BFA"/>
    <w:rsid w:val="0092157C"/>
    <w:rsid w:val="00922577"/>
    <w:rsid w:val="00925AAD"/>
    <w:rsid w:val="0092650E"/>
    <w:rsid w:val="00926FEB"/>
    <w:rsid w:val="0092774F"/>
    <w:rsid w:val="00933EC5"/>
    <w:rsid w:val="009379A7"/>
    <w:rsid w:val="00937B35"/>
    <w:rsid w:val="00937C55"/>
    <w:rsid w:val="00947F91"/>
    <w:rsid w:val="00976926"/>
    <w:rsid w:val="009811BD"/>
    <w:rsid w:val="0098663F"/>
    <w:rsid w:val="00991472"/>
    <w:rsid w:val="00995821"/>
    <w:rsid w:val="00997382"/>
    <w:rsid w:val="009A13B6"/>
    <w:rsid w:val="009A3713"/>
    <w:rsid w:val="009B06F5"/>
    <w:rsid w:val="009B401E"/>
    <w:rsid w:val="009C0AC9"/>
    <w:rsid w:val="009C765B"/>
    <w:rsid w:val="009D2AC8"/>
    <w:rsid w:val="009E042C"/>
    <w:rsid w:val="009E1F11"/>
    <w:rsid w:val="009E21F0"/>
    <w:rsid w:val="009E4666"/>
    <w:rsid w:val="009F176F"/>
    <w:rsid w:val="009F2CA0"/>
    <w:rsid w:val="009F320F"/>
    <w:rsid w:val="00A159C1"/>
    <w:rsid w:val="00A206B1"/>
    <w:rsid w:val="00A230D5"/>
    <w:rsid w:val="00A234F9"/>
    <w:rsid w:val="00A262CC"/>
    <w:rsid w:val="00A36D93"/>
    <w:rsid w:val="00A42E08"/>
    <w:rsid w:val="00A42EAD"/>
    <w:rsid w:val="00A4304F"/>
    <w:rsid w:val="00A43412"/>
    <w:rsid w:val="00A46BE8"/>
    <w:rsid w:val="00A505AA"/>
    <w:rsid w:val="00A51A8C"/>
    <w:rsid w:val="00A51F1F"/>
    <w:rsid w:val="00A51F31"/>
    <w:rsid w:val="00A52DF7"/>
    <w:rsid w:val="00A543FB"/>
    <w:rsid w:val="00A61C90"/>
    <w:rsid w:val="00A61CE8"/>
    <w:rsid w:val="00A625BD"/>
    <w:rsid w:val="00A628E1"/>
    <w:rsid w:val="00A73479"/>
    <w:rsid w:val="00A754AE"/>
    <w:rsid w:val="00A861E1"/>
    <w:rsid w:val="00A91451"/>
    <w:rsid w:val="00AA4D8E"/>
    <w:rsid w:val="00AA640B"/>
    <w:rsid w:val="00AA78CD"/>
    <w:rsid w:val="00AB279C"/>
    <w:rsid w:val="00AB5F32"/>
    <w:rsid w:val="00AB6035"/>
    <w:rsid w:val="00AB7670"/>
    <w:rsid w:val="00AD185B"/>
    <w:rsid w:val="00AD3002"/>
    <w:rsid w:val="00AD3A67"/>
    <w:rsid w:val="00AD64EB"/>
    <w:rsid w:val="00AE530E"/>
    <w:rsid w:val="00AE5F4B"/>
    <w:rsid w:val="00AE707B"/>
    <w:rsid w:val="00AE7349"/>
    <w:rsid w:val="00AE7C36"/>
    <w:rsid w:val="00AF5D86"/>
    <w:rsid w:val="00B0601F"/>
    <w:rsid w:val="00B11ED9"/>
    <w:rsid w:val="00B1597E"/>
    <w:rsid w:val="00B16A3A"/>
    <w:rsid w:val="00B1735B"/>
    <w:rsid w:val="00B21816"/>
    <w:rsid w:val="00B22228"/>
    <w:rsid w:val="00B22B5D"/>
    <w:rsid w:val="00B313B0"/>
    <w:rsid w:val="00B34620"/>
    <w:rsid w:val="00B3684F"/>
    <w:rsid w:val="00B567A7"/>
    <w:rsid w:val="00B61503"/>
    <w:rsid w:val="00B61639"/>
    <w:rsid w:val="00B6316F"/>
    <w:rsid w:val="00B65803"/>
    <w:rsid w:val="00B81B6C"/>
    <w:rsid w:val="00B8310B"/>
    <w:rsid w:val="00B84547"/>
    <w:rsid w:val="00B91F41"/>
    <w:rsid w:val="00B935B9"/>
    <w:rsid w:val="00B9547D"/>
    <w:rsid w:val="00BA24DE"/>
    <w:rsid w:val="00BA2882"/>
    <w:rsid w:val="00BA44B8"/>
    <w:rsid w:val="00BB0992"/>
    <w:rsid w:val="00BB6826"/>
    <w:rsid w:val="00BC2F9A"/>
    <w:rsid w:val="00BC6C7C"/>
    <w:rsid w:val="00BD3C35"/>
    <w:rsid w:val="00BD5C8A"/>
    <w:rsid w:val="00BD7ADE"/>
    <w:rsid w:val="00BE052A"/>
    <w:rsid w:val="00BE5048"/>
    <w:rsid w:val="00BF027F"/>
    <w:rsid w:val="00BF215A"/>
    <w:rsid w:val="00BF3EAD"/>
    <w:rsid w:val="00BF4452"/>
    <w:rsid w:val="00BF71C7"/>
    <w:rsid w:val="00C0581A"/>
    <w:rsid w:val="00C13627"/>
    <w:rsid w:val="00C339E8"/>
    <w:rsid w:val="00C364C6"/>
    <w:rsid w:val="00C37CB0"/>
    <w:rsid w:val="00C45163"/>
    <w:rsid w:val="00C4666D"/>
    <w:rsid w:val="00C501AC"/>
    <w:rsid w:val="00C52BC4"/>
    <w:rsid w:val="00C57AE0"/>
    <w:rsid w:val="00C62BF6"/>
    <w:rsid w:val="00C63D31"/>
    <w:rsid w:val="00C646B0"/>
    <w:rsid w:val="00C706C6"/>
    <w:rsid w:val="00C7123D"/>
    <w:rsid w:val="00C76190"/>
    <w:rsid w:val="00C81120"/>
    <w:rsid w:val="00C913EA"/>
    <w:rsid w:val="00C9258C"/>
    <w:rsid w:val="00CA3A86"/>
    <w:rsid w:val="00CA3EBF"/>
    <w:rsid w:val="00CA6D6B"/>
    <w:rsid w:val="00CB0C29"/>
    <w:rsid w:val="00CB3752"/>
    <w:rsid w:val="00CB6211"/>
    <w:rsid w:val="00CB7559"/>
    <w:rsid w:val="00CC6E33"/>
    <w:rsid w:val="00CD182A"/>
    <w:rsid w:val="00CD352A"/>
    <w:rsid w:val="00CE20B8"/>
    <w:rsid w:val="00D03E93"/>
    <w:rsid w:val="00D10159"/>
    <w:rsid w:val="00D101E0"/>
    <w:rsid w:val="00D12594"/>
    <w:rsid w:val="00D14282"/>
    <w:rsid w:val="00D14366"/>
    <w:rsid w:val="00D1458C"/>
    <w:rsid w:val="00D21033"/>
    <w:rsid w:val="00D27881"/>
    <w:rsid w:val="00D30EDD"/>
    <w:rsid w:val="00D3163F"/>
    <w:rsid w:val="00D32032"/>
    <w:rsid w:val="00D40C27"/>
    <w:rsid w:val="00D41010"/>
    <w:rsid w:val="00D451C7"/>
    <w:rsid w:val="00D45EE3"/>
    <w:rsid w:val="00D4675D"/>
    <w:rsid w:val="00D50EC1"/>
    <w:rsid w:val="00D632F0"/>
    <w:rsid w:val="00D770EF"/>
    <w:rsid w:val="00D82EC4"/>
    <w:rsid w:val="00D83A86"/>
    <w:rsid w:val="00D844D7"/>
    <w:rsid w:val="00D917CB"/>
    <w:rsid w:val="00D93AD0"/>
    <w:rsid w:val="00DA5C71"/>
    <w:rsid w:val="00DB08F2"/>
    <w:rsid w:val="00DB5B91"/>
    <w:rsid w:val="00DB73A6"/>
    <w:rsid w:val="00DC5D91"/>
    <w:rsid w:val="00DC6674"/>
    <w:rsid w:val="00DC7E36"/>
    <w:rsid w:val="00DD304E"/>
    <w:rsid w:val="00DD3403"/>
    <w:rsid w:val="00DD34C4"/>
    <w:rsid w:val="00DE1873"/>
    <w:rsid w:val="00DF74B5"/>
    <w:rsid w:val="00E11737"/>
    <w:rsid w:val="00E17340"/>
    <w:rsid w:val="00E17C3B"/>
    <w:rsid w:val="00E248C8"/>
    <w:rsid w:val="00E3238D"/>
    <w:rsid w:val="00E32ACC"/>
    <w:rsid w:val="00E34158"/>
    <w:rsid w:val="00E40888"/>
    <w:rsid w:val="00E409BF"/>
    <w:rsid w:val="00E40C34"/>
    <w:rsid w:val="00E46418"/>
    <w:rsid w:val="00E5006F"/>
    <w:rsid w:val="00E502C8"/>
    <w:rsid w:val="00E570B6"/>
    <w:rsid w:val="00E60C3A"/>
    <w:rsid w:val="00E63A4C"/>
    <w:rsid w:val="00E749EE"/>
    <w:rsid w:val="00E76888"/>
    <w:rsid w:val="00E82528"/>
    <w:rsid w:val="00E91936"/>
    <w:rsid w:val="00E922E9"/>
    <w:rsid w:val="00E929D4"/>
    <w:rsid w:val="00EA015B"/>
    <w:rsid w:val="00EC1DE2"/>
    <w:rsid w:val="00EC276E"/>
    <w:rsid w:val="00EC4CEF"/>
    <w:rsid w:val="00ED2B0C"/>
    <w:rsid w:val="00ED491B"/>
    <w:rsid w:val="00ED7738"/>
    <w:rsid w:val="00EE0666"/>
    <w:rsid w:val="00EE1ED5"/>
    <w:rsid w:val="00EE6836"/>
    <w:rsid w:val="00EF0727"/>
    <w:rsid w:val="00EF303C"/>
    <w:rsid w:val="00EF606E"/>
    <w:rsid w:val="00EF7A26"/>
    <w:rsid w:val="00F02D01"/>
    <w:rsid w:val="00F05485"/>
    <w:rsid w:val="00F13871"/>
    <w:rsid w:val="00F22882"/>
    <w:rsid w:val="00F22A7A"/>
    <w:rsid w:val="00F27748"/>
    <w:rsid w:val="00F33754"/>
    <w:rsid w:val="00F424A3"/>
    <w:rsid w:val="00F45572"/>
    <w:rsid w:val="00F471D9"/>
    <w:rsid w:val="00F51B15"/>
    <w:rsid w:val="00F52A95"/>
    <w:rsid w:val="00F573F8"/>
    <w:rsid w:val="00F601E5"/>
    <w:rsid w:val="00F7053C"/>
    <w:rsid w:val="00F709BE"/>
    <w:rsid w:val="00F70CC7"/>
    <w:rsid w:val="00F712EF"/>
    <w:rsid w:val="00F75480"/>
    <w:rsid w:val="00F8054B"/>
    <w:rsid w:val="00F91BA7"/>
    <w:rsid w:val="00F93C16"/>
    <w:rsid w:val="00FA10DE"/>
    <w:rsid w:val="00FA5277"/>
    <w:rsid w:val="00FB562E"/>
    <w:rsid w:val="00FC0943"/>
    <w:rsid w:val="00FD0241"/>
    <w:rsid w:val="00FE1AAF"/>
    <w:rsid w:val="00FE607B"/>
    <w:rsid w:val="00FE66F9"/>
    <w:rsid w:val="00FF4A20"/>
    <w:rsid w:val="00FF6CD9"/>
  </w:rsids>
  <m:mathPr>
    <m:mathFont m:val="Cambria Math"/>
    <m:brkBin m:val="before"/>
    <m:brkBinSub m:val="--"/>
    <m:smallFrac m:val="0"/>
    <m:dispDef/>
    <m:lMargin m:val="0"/>
    <m:rMargin m:val="0"/>
    <m:defJc m:val="centerGroup"/>
    <m:wrapIndent m:val="1440"/>
    <m:intLim m:val="subSup"/>
    <m:naryLim m:val="undOvr"/>
  </m:mathPr>
  <w:themeFontLang w:val="hr-B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6467A6"/>
  <w15:chartTrackingRefBased/>
  <w15:docId w15:val="{EC40D797-5B28-41C5-A223-A95C13E959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hr-BA" w:eastAsia="en-US" w:bidi="ar-SA"/>
      </w:rPr>
    </w:rPrDefault>
    <w:pPrDefault>
      <w:pPr>
        <w:spacing w:after="160" w:line="259" w:lineRule="auto"/>
      </w:pPr>
    </w:pPrDefault>
  </w:docDefaults>
  <w:latentStyles w:defLockedState="0" w:defUIPriority="99" w:defSemiHidden="0" w:defUnhideWhenUsed="0" w:defQFormat="0" w:count="371">
    <w:lsdException w:name="Normal" w:uiPriority="0"/>
    <w:lsdException w:name="heading 1" w:uiPriority="9"/>
    <w:lsdException w:name="heading 2" w:semiHidden="1" w:uiPriority="9" w:unhideWhenUsed="1"/>
    <w:lsdException w:name="heading 3" w:semiHidden="1" w:uiPriority="9" w:unhideWhenUsed="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Pr>
      <w:lang w:val="hr-HR"/>
    </w:rPr>
  </w:style>
  <w:style w:type="paragraph" w:styleId="Heading1">
    <w:name w:val="heading 1"/>
    <w:basedOn w:val="Normal"/>
    <w:next w:val="Normal"/>
    <w:link w:val="Heading1Char"/>
    <w:uiPriority w:val="9"/>
    <w:rsid w:val="00A52DF7"/>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rsid w:val="00A52DF7"/>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rsid w:val="008F0362"/>
    <w:pPr>
      <w:keepNext/>
      <w:keepLines/>
      <w:numPr>
        <w:ilvl w:val="2"/>
        <w:numId w:val="7"/>
      </w:numPr>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rsid w:val="008F0362"/>
    <w:pPr>
      <w:keepNext/>
      <w:keepLines/>
      <w:numPr>
        <w:ilvl w:val="3"/>
        <w:numId w:val="7"/>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8F0362"/>
    <w:pPr>
      <w:keepNext/>
      <w:keepLines/>
      <w:numPr>
        <w:ilvl w:val="4"/>
        <w:numId w:val="7"/>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8F0362"/>
    <w:pPr>
      <w:keepNext/>
      <w:keepLines/>
      <w:numPr>
        <w:ilvl w:val="5"/>
        <w:numId w:val="7"/>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8F0362"/>
    <w:pPr>
      <w:keepNext/>
      <w:keepLines/>
      <w:numPr>
        <w:ilvl w:val="6"/>
        <w:numId w:val="7"/>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8F0362"/>
    <w:pPr>
      <w:keepNext/>
      <w:keepLines/>
      <w:numPr>
        <w:ilvl w:val="7"/>
        <w:numId w:val="7"/>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8F0362"/>
    <w:pPr>
      <w:keepNext/>
      <w:keepLines/>
      <w:numPr>
        <w:ilvl w:val="8"/>
        <w:numId w:val="7"/>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ijelo">
    <w:name w:val="Tijelo"/>
    <w:basedOn w:val="Normal"/>
    <w:link w:val="TijeloChar"/>
    <w:qFormat/>
    <w:rsid w:val="00DD34C4"/>
    <w:pPr>
      <w:spacing w:line="360" w:lineRule="auto"/>
      <w:jc w:val="both"/>
    </w:pPr>
    <w:rPr>
      <w:rFonts w:ascii="Times New Roman" w:hAnsi="Times New Roman"/>
      <w:sz w:val="24"/>
    </w:rPr>
  </w:style>
  <w:style w:type="paragraph" w:customStyle="1" w:styleId="Naslovpoglavlja">
    <w:name w:val="Naslov poglavlja"/>
    <w:basedOn w:val="Heading1"/>
    <w:link w:val="NaslovpoglavljaChar"/>
    <w:autoRedefine/>
    <w:qFormat/>
    <w:rsid w:val="007D70EC"/>
    <w:pPr>
      <w:pageBreakBefore/>
      <w:numPr>
        <w:numId w:val="7"/>
      </w:numPr>
      <w:spacing w:after="240" w:line="360" w:lineRule="auto"/>
      <w:jc w:val="both"/>
    </w:pPr>
    <w:rPr>
      <w:rFonts w:ascii="Times New Roman" w:hAnsi="Times New Roman"/>
      <w:b/>
      <w:caps/>
      <w:color w:val="auto"/>
      <w:sz w:val="28"/>
    </w:rPr>
  </w:style>
  <w:style w:type="character" w:customStyle="1" w:styleId="TijeloChar">
    <w:name w:val="Tijelo Char"/>
    <w:basedOn w:val="DefaultParagraphFont"/>
    <w:link w:val="Tijelo"/>
    <w:rsid w:val="00DD34C4"/>
    <w:rPr>
      <w:rFonts w:ascii="Times New Roman" w:hAnsi="Times New Roman"/>
      <w:sz w:val="24"/>
    </w:rPr>
  </w:style>
  <w:style w:type="paragraph" w:customStyle="1" w:styleId="Naslovpotpoglavlja">
    <w:name w:val="Naslov potpoglavlja"/>
    <w:basedOn w:val="Heading2"/>
    <w:link w:val="NaslovpotpoglavljaChar"/>
    <w:autoRedefine/>
    <w:qFormat/>
    <w:rsid w:val="00846832"/>
    <w:pPr>
      <w:numPr>
        <w:ilvl w:val="1"/>
        <w:numId w:val="7"/>
      </w:numPr>
      <w:spacing w:before="240" w:after="240" w:line="360" w:lineRule="auto"/>
      <w:jc w:val="both"/>
    </w:pPr>
    <w:rPr>
      <w:rFonts w:ascii="Times New Roman" w:hAnsi="Times New Roman"/>
      <w:b/>
      <w:color w:val="auto"/>
      <w:sz w:val="28"/>
    </w:rPr>
  </w:style>
  <w:style w:type="character" w:customStyle="1" w:styleId="Heading1Char">
    <w:name w:val="Heading 1 Char"/>
    <w:basedOn w:val="DefaultParagraphFont"/>
    <w:link w:val="Heading1"/>
    <w:uiPriority w:val="9"/>
    <w:rsid w:val="00A52DF7"/>
    <w:rPr>
      <w:rFonts w:asciiTheme="majorHAnsi" w:eastAsiaTheme="majorEastAsia" w:hAnsiTheme="majorHAnsi" w:cstheme="majorBidi"/>
      <w:color w:val="2E74B5" w:themeColor="accent1" w:themeShade="BF"/>
      <w:sz w:val="32"/>
      <w:szCs w:val="32"/>
    </w:rPr>
  </w:style>
  <w:style w:type="character" w:customStyle="1" w:styleId="NaslovpoglavljaChar">
    <w:name w:val="Naslov poglavlja Char"/>
    <w:basedOn w:val="Heading1Char"/>
    <w:link w:val="Naslovpoglavlja"/>
    <w:rsid w:val="007D70EC"/>
    <w:rPr>
      <w:rFonts w:ascii="Times New Roman" w:eastAsiaTheme="majorEastAsia" w:hAnsi="Times New Roman" w:cstheme="majorBidi"/>
      <w:b/>
      <w:caps/>
      <w:color w:val="2E74B5" w:themeColor="accent1" w:themeShade="BF"/>
      <w:sz w:val="28"/>
      <w:szCs w:val="32"/>
      <w:lang w:val="hr-HR"/>
    </w:rPr>
  </w:style>
  <w:style w:type="paragraph" w:styleId="NoSpacing">
    <w:name w:val="No Spacing"/>
    <w:uiPriority w:val="1"/>
    <w:rsid w:val="00DD34C4"/>
    <w:pPr>
      <w:spacing w:after="0" w:line="360" w:lineRule="auto"/>
    </w:pPr>
    <w:rPr>
      <w:rFonts w:ascii="Arial" w:eastAsia="Calibri" w:hAnsi="Arial" w:cs="Arial"/>
      <w:sz w:val="18"/>
      <w:szCs w:val="18"/>
      <w:lang w:val="hr-HR"/>
    </w:rPr>
  </w:style>
  <w:style w:type="character" w:customStyle="1" w:styleId="Heading2Char">
    <w:name w:val="Heading 2 Char"/>
    <w:basedOn w:val="DefaultParagraphFont"/>
    <w:link w:val="Heading2"/>
    <w:uiPriority w:val="9"/>
    <w:semiHidden/>
    <w:rsid w:val="00A52DF7"/>
    <w:rPr>
      <w:rFonts w:asciiTheme="majorHAnsi" w:eastAsiaTheme="majorEastAsia" w:hAnsiTheme="majorHAnsi" w:cstheme="majorBidi"/>
      <w:color w:val="2E74B5" w:themeColor="accent1" w:themeShade="BF"/>
      <w:sz w:val="26"/>
      <w:szCs w:val="26"/>
    </w:rPr>
  </w:style>
  <w:style w:type="character" w:customStyle="1" w:styleId="NaslovpotpoglavljaChar">
    <w:name w:val="Naslov potpoglavlja Char"/>
    <w:basedOn w:val="Heading2Char"/>
    <w:link w:val="Naslovpotpoglavlja"/>
    <w:rsid w:val="00846832"/>
    <w:rPr>
      <w:rFonts w:ascii="Times New Roman" w:eastAsiaTheme="majorEastAsia" w:hAnsi="Times New Roman" w:cstheme="majorBidi"/>
      <w:b/>
      <w:color w:val="2E74B5" w:themeColor="accent1" w:themeShade="BF"/>
      <w:sz w:val="28"/>
      <w:szCs w:val="26"/>
      <w:lang w:val="hr-HR"/>
    </w:rPr>
  </w:style>
  <w:style w:type="paragraph" w:styleId="TOCHeading">
    <w:name w:val="TOC Heading"/>
    <w:basedOn w:val="Heading1"/>
    <w:next w:val="Normal"/>
    <w:uiPriority w:val="39"/>
    <w:unhideWhenUsed/>
    <w:rsid w:val="007F6E4D"/>
    <w:pPr>
      <w:outlineLvl w:val="9"/>
    </w:pPr>
    <w:rPr>
      <w:lang w:val="en-US"/>
    </w:rPr>
  </w:style>
  <w:style w:type="paragraph" w:styleId="TOC1">
    <w:name w:val="toc 1"/>
    <w:basedOn w:val="Normal"/>
    <w:next w:val="Normal"/>
    <w:autoRedefine/>
    <w:uiPriority w:val="39"/>
    <w:unhideWhenUsed/>
    <w:rsid w:val="007F6E4D"/>
    <w:pPr>
      <w:spacing w:after="100"/>
    </w:pPr>
  </w:style>
  <w:style w:type="paragraph" w:styleId="TOC2">
    <w:name w:val="toc 2"/>
    <w:basedOn w:val="Normal"/>
    <w:next w:val="Normal"/>
    <w:autoRedefine/>
    <w:uiPriority w:val="39"/>
    <w:unhideWhenUsed/>
    <w:rsid w:val="007F6E4D"/>
    <w:pPr>
      <w:spacing w:after="100"/>
      <w:ind w:left="220"/>
    </w:pPr>
  </w:style>
  <w:style w:type="character" w:styleId="Hyperlink">
    <w:name w:val="Hyperlink"/>
    <w:basedOn w:val="DefaultParagraphFont"/>
    <w:uiPriority w:val="99"/>
    <w:unhideWhenUsed/>
    <w:rsid w:val="007F6E4D"/>
    <w:rPr>
      <w:color w:val="0563C1" w:themeColor="hyperlink"/>
      <w:u w:val="single"/>
    </w:rPr>
  </w:style>
  <w:style w:type="paragraph" w:styleId="Header">
    <w:name w:val="header"/>
    <w:basedOn w:val="Normal"/>
    <w:link w:val="HeaderChar"/>
    <w:uiPriority w:val="99"/>
    <w:unhideWhenUsed/>
    <w:rsid w:val="007F6E4D"/>
    <w:pPr>
      <w:tabs>
        <w:tab w:val="center" w:pos="4536"/>
        <w:tab w:val="right" w:pos="9072"/>
      </w:tabs>
      <w:spacing w:after="0" w:line="240" w:lineRule="auto"/>
    </w:pPr>
  </w:style>
  <w:style w:type="character" w:customStyle="1" w:styleId="HeaderChar">
    <w:name w:val="Header Char"/>
    <w:basedOn w:val="DefaultParagraphFont"/>
    <w:link w:val="Header"/>
    <w:uiPriority w:val="99"/>
    <w:rsid w:val="007F6E4D"/>
    <w:rPr>
      <w:lang w:val="hr-HR"/>
    </w:rPr>
  </w:style>
  <w:style w:type="paragraph" w:styleId="Footer">
    <w:name w:val="footer"/>
    <w:basedOn w:val="Normal"/>
    <w:link w:val="FooterChar"/>
    <w:uiPriority w:val="99"/>
    <w:unhideWhenUsed/>
    <w:rsid w:val="007F6E4D"/>
    <w:pPr>
      <w:tabs>
        <w:tab w:val="center" w:pos="4536"/>
        <w:tab w:val="right" w:pos="9072"/>
      </w:tabs>
      <w:spacing w:after="0" w:line="240" w:lineRule="auto"/>
    </w:pPr>
  </w:style>
  <w:style w:type="character" w:customStyle="1" w:styleId="FooterChar">
    <w:name w:val="Footer Char"/>
    <w:basedOn w:val="DefaultParagraphFont"/>
    <w:link w:val="Footer"/>
    <w:uiPriority w:val="99"/>
    <w:rsid w:val="007F6E4D"/>
    <w:rPr>
      <w:lang w:val="hr-HR"/>
    </w:rPr>
  </w:style>
  <w:style w:type="character" w:customStyle="1" w:styleId="Heading3Char">
    <w:name w:val="Heading 3 Char"/>
    <w:basedOn w:val="DefaultParagraphFont"/>
    <w:link w:val="Heading3"/>
    <w:uiPriority w:val="9"/>
    <w:rsid w:val="008F0362"/>
    <w:rPr>
      <w:rFonts w:asciiTheme="majorHAnsi" w:eastAsiaTheme="majorEastAsia" w:hAnsiTheme="majorHAnsi" w:cstheme="majorBidi"/>
      <w:color w:val="1F4D78" w:themeColor="accent1" w:themeShade="7F"/>
      <w:sz w:val="24"/>
      <w:szCs w:val="24"/>
      <w:lang w:val="hr-HR"/>
    </w:rPr>
  </w:style>
  <w:style w:type="character" w:customStyle="1" w:styleId="Heading4Char">
    <w:name w:val="Heading 4 Char"/>
    <w:basedOn w:val="DefaultParagraphFont"/>
    <w:link w:val="Heading4"/>
    <w:uiPriority w:val="9"/>
    <w:semiHidden/>
    <w:rsid w:val="008F0362"/>
    <w:rPr>
      <w:rFonts w:asciiTheme="majorHAnsi" w:eastAsiaTheme="majorEastAsia" w:hAnsiTheme="majorHAnsi" w:cstheme="majorBidi"/>
      <w:i/>
      <w:iCs/>
      <w:color w:val="2E74B5" w:themeColor="accent1" w:themeShade="BF"/>
      <w:lang w:val="hr-HR"/>
    </w:rPr>
  </w:style>
  <w:style w:type="character" w:customStyle="1" w:styleId="Heading5Char">
    <w:name w:val="Heading 5 Char"/>
    <w:basedOn w:val="DefaultParagraphFont"/>
    <w:link w:val="Heading5"/>
    <w:uiPriority w:val="9"/>
    <w:semiHidden/>
    <w:rsid w:val="008F0362"/>
    <w:rPr>
      <w:rFonts w:asciiTheme="majorHAnsi" w:eastAsiaTheme="majorEastAsia" w:hAnsiTheme="majorHAnsi" w:cstheme="majorBidi"/>
      <w:color w:val="2E74B5" w:themeColor="accent1" w:themeShade="BF"/>
      <w:lang w:val="hr-HR"/>
    </w:rPr>
  </w:style>
  <w:style w:type="character" w:customStyle="1" w:styleId="Heading6Char">
    <w:name w:val="Heading 6 Char"/>
    <w:basedOn w:val="DefaultParagraphFont"/>
    <w:link w:val="Heading6"/>
    <w:uiPriority w:val="9"/>
    <w:semiHidden/>
    <w:rsid w:val="008F0362"/>
    <w:rPr>
      <w:rFonts w:asciiTheme="majorHAnsi" w:eastAsiaTheme="majorEastAsia" w:hAnsiTheme="majorHAnsi" w:cstheme="majorBidi"/>
      <w:color w:val="1F4D78" w:themeColor="accent1" w:themeShade="7F"/>
      <w:lang w:val="hr-HR"/>
    </w:rPr>
  </w:style>
  <w:style w:type="character" w:customStyle="1" w:styleId="Heading7Char">
    <w:name w:val="Heading 7 Char"/>
    <w:basedOn w:val="DefaultParagraphFont"/>
    <w:link w:val="Heading7"/>
    <w:uiPriority w:val="9"/>
    <w:semiHidden/>
    <w:rsid w:val="008F0362"/>
    <w:rPr>
      <w:rFonts w:asciiTheme="majorHAnsi" w:eastAsiaTheme="majorEastAsia" w:hAnsiTheme="majorHAnsi" w:cstheme="majorBidi"/>
      <w:i/>
      <w:iCs/>
      <w:color w:val="1F4D78" w:themeColor="accent1" w:themeShade="7F"/>
      <w:lang w:val="hr-HR"/>
    </w:rPr>
  </w:style>
  <w:style w:type="character" w:customStyle="1" w:styleId="Heading8Char">
    <w:name w:val="Heading 8 Char"/>
    <w:basedOn w:val="DefaultParagraphFont"/>
    <w:link w:val="Heading8"/>
    <w:uiPriority w:val="9"/>
    <w:semiHidden/>
    <w:rsid w:val="008F0362"/>
    <w:rPr>
      <w:rFonts w:asciiTheme="majorHAnsi" w:eastAsiaTheme="majorEastAsia" w:hAnsiTheme="majorHAnsi" w:cstheme="majorBidi"/>
      <w:color w:val="272727" w:themeColor="text1" w:themeTint="D8"/>
      <w:sz w:val="21"/>
      <w:szCs w:val="21"/>
      <w:lang w:val="hr-HR"/>
    </w:rPr>
  </w:style>
  <w:style w:type="character" w:customStyle="1" w:styleId="Heading9Char">
    <w:name w:val="Heading 9 Char"/>
    <w:basedOn w:val="DefaultParagraphFont"/>
    <w:link w:val="Heading9"/>
    <w:uiPriority w:val="9"/>
    <w:semiHidden/>
    <w:rsid w:val="008F0362"/>
    <w:rPr>
      <w:rFonts w:asciiTheme="majorHAnsi" w:eastAsiaTheme="majorEastAsia" w:hAnsiTheme="majorHAnsi" w:cstheme="majorBidi"/>
      <w:i/>
      <w:iCs/>
      <w:color w:val="272727" w:themeColor="text1" w:themeTint="D8"/>
      <w:sz w:val="21"/>
      <w:szCs w:val="21"/>
      <w:lang w:val="hr-HR"/>
    </w:rPr>
  </w:style>
  <w:style w:type="paragraph" w:customStyle="1" w:styleId="Podpoglavlje2">
    <w:name w:val="Podpoglavlje 2"/>
    <w:basedOn w:val="Heading3"/>
    <w:link w:val="Podpoglavlje2Char"/>
    <w:autoRedefine/>
    <w:qFormat/>
    <w:rsid w:val="007D70EC"/>
    <w:pPr>
      <w:spacing w:before="180" w:after="180" w:line="360" w:lineRule="auto"/>
      <w:jc w:val="both"/>
    </w:pPr>
    <w:rPr>
      <w:rFonts w:ascii="Times New Roman" w:hAnsi="Times New Roman"/>
      <w:b/>
      <w:color w:val="auto"/>
    </w:rPr>
  </w:style>
  <w:style w:type="paragraph" w:styleId="TOC3">
    <w:name w:val="toc 3"/>
    <w:basedOn w:val="Normal"/>
    <w:next w:val="Normal"/>
    <w:autoRedefine/>
    <w:uiPriority w:val="39"/>
    <w:unhideWhenUsed/>
    <w:rsid w:val="00B91F41"/>
    <w:pPr>
      <w:spacing w:after="100"/>
      <w:ind w:left="440"/>
    </w:pPr>
  </w:style>
  <w:style w:type="character" w:customStyle="1" w:styleId="Podpoglavlje2Char">
    <w:name w:val="Podpoglavlje 2 Char"/>
    <w:basedOn w:val="Heading3Char"/>
    <w:link w:val="Podpoglavlje2"/>
    <w:rsid w:val="007D70EC"/>
    <w:rPr>
      <w:rFonts w:ascii="Times New Roman" w:eastAsiaTheme="majorEastAsia" w:hAnsi="Times New Roman" w:cstheme="majorBidi"/>
      <w:b/>
      <w:color w:val="1F4D78" w:themeColor="accent1" w:themeShade="7F"/>
      <w:sz w:val="24"/>
      <w:szCs w:val="24"/>
      <w:lang w:val="hr-HR"/>
    </w:rPr>
  </w:style>
  <w:style w:type="paragraph" w:customStyle="1" w:styleId="Default">
    <w:name w:val="Default"/>
    <w:rsid w:val="00091FFE"/>
    <w:pPr>
      <w:autoSpaceDE w:val="0"/>
      <w:autoSpaceDN w:val="0"/>
      <w:adjustRightInd w:val="0"/>
      <w:spacing w:after="0" w:line="240" w:lineRule="auto"/>
    </w:pPr>
    <w:rPr>
      <w:rFonts w:ascii="Times New Roman" w:hAnsi="Times New Roman" w:cs="Times New Roman"/>
      <w:color w:val="000000"/>
      <w:sz w:val="24"/>
      <w:szCs w:val="24"/>
    </w:rPr>
  </w:style>
  <w:style w:type="paragraph" w:styleId="ListParagraph">
    <w:name w:val="List Paragraph"/>
    <w:basedOn w:val="Normal"/>
    <w:uiPriority w:val="34"/>
    <w:rsid w:val="00C7123D"/>
    <w:pPr>
      <w:spacing w:line="256" w:lineRule="auto"/>
      <w:ind w:left="720"/>
      <w:contextualSpacing/>
    </w:pPr>
  </w:style>
  <w:style w:type="character" w:styleId="Emphasis">
    <w:name w:val="Emphasis"/>
    <w:basedOn w:val="DefaultParagraphFont"/>
    <w:uiPriority w:val="20"/>
    <w:rsid w:val="0081668D"/>
    <w:rPr>
      <w:i/>
      <w:iCs/>
    </w:rPr>
  </w:style>
  <w:style w:type="table" w:styleId="TableGrid">
    <w:name w:val="Table Grid"/>
    <w:basedOn w:val="TableNormal"/>
    <w:uiPriority w:val="59"/>
    <w:rsid w:val="00D844D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basedOn w:val="DefaultParagraphFont"/>
    <w:rsid w:val="00A543FB"/>
  </w:style>
  <w:style w:type="character" w:styleId="PlaceholderText">
    <w:name w:val="Placeholder Text"/>
    <w:basedOn w:val="DefaultParagraphFont"/>
    <w:uiPriority w:val="99"/>
    <w:semiHidden/>
    <w:rsid w:val="00A51A8C"/>
    <w:rPr>
      <w:color w:val="808080"/>
    </w:rPr>
  </w:style>
  <w:style w:type="character" w:styleId="CommentReference">
    <w:name w:val="annotation reference"/>
    <w:basedOn w:val="DefaultParagraphFont"/>
    <w:uiPriority w:val="99"/>
    <w:semiHidden/>
    <w:unhideWhenUsed/>
    <w:rsid w:val="00D30EDD"/>
    <w:rPr>
      <w:sz w:val="16"/>
      <w:szCs w:val="16"/>
    </w:rPr>
  </w:style>
  <w:style w:type="paragraph" w:styleId="CommentText">
    <w:name w:val="annotation text"/>
    <w:basedOn w:val="Normal"/>
    <w:link w:val="CommentTextChar"/>
    <w:uiPriority w:val="99"/>
    <w:semiHidden/>
    <w:unhideWhenUsed/>
    <w:rsid w:val="00D30EDD"/>
    <w:pPr>
      <w:spacing w:line="240" w:lineRule="auto"/>
    </w:pPr>
    <w:rPr>
      <w:sz w:val="20"/>
      <w:szCs w:val="20"/>
    </w:rPr>
  </w:style>
  <w:style w:type="character" w:customStyle="1" w:styleId="CommentTextChar">
    <w:name w:val="Comment Text Char"/>
    <w:basedOn w:val="DefaultParagraphFont"/>
    <w:link w:val="CommentText"/>
    <w:uiPriority w:val="99"/>
    <w:semiHidden/>
    <w:rsid w:val="00D30EDD"/>
    <w:rPr>
      <w:sz w:val="20"/>
      <w:szCs w:val="20"/>
      <w:lang w:val="hr-HR"/>
    </w:rPr>
  </w:style>
  <w:style w:type="paragraph" w:styleId="CommentSubject">
    <w:name w:val="annotation subject"/>
    <w:basedOn w:val="CommentText"/>
    <w:next w:val="CommentText"/>
    <w:link w:val="CommentSubjectChar"/>
    <w:uiPriority w:val="99"/>
    <w:semiHidden/>
    <w:unhideWhenUsed/>
    <w:rsid w:val="00D30EDD"/>
    <w:rPr>
      <w:b/>
      <w:bCs/>
    </w:rPr>
  </w:style>
  <w:style w:type="character" w:customStyle="1" w:styleId="CommentSubjectChar">
    <w:name w:val="Comment Subject Char"/>
    <w:basedOn w:val="CommentTextChar"/>
    <w:link w:val="CommentSubject"/>
    <w:uiPriority w:val="99"/>
    <w:semiHidden/>
    <w:rsid w:val="00D30EDD"/>
    <w:rPr>
      <w:b/>
      <w:bCs/>
      <w:sz w:val="20"/>
      <w:szCs w:val="20"/>
      <w:lang w:val="hr-HR"/>
    </w:rPr>
  </w:style>
  <w:style w:type="paragraph" w:styleId="BalloonText">
    <w:name w:val="Balloon Text"/>
    <w:basedOn w:val="Normal"/>
    <w:link w:val="BalloonTextChar"/>
    <w:uiPriority w:val="99"/>
    <w:semiHidden/>
    <w:unhideWhenUsed/>
    <w:rsid w:val="00D30ED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30EDD"/>
    <w:rPr>
      <w:rFonts w:ascii="Segoe UI" w:hAnsi="Segoe UI" w:cs="Segoe UI"/>
      <w:sz w:val="18"/>
      <w:szCs w:val="18"/>
      <w:lang w:val="hr-HR"/>
    </w:rPr>
  </w:style>
  <w:style w:type="paragraph" w:styleId="Caption">
    <w:name w:val="caption"/>
    <w:basedOn w:val="Normal"/>
    <w:next w:val="Normal"/>
    <w:uiPriority w:val="35"/>
    <w:unhideWhenUsed/>
    <w:qFormat/>
    <w:rsid w:val="007A23B0"/>
    <w:pPr>
      <w:spacing w:after="200" w:line="240" w:lineRule="auto"/>
    </w:pPr>
    <w:rPr>
      <w:rFonts w:ascii="Times New Roman" w:hAnsi="Times New Roman"/>
      <w:i/>
      <w:iCs/>
      <w:sz w:val="20"/>
      <w:szCs w:val="18"/>
    </w:rPr>
  </w:style>
  <w:style w:type="character" w:styleId="FollowedHyperlink">
    <w:name w:val="FollowedHyperlink"/>
    <w:basedOn w:val="DefaultParagraphFont"/>
    <w:uiPriority w:val="99"/>
    <w:semiHidden/>
    <w:unhideWhenUsed/>
    <w:rsid w:val="00B3462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1221107">
      <w:bodyDiv w:val="1"/>
      <w:marLeft w:val="0"/>
      <w:marRight w:val="0"/>
      <w:marTop w:val="0"/>
      <w:marBottom w:val="0"/>
      <w:divBdr>
        <w:top w:val="none" w:sz="0" w:space="0" w:color="auto"/>
        <w:left w:val="none" w:sz="0" w:space="0" w:color="auto"/>
        <w:bottom w:val="none" w:sz="0" w:space="0" w:color="auto"/>
        <w:right w:val="none" w:sz="0" w:space="0" w:color="auto"/>
      </w:divBdr>
    </w:div>
    <w:div w:id="224142690">
      <w:bodyDiv w:val="1"/>
      <w:marLeft w:val="0"/>
      <w:marRight w:val="0"/>
      <w:marTop w:val="0"/>
      <w:marBottom w:val="0"/>
      <w:divBdr>
        <w:top w:val="none" w:sz="0" w:space="0" w:color="auto"/>
        <w:left w:val="none" w:sz="0" w:space="0" w:color="auto"/>
        <w:bottom w:val="none" w:sz="0" w:space="0" w:color="auto"/>
        <w:right w:val="none" w:sz="0" w:space="0" w:color="auto"/>
      </w:divBdr>
    </w:div>
    <w:div w:id="358314028">
      <w:bodyDiv w:val="1"/>
      <w:marLeft w:val="0"/>
      <w:marRight w:val="0"/>
      <w:marTop w:val="0"/>
      <w:marBottom w:val="0"/>
      <w:divBdr>
        <w:top w:val="none" w:sz="0" w:space="0" w:color="auto"/>
        <w:left w:val="none" w:sz="0" w:space="0" w:color="auto"/>
        <w:bottom w:val="none" w:sz="0" w:space="0" w:color="auto"/>
        <w:right w:val="none" w:sz="0" w:space="0" w:color="auto"/>
      </w:divBdr>
    </w:div>
    <w:div w:id="431899290">
      <w:bodyDiv w:val="1"/>
      <w:marLeft w:val="0"/>
      <w:marRight w:val="0"/>
      <w:marTop w:val="0"/>
      <w:marBottom w:val="0"/>
      <w:divBdr>
        <w:top w:val="none" w:sz="0" w:space="0" w:color="auto"/>
        <w:left w:val="none" w:sz="0" w:space="0" w:color="auto"/>
        <w:bottom w:val="none" w:sz="0" w:space="0" w:color="auto"/>
        <w:right w:val="none" w:sz="0" w:space="0" w:color="auto"/>
      </w:divBdr>
    </w:div>
    <w:div w:id="794105799">
      <w:bodyDiv w:val="1"/>
      <w:marLeft w:val="0"/>
      <w:marRight w:val="0"/>
      <w:marTop w:val="0"/>
      <w:marBottom w:val="0"/>
      <w:divBdr>
        <w:top w:val="none" w:sz="0" w:space="0" w:color="auto"/>
        <w:left w:val="none" w:sz="0" w:space="0" w:color="auto"/>
        <w:bottom w:val="none" w:sz="0" w:space="0" w:color="auto"/>
        <w:right w:val="none" w:sz="0" w:space="0" w:color="auto"/>
      </w:divBdr>
    </w:div>
    <w:div w:id="851456652">
      <w:bodyDiv w:val="1"/>
      <w:marLeft w:val="0"/>
      <w:marRight w:val="0"/>
      <w:marTop w:val="0"/>
      <w:marBottom w:val="0"/>
      <w:divBdr>
        <w:top w:val="none" w:sz="0" w:space="0" w:color="auto"/>
        <w:left w:val="none" w:sz="0" w:space="0" w:color="auto"/>
        <w:bottom w:val="none" w:sz="0" w:space="0" w:color="auto"/>
        <w:right w:val="none" w:sz="0" w:space="0" w:color="auto"/>
      </w:divBdr>
    </w:div>
    <w:div w:id="1021008377">
      <w:bodyDiv w:val="1"/>
      <w:marLeft w:val="0"/>
      <w:marRight w:val="0"/>
      <w:marTop w:val="0"/>
      <w:marBottom w:val="0"/>
      <w:divBdr>
        <w:top w:val="none" w:sz="0" w:space="0" w:color="auto"/>
        <w:left w:val="none" w:sz="0" w:space="0" w:color="auto"/>
        <w:bottom w:val="none" w:sz="0" w:space="0" w:color="auto"/>
        <w:right w:val="none" w:sz="0" w:space="0" w:color="auto"/>
      </w:divBdr>
    </w:div>
    <w:div w:id="1101339736">
      <w:bodyDiv w:val="1"/>
      <w:marLeft w:val="0"/>
      <w:marRight w:val="0"/>
      <w:marTop w:val="0"/>
      <w:marBottom w:val="0"/>
      <w:divBdr>
        <w:top w:val="none" w:sz="0" w:space="0" w:color="auto"/>
        <w:left w:val="none" w:sz="0" w:space="0" w:color="auto"/>
        <w:bottom w:val="none" w:sz="0" w:space="0" w:color="auto"/>
        <w:right w:val="none" w:sz="0" w:space="0" w:color="auto"/>
      </w:divBdr>
    </w:div>
    <w:div w:id="1207253657">
      <w:bodyDiv w:val="1"/>
      <w:marLeft w:val="0"/>
      <w:marRight w:val="0"/>
      <w:marTop w:val="0"/>
      <w:marBottom w:val="0"/>
      <w:divBdr>
        <w:top w:val="none" w:sz="0" w:space="0" w:color="auto"/>
        <w:left w:val="none" w:sz="0" w:space="0" w:color="auto"/>
        <w:bottom w:val="none" w:sz="0" w:space="0" w:color="auto"/>
        <w:right w:val="none" w:sz="0" w:space="0" w:color="auto"/>
      </w:divBdr>
    </w:div>
    <w:div w:id="1341661219">
      <w:bodyDiv w:val="1"/>
      <w:marLeft w:val="0"/>
      <w:marRight w:val="0"/>
      <w:marTop w:val="0"/>
      <w:marBottom w:val="0"/>
      <w:divBdr>
        <w:top w:val="none" w:sz="0" w:space="0" w:color="auto"/>
        <w:left w:val="none" w:sz="0" w:space="0" w:color="auto"/>
        <w:bottom w:val="none" w:sz="0" w:space="0" w:color="auto"/>
        <w:right w:val="none" w:sz="0" w:space="0" w:color="auto"/>
      </w:divBdr>
    </w:div>
    <w:div w:id="1643582208">
      <w:bodyDiv w:val="1"/>
      <w:marLeft w:val="0"/>
      <w:marRight w:val="0"/>
      <w:marTop w:val="0"/>
      <w:marBottom w:val="0"/>
      <w:divBdr>
        <w:top w:val="none" w:sz="0" w:space="0" w:color="auto"/>
        <w:left w:val="none" w:sz="0" w:space="0" w:color="auto"/>
        <w:bottom w:val="none" w:sz="0" w:space="0" w:color="auto"/>
        <w:right w:val="none" w:sz="0" w:space="0" w:color="auto"/>
      </w:divBdr>
    </w:div>
    <w:div w:id="1691684887">
      <w:bodyDiv w:val="1"/>
      <w:marLeft w:val="0"/>
      <w:marRight w:val="0"/>
      <w:marTop w:val="0"/>
      <w:marBottom w:val="0"/>
      <w:divBdr>
        <w:top w:val="none" w:sz="0" w:space="0" w:color="auto"/>
        <w:left w:val="none" w:sz="0" w:space="0" w:color="auto"/>
        <w:bottom w:val="none" w:sz="0" w:space="0" w:color="auto"/>
        <w:right w:val="none" w:sz="0" w:space="0" w:color="auto"/>
      </w:divBdr>
    </w:div>
    <w:div w:id="1746414963">
      <w:bodyDiv w:val="1"/>
      <w:marLeft w:val="0"/>
      <w:marRight w:val="0"/>
      <w:marTop w:val="0"/>
      <w:marBottom w:val="0"/>
      <w:divBdr>
        <w:top w:val="none" w:sz="0" w:space="0" w:color="auto"/>
        <w:left w:val="none" w:sz="0" w:space="0" w:color="auto"/>
        <w:bottom w:val="none" w:sz="0" w:space="0" w:color="auto"/>
        <w:right w:val="none" w:sz="0" w:space="0" w:color="auto"/>
      </w:divBdr>
    </w:div>
    <w:div w:id="17819965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29.png"/><Relationship Id="rId21" Type="http://schemas.openxmlformats.org/officeDocument/2006/relationships/image" Target="media/image14.png"/><Relationship Id="rId34" Type="http://schemas.openxmlformats.org/officeDocument/2006/relationships/image" Target="media/image25.emf"/><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hyperlink" Target="https://www.kairos.com/" TargetMode="External"/><Relationship Id="rId55" Type="http://schemas.openxmlformats.org/officeDocument/2006/relationships/hyperlink" Target="http://www.aforgenet.com/framework/"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0.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3.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hyperlink" Target="http://www.emgu.com/" TargetMode="External"/><Relationship Id="rId58" Type="http://schemas.microsoft.com/office/2011/relationships/people" Target="people.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comments" Target="comments.xml"/><Relationship Id="rId30" Type="http://schemas.openxmlformats.org/officeDocument/2006/relationships/image" Target="media/image21.png"/><Relationship Id="rId35" Type="http://schemas.openxmlformats.org/officeDocument/2006/relationships/oleObject" Target="embeddings/oleObject1.bin"/><Relationship Id="rId43" Type="http://schemas.openxmlformats.org/officeDocument/2006/relationships/image" Target="media/image33.png"/><Relationship Id="rId48" Type="http://schemas.openxmlformats.org/officeDocument/2006/relationships/hyperlink" Target="http://www.affectiva.com/" TargetMode="External"/><Relationship Id="rId56"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hyperlink" Target="https://www.microsoft.com/cognitive-services/"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4.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glossaryDocument" Target="glossary/document.xml"/><Relationship Id="rId20" Type="http://schemas.openxmlformats.org/officeDocument/2006/relationships/image" Target="media/image13.png"/><Relationship Id="rId41" Type="http://schemas.openxmlformats.org/officeDocument/2006/relationships/image" Target="media/image31.png"/><Relationship Id="rId54" Type="http://schemas.openxmlformats.org/officeDocument/2006/relationships/hyperlink" Target="http://accord-framework.net/"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microsoft.com/office/2011/relationships/commentsExtended" Target="commentsExtended.xml"/><Relationship Id="rId36" Type="http://schemas.openxmlformats.org/officeDocument/2006/relationships/image" Target="media/image26.png"/><Relationship Id="rId49" Type="http://schemas.openxmlformats.org/officeDocument/2006/relationships/hyperlink" Target="http://emovu.com/" TargetMode="External"/><Relationship Id="rId57"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hyperlink" Target="http://opencv.org/" TargetMode="External"/><Relationship Id="rId60"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AFF" w:usb1="C000247B" w:usb2="00000009" w:usb3="00000000" w:csb0="000001FF" w:csb1="00000000"/>
  </w:font>
  <w:font w:name="Calibri Light">
    <w:panose1 w:val="020F0302020204030204"/>
    <w:charset w:val="EE"/>
    <w:family w:val="swiss"/>
    <w:pitch w:val="variable"/>
    <w:sig w:usb0="E0002AFF" w:usb1="C000247B" w:usb2="00000009" w:usb3="00000000" w:csb0="000001FF" w:csb1="00000000"/>
  </w:font>
  <w:font w:name="Arial">
    <w:panose1 w:val="020B0604020202020204"/>
    <w:charset w:val="EE"/>
    <w:family w:val="swiss"/>
    <w:pitch w:val="variable"/>
    <w:sig w:usb0="E0002EFF" w:usb1="C0007843" w:usb2="00000009" w:usb3="00000000" w:csb0="000001FF" w:csb1="00000000"/>
  </w:font>
  <w:font w:name="Segoe UI">
    <w:panose1 w:val="020B0502040204020203"/>
    <w:charset w:val="EE"/>
    <w:family w:val="swiss"/>
    <w:pitch w:val="variable"/>
    <w:sig w:usb0="E4002EFF" w:usb1="C000E47F" w:usb2="00000009" w:usb3="00000000" w:csb0="000001FF" w:csb1="00000000"/>
  </w:font>
  <w:font w:name="Cambria Math">
    <w:panose1 w:val="02040503050406030204"/>
    <w:charset w:val="EE"/>
    <w:family w:val="roman"/>
    <w:pitch w:val="variable"/>
    <w:sig w:usb0="E00002FF" w:usb1="420024FF" w:usb2="00000000" w:usb3="00000000" w:csb0="0000019F" w:csb1="00000000"/>
  </w:font>
  <w:font w:name="Arial Unicode MS">
    <w:panose1 w:val="020B0604020202020204"/>
    <w:charset w:val="80"/>
    <w:family w:val="swiss"/>
    <w:pitch w:val="variable"/>
    <w:sig w:usb0="F7FFAFFF" w:usb1="E9DFFFFF" w:usb2="0000003F" w:usb3="00000000" w:csb0="003F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E44B3"/>
    <w:rsid w:val="009A2E89"/>
    <w:rsid w:val="00DE44B3"/>
  </w:rsids>
  <m:mathPr>
    <m:mathFont m:val="Cambria Math"/>
    <m:brkBin m:val="before"/>
    <m:brkBinSub m:val="--"/>
    <m:smallFrac m:val="0"/>
    <m:dispDef/>
    <m:lMargin m:val="0"/>
    <m:rMargin m:val="0"/>
    <m:defJc m:val="centerGroup"/>
    <m:wrapIndent m:val="1440"/>
    <m:intLim m:val="subSup"/>
    <m:naryLim m:val="undOvr"/>
  </m:mathPr>
  <w:themeFontLang w:val="hr-B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hr-BA" w:eastAsia="hr-BA"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DE44B3"/>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C8BA156-9932-4941-A91E-515B884637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4840</TotalTime>
  <Pages>47</Pages>
  <Words>9221</Words>
  <Characters>52562</Characters>
  <Application>Microsoft Office Word</Application>
  <DocSecurity>0</DocSecurity>
  <Lines>438</Lines>
  <Paragraphs>123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61660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Josip</dc:creator>
  <cp:keywords/>
  <dc:description/>
  <cp:lastModifiedBy>Josip</cp:lastModifiedBy>
  <cp:revision>437</cp:revision>
  <dcterms:created xsi:type="dcterms:W3CDTF">2016-11-25T21:08:00Z</dcterms:created>
  <dcterms:modified xsi:type="dcterms:W3CDTF">2017-04-03T09:41:00Z</dcterms:modified>
</cp:coreProperties>
</file>